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C26183" w14:textId="3F76BDA4" w:rsidR="00B06838" w:rsidRPr="00B9078F" w:rsidRDefault="00B06838" w:rsidP="00797236">
      <w:pPr>
        <w:jc w:val="center"/>
        <w:rPr>
          <w:b/>
          <w:spacing w:val="20"/>
          <w:sz w:val="32"/>
          <w:szCs w:val="32"/>
        </w:rPr>
      </w:pPr>
      <w:bookmarkStart w:id="1" w:name="_Hlk162976289"/>
      <w:bookmarkStart w:id="2" w:name="_Toc152773049"/>
      <w:bookmarkStart w:id="3" w:name="_Toc170630533"/>
      <w:bookmarkStart w:id="4" w:name="_Toc175619963"/>
      <w:bookmarkStart w:id="5" w:name="_Toc175704389"/>
      <w:bookmarkStart w:id="6" w:name="_Toc176513272"/>
      <w:bookmarkEnd w:id="1"/>
      <w:r w:rsidRPr="00B9078F">
        <w:rPr>
          <w:b/>
          <w:spacing w:val="20"/>
          <w:sz w:val="32"/>
          <w:szCs w:val="32"/>
        </w:rPr>
        <w:t>UNIVERZITA OBRANY</w:t>
      </w:r>
    </w:p>
    <w:p w14:paraId="620D06E2" w14:textId="54B62F1A" w:rsidR="001F4856" w:rsidRDefault="00541272" w:rsidP="001F4856">
      <w:pPr>
        <w:jc w:val="center"/>
      </w:pPr>
      <w:r>
        <w:rPr>
          <w:noProof/>
        </w:rPr>
        <mc:AlternateContent>
          <mc:Choice Requires="wps">
            <w:drawing>
              <wp:anchor distT="4294967293" distB="4294967293" distL="114300" distR="114300" simplePos="0" relativeHeight="251658752" behindDoc="0" locked="0" layoutInCell="1" allowOverlap="1" wp14:anchorId="02D9D557" wp14:editId="34D46F14">
                <wp:simplePos x="0" y="0"/>
                <wp:positionH relativeFrom="column">
                  <wp:posOffset>14605</wp:posOffset>
                </wp:positionH>
                <wp:positionV relativeFrom="paragraph">
                  <wp:posOffset>85724</wp:posOffset>
                </wp:positionV>
                <wp:extent cx="5781675" cy="0"/>
                <wp:effectExtent l="0" t="0" r="0" b="0"/>
                <wp:wrapNone/>
                <wp:docPr id="297918296" name="Přímá spojnice se šipkou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81675"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2C7DEB21" id="_x0000_t32" coordsize="21600,21600" o:spt="32" o:oned="t" path="m,l21600,21600e" filled="f">
                <v:path arrowok="t" fillok="f" o:connecttype="none"/>
                <o:lock v:ext="edit" shapetype="t"/>
              </v:shapetype>
              <v:shape id="Přímá spojnice se šipkou 1" o:spid="_x0000_s1026" type="#_x0000_t32" style="position:absolute;margin-left:1.15pt;margin-top:6.75pt;width:455.25pt;height:0;z-index:251658752;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"/>
            </w:pict>
          </mc:Fallback>
        </mc:AlternateContent>
      </w:r>
    </w:p>
    <w:p w14:paraId="36D75723" w14:textId="4A849C65" w:rsidR="00B06838" w:rsidRDefault="001F4856" w:rsidP="001F4856">
      <w:pPr>
        <w:jc w:val="center"/>
        <w:rPr>
          <w:b/>
          <w:bCs/>
          <w:sz w:val="28"/>
          <w:szCs w:val="28"/>
        </w:rPr>
      </w:pPr>
      <w:r>
        <w:rPr>
          <w:b/>
          <w:bCs/>
          <w:sz w:val="28"/>
          <w:szCs w:val="28"/>
        </w:rPr>
        <w:t>FAKULTA VOJENSKÝCH TECHNOLOGIÍ</w:t>
      </w:r>
    </w:p>
    <w:p w14:paraId="6EDFCAA8" w14:textId="77777777" w:rsidR="001F4856" w:rsidRPr="001F4856" w:rsidRDefault="001F4856" w:rsidP="001F4856">
      <w:pPr>
        <w:pStyle w:val="Default"/>
        <w:rPr>
          <w:sz w:val="8"/>
        </w:rPr>
      </w:pPr>
    </w:p>
    <w:p w14:paraId="1A6E81E6" w14:textId="589A9F15" w:rsidR="001F4856" w:rsidRDefault="001F4856" w:rsidP="001F4856">
      <w:pPr>
        <w:pStyle w:val="Default"/>
        <w:jc w:val="center"/>
        <w:rPr>
          <w:b/>
          <w:bCs/>
          <w:sz w:val="28"/>
          <w:szCs w:val="28"/>
        </w:rPr>
      </w:pPr>
      <w:r>
        <w:rPr>
          <w:b/>
          <w:bCs/>
          <w:sz w:val="28"/>
          <w:szCs w:val="28"/>
        </w:rPr>
        <w:t>Studijní program: Vojenské technologie</w:t>
      </w:r>
    </w:p>
    <w:p w14:paraId="3ED5C384" w14:textId="77777777" w:rsidR="001F4856" w:rsidRDefault="001F4856" w:rsidP="001F4856">
      <w:pPr>
        <w:pStyle w:val="Default"/>
        <w:jc w:val="center"/>
        <w:rPr>
          <w:sz w:val="28"/>
          <w:szCs w:val="28"/>
        </w:rPr>
      </w:pPr>
    </w:p>
    <w:p w14:paraId="1C7A1991" w14:textId="40A25BE8" w:rsidR="001F4856" w:rsidRDefault="002F6CCB" w:rsidP="001F4856">
      <w:pPr>
        <w:pStyle w:val="Default"/>
        <w:jc w:val="center"/>
        <w:rPr>
          <w:sz w:val="28"/>
          <w:szCs w:val="28"/>
        </w:rPr>
      </w:pPr>
      <w:r>
        <w:rPr>
          <w:sz w:val="28"/>
          <w:szCs w:val="28"/>
        </w:rPr>
        <w:t>Studijní obor</w:t>
      </w:r>
      <w:r w:rsidR="001F4856">
        <w:rPr>
          <w:sz w:val="28"/>
          <w:szCs w:val="28"/>
        </w:rPr>
        <w:t>: Informační technologie</w:t>
      </w:r>
    </w:p>
    <w:p w14:paraId="5C70B651" w14:textId="673407FA" w:rsidR="001F4856" w:rsidRPr="00B9078F" w:rsidDel="005C5470" w:rsidRDefault="001F4856">
      <w:pPr>
        <w:jc w:val="center"/>
        <w:rPr>
          <w:del w:id="7" w:author="Vojtěch Bžatek" w:date="2024-05-21T12:04:00Z" w16du:dateUtc="2024-05-21T10:04:00Z"/>
          <w:spacing w:val="20"/>
        </w:rPr>
        <w:pPrChange w:id="8" w:author="Vojtěch Bžatek" w:date="2024-05-21T12:04:00Z" w16du:dateUtc="2024-05-21T10:04:00Z">
          <w:pPr>
            <w:jc w:val="right"/>
          </w:pPr>
        </w:pPrChange>
      </w:pPr>
      <w:del w:id="9" w:author="Vojtěch Bžatek" w:date="2024-05-21T12:04:00Z" w16du:dateUtc="2024-05-21T10:04:00Z">
        <w:r w:rsidDel="005C5470">
          <w:rPr>
            <w:sz w:val="23"/>
            <w:szCs w:val="23"/>
          </w:rPr>
          <w:delText>Ev. číslo: xxxx/2</w:delText>
        </w:r>
        <w:r w:rsidR="00250EC3" w:rsidDel="005C5470">
          <w:rPr>
            <w:sz w:val="23"/>
            <w:szCs w:val="23"/>
          </w:rPr>
          <w:delText>2</w:delText>
        </w:r>
      </w:del>
    </w:p>
    <w:p w14:paraId="7E36A6F6" w14:textId="77777777" w:rsidR="00303ADE" w:rsidRPr="00B9078F" w:rsidRDefault="00303ADE" w:rsidP="00797236">
      <w:pPr>
        <w:rPr>
          <w:spacing w:val="20"/>
        </w:rPr>
      </w:pPr>
    </w:p>
    <w:p w14:paraId="11B035FD" w14:textId="1A46C082" w:rsidR="00B06838" w:rsidRPr="00B9078F" w:rsidRDefault="00057F55" w:rsidP="00797236">
      <w:pPr>
        <w:jc w:val="center"/>
        <w:rPr>
          <w:spacing w:val="20"/>
        </w:rPr>
      </w:pPr>
      <w:r w:rsidRPr="00057F55">
        <w:rPr>
          <w:noProof/>
          <w:spacing w:val="20"/>
          <w:lang w:eastAsia="cs-CZ"/>
        </w:rPr>
        <w:drawing>
          <wp:inline distT="0" distB="0" distL="0" distR="0" wp14:anchorId="7D9FBDD7" wp14:editId="020E5CD3">
            <wp:extent cx="1139588" cy="1294873"/>
            <wp:effectExtent l="0" t="0" r="3810" b="635"/>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53303" cy="1310457"/>
                    </a:xfrm>
                    <a:prstGeom prst="rect">
                      <a:avLst/>
                    </a:prstGeom>
                    <a:noFill/>
                    <a:ln>
                      <a:noFill/>
                    </a:ln>
                  </pic:spPr>
                </pic:pic>
              </a:graphicData>
            </a:graphic>
          </wp:inline>
        </w:drawing>
      </w:r>
    </w:p>
    <w:p w14:paraId="3013DFE3" w14:textId="77777777" w:rsidR="00B06838" w:rsidRPr="00B9078F" w:rsidRDefault="00B06838" w:rsidP="00797236">
      <w:pPr>
        <w:rPr>
          <w:spacing w:val="20"/>
        </w:rPr>
      </w:pPr>
    </w:p>
    <w:p w14:paraId="0580CB0E" w14:textId="486CD274" w:rsidR="00B06838" w:rsidRDefault="00B06838" w:rsidP="00797236">
      <w:pPr>
        <w:rPr>
          <w:spacing w:val="20"/>
        </w:rPr>
      </w:pPr>
    </w:p>
    <w:p w14:paraId="0517DD58" w14:textId="18AAF5F7" w:rsidR="001F4856" w:rsidRDefault="0070749C" w:rsidP="001F4856">
      <w:pPr>
        <w:pStyle w:val="Default"/>
        <w:jc w:val="center"/>
        <w:rPr>
          <w:sz w:val="48"/>
          <w:szCs w:val="48"/>
        </w:rPr>
      </w:pPr>
      <w:r w:rsidRPr="001036F7">
        <w:rPr>
          <w:b/>
          <w:bCs/>
          <w:sz w:val="48"/>
          <w:szCs w:val="48"/>
        </w:rPr>
        <w:t>DIPLOMOVÁ</w:t>
      </w:r>
      <w:r w:rsidR="001F4856">
        <w:rPr>
          <w:b/>
          <w:bCs/>
          <w:sz w:val="48"/>
          <w:szCs w:val="48"/>
        </w:rPr>
        <w:t xml:space="preserve"> PRÁCE</w:t>
      </w:r>
    </w:p>
    <w:p w14:paraId="19488788" w14:textId="77777777" w:rsidR="001F4856" w:rsidRDefault="001F4856" w:rsidP="001F4856">
      <w:pPr>
        <w:pStyle w:val="Default"/>
        <w:rPr>
          <w:sz w:val="32"/>
          <w:szCs w:val="32"/>
        </w:rPr>
      </w:pPr>
    </w:p>
    <w:p w14:paraId="77B301E9" w14:textId="77777777" w:rsidR="001F4856" w:rsidRDefault="001F4856" w:rsidP="001F4856">
      <w:pPr>
        <w:pStyle w:val="Default"/>
        <w:rPr>
          <w:sz w:val="32"/>
          <w:szCs w:val="32"/>
        </w:rPr>
      </w:pPr>
    </w:p>
    <w:p w14:paraId="7F932DCA" w14:textId="62B2C62C" w:rsidR="001F4856" w:rsidRDefault="001F4856" w:rsidP="001F4856">
      <w:pPr>
        <w:pStyle w:val="Default"/>
        <w:rPr>
          <w:sz w:val="32"/>
          <w:szCs w:val="32"/>
        </w:rPr>
      </w:pPr>
      <w:r>
        <w:rPr>
          <w:sz w:val="32"/>
          <w:szCs w:val="32"/>
        </w:rPr>
        <w:t xml:space="preserve">Název: </w:t>
      </w:r>
      <w:r w:rsidR="001036F7">
        <w:rPr>
          <w:sz w:val="32"/>
          <w:szCs w:val="32"/>
        </w:rPr>
        <w:tab/>
      </w:r>
      <w:r w:rsidR="001036F7" w:rsidRPr="001036F7">
        <w:rPr>
          <w:sz w:val="32"/>
          <w:szCs w:val="32"/>
        </w:rPr>
        <w:t xml:space="preserve">Využití </w:t>
      </w:r>
      <w:proofErr w:type="spellStart"/>
      <w:r w:rsidR="001036F7" w:rsidRPr="001036F7">
        <w:rPr>
          <w:sz w:val="32"/>
          <w:szCs w:val="32"/>
        </w:rPr>
        <w:t>postkvantových</w:t>
      </w:r>
      <w:proofErr w:type="spellEnd"/>
      <w:r w:rsidR="001036F7" w:rsidRPr="001036F7">
        <w:rPr>
          <w:sz w:val="32"/>
          <w:szCs w:val="32"/>
        </w:rPr>
        <w:t xml:space="preserve"> algoritmů pro zabezpečení informačního systému</w:t>
      </w:r>
    </w:p>
    <w:p w14:paraId="4B31D6E4" w14:textId="77777777" w:rsidR="001F4856" w:rsidRDefault="001F4856" w:rsidP="001F4856">
      <w:pPr>
        <w:pStyle w:val="Default"/>
        <w:rPr>
          <w:sz w:val="28"/>
          <w:szCs w:val="28"/>
        </w:rPr>
      </w:pPr>
    </w:p>
    <w:p w14:paraId="34A72717" w14:textId="77777777" w:rsidR="001F4856" w:rsidRDefault="001F4856" w:rsidP="001F4856">
      <w:pPr>
        <w:pStyle w:val="Default"/>
        <w:rPr>
          <w:sz w:val="28"/>
          <w:szCs w:val="28"/>
        </w:rPr>
      </w:pPr>
    </w:p>
    <w:p w14:paraId="089E97CD" w14:textId="305A465F" w:rsidR="001F4856" w:rsidRDefault="001F4856" w:rsidP="001F4856">
      <w:pPr>
        <w:pStyle w:val="Default"/>
        <w:spacing w:before="240"/>
        <w:rPr>
          <w:sz w:val="28"/>
          <w:szCs w:val="28"/>
        </w:rPr>
      </w:pPr>
    </w:p>
    <w:p w14:paraId="4C50A0C2" w14:textId="0B085151" w:rsidR="001F4856" w:rsidRDefault="001F4856" w:rsidP="001F4856">
      <w:pPr>
        <w:pStyle w:val="Default"/>
        <w:spacing w:before="240"/>
        <w:rPr>
          <w:sz w:val="28"/>
          <w:szCs w:val="28"/>
        </w:rPr>
      </w:pPr>
      <w:r>
        <w:rPr>
          <w:sz w:val="28"/>
          <w:szCs w:val="28"/>
        </w:rPr>
        <w:t xml:space="preserve">Zpracoval: </w:t>
      </w:r>
      <w:r>
        <w:rPr>
          <w:sz w:val="28"/>
          <w:szCs w:val="28"/>
        </w:rPr>
        <w:tab/>
      </w:r>
      <w:r>
        <w:rPr>
          <w:sz w:val="28"/>
          <w:szCs w:val="28"/>
        </w:rPr>
        <w:tab/>
      </w:r>
      <w:r w:rsidR="001036F7">
        <w:rPr>
          <w:sz w:val="28"/>
          <w:szCs w:val="28"/>
        </w:rPr>
        <w:t>Vojtěch Bžatek</w:t>
      </w:r>
    </w:p>
    <w:p w14:paraId="4C340E6A" w14:textId="12C76135" w:rsidR="001F4856" w:rsidRDefault="001F4856" w:rsidP="001F4856">
      <w:pPr>
        <w:pStyle w:val="Default"/>
        <w:spacing w:before="240"/>
        <w:rPr>
          <w:sz w:val="28"/>
          <w:szCs w:val="28"/>
        </w:rPr>
      </w:pPr>
      <w:r>
        <w:rPr>
          <w:sz w:val="28"/>
          <w:szCs w:val="28"/>
        </w:rPr>
        <w:t xml:space="preserve">Vedoucí práce: </w:t>
      </w:r>
      <w:r>
        <w:rPr>
          <w:sz w:val="28"/>
          <w:szCs w:val="28"/>
        </w:rPr>
        <w:tab/>
      </w:r>
      <w:proofErr w:type="gramStart"/>
      <w:r w:rsidR="001036F7" w:rsidRPr="001036F7">
        <w:rPr>
          <w:sz w:val="28"/>
          <w:szCs w:val="28"/>
        </w:rPr>
        <w:t>Prof.</w:t>
      </w:r>
      <w:proofErr w:type="gramEnd"/>
      <w:r w:rsidR="001036F7" w:rsidRPr="001036F7">
        <w:rPr>
          <w:sz w:val="28"/>
          <w:szCs w:val="28"/>
        </w:rPr>
        <w:t xml:space="preserve"> Dr. Ing. Alexandr Štefek</w:t>
      </w:r>
    </w:p>
    <w:p w14:paraId="5D347951" w14:textId="588FA8F2" w:rsidR="001F4856" w:rsidRDefault="001F4856" w:rsidP="001F4856">
      <w:pPr>
        <w:rPr>
          <w:sz w:val="32"/>
          <w:szCs w:val="32"/>
        </w:rPr>
      </w:pPr>
    </w:p>
    <w:p w14:paraId="79966E6C" w14:textId="77777777" w:rsidR="001F4856" w:rsidRDefault="001F4856" w:rsidP="001F4856">
      <w:pPr>
        <w:rPr>
          <w:sz w:val="32"/>
          <w:szCs w:val="32"/>
        </w:rPr>
      </w:pPr>
    </w:p>
    <w:p w14:paraId="7D2F3B28" w14:textId="42D7BCDD" w:rsidR="00303ADE" w:rsidRDefault="00250EC3" w:rsidP="001F4856">
      <w:pPr>
        <w:jc w:val="center"/>
        <w:rPr>
          <w:sz w:val="32"/>
          <w:szCs w:val="32"/>
        </w:rPr>
      </w:pPr>
      <w:r>
        <w:rPr>
          <w:sz w:val="32"/>
          <w:szCs w:val="32"/>
        </w:rPr>
        <w:t>BRNO 2022</w:t>
      </w:r>
    </w:p>
    <w:p w14:paraId="18B7F6F7" w14:textId="316F31F7" w:rsidR="009F07AA" w:rsidRDefault="002218D8" w:rsidP="006C59E0">
      <w:pPr>
        <w:rPr>
          <w:ins w:id="10" w:author="Vojtěch Bžatek" w:date="2024-05-22T09:18:00Z" w16du:dateUtc="2024-05-22T07:18:00Z"/>
          <w:sz w:val="32"/>
          <w:szCs w:val="32"/>
        </w:rPr>
      </w:pPr>
      <w:del w:id="11" w:author="Vojtěch Bžatek" w:date="2024-05-22T09:18:00Z" w16du:dateUtc="2024-05-22T07:18:00Z">
        <w:r w:rsidDel="00B12BF5">
          <w:rPr>
            <w:noProof/>
            <w:sz w:val="32"/>
            <w:szCs w:val="32"/>
          </w:rPr>
          <w:drawing>
            <wp:anchor distT="0" distB="0" distL="114300" distR="114300" simplePos="0" relativeHeight="251661824" behindDoc="0" locked="0" layoutInCell="1" allowOverlap="1" wp14:anchorId="5F9BE28E" wp14:editId="11DCB0DE">
              <wp:simplePos x="0" y="0"/>
              <wp:positionH relativeFrom="page">
                <wp:align>left</wp:align>
              </wp:positionH>
              <wp:positionV relativeFrom="page">
                <wp:align>top</wp:align>
              </wp:positionV>
              <wp:extent cx="7551420" cy="10674566"/>
              <wp:effectExtent l="0" t="0" r="0" b="0"/>
              <wp:wrapSquare wrapText="bothSides"/>
              <wp:docPr id="78457008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562067" cy="10689616"/>
                      </a:xfrm>
                      <a:prstGeom prst="rect">
                        <a:avLst/>
                      </a:prstGeom>
                      <a:noFill/>
                      <a:ln>
                        <a:noFill/>
                      </a:ln>
                    </pic:spPr>
                  </pic:pic>
                </a:graphicData>
              </a:graphic>
              <wp14:sizeRelH relativeFrom="margin">
                <wp14:pctWidth>0</wp14:pctWidth>
              </wp14:sizeRelH>
              <wp14:sizeRelV relativeFrom="margin">
                <wp14:pctHeight>0</wp14:pctHeight>
              </wp14:sizeRelV>
            </wp:anchor>
          </w:drawing>
        </w:r>
      </w:del>
    </w:p>
    <w:p w14:paraId="25B0F2CB" w14:textId="47EEF53C" w:rsidR="00B12BF5" w:rsidRDefault="00B12BF5" w:rsidP="006C59E0">
      <w:pPr>
        <w:rPr>
          <w:sz w:val="32"/>
          <w:szCs w:val="32"/>
        </w:rPr>
      </w:pPr>
      <w:ins w:id="12" w:author="Vojtěch Bžatek" w:date="2024-05-22T09:18:00Z" w16du:dateUtc="2024-05-22T07:18:00Z">
        <w:r>
          <w:rPr>
            <w:noProof/>
          </w:rPr>
          <w:lastRenderedPageBreak/>
          <w:drawing>
            <wp:anchor distT="0" distB="0" distL="114300" distR="114300" simplePos="0" relativeHeight="251663872" behindDoc="0" locked="0" layoutInCell="1" allowOverlap="1" wp14:anchorId="3542E680" wp14:editId="180ECC34">
              <wp:simplePos x="0" y="0"/>
              <wp:positionH relativeFrom="page">
                <wp:align>left</wp:align>
              </wp:positionH>
              <wp:positionV relativeFrom="paragraph">
                <wp:posOffset>671514</wp:posOffset>
              </wp:positionV>
              <wp:extent cx="10659112" cy="7548245"/>
              <wp:effectExtent l="0" t="6668" r="2223" b="2222"/>
              <wp:wrapNone/>
              <wp:docPr id="1" name="Image 1" descr="Obsah obrázku text, dokument&#10;&#10;Popis byl vytvořen automatick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Obsah obrázku text, dokument&#10;&#10;Popis byl vytvořen automaticky"/>
                      <pic:cNvPicPr>
                        <a:picLocks/>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10659112" cy="7548245"/>
                      </a:xfrm>
                      <a:prstGeom prst="rect">
                        <a:avLst/>
                      </a:prstGeom>
                    </pic:spPr>
                  </pic:pic>
                </a:graphicData>
              </a:graphic>
              <wp14:sizeRelH relativeFrom="margin">
                <wp14:pctWidth>0</wp14:pctWidth>
              </wp14:sizeRelH>
              <wp14:sizeRelV relativeFrom="margin">
                <wp14:pctHeight>0</wp14:pctHeight>
              </wp14:sizeRelV>
            </wp:anchor>
          </w:drawing>
        </w:r>
      </w:ins>
    </w:p>
    <w:p w14:paraId="20913986" w14:textId="77777777" w:rsidR="00B12BF5" w:rsidRDefault="00B12BF5">
      <w:pPr>
        <w:spacing w:before="0" w:after="0" w:line="240" w:lineRule="auto"/>
        <w:rPr>
          <w:ins w:id="13" w:author="Vojtěch Bžatek" w:date="2024-05-22T09:20:00Z" w16du:dateUtc="2024-05-22T07:20:00Z"/>
          <w:sz w:val="32"/>
          <w:szCs w:val="32"/>
        </w:rPr>
      </w:pPr>
    </w:p>
    <w:p w14:paraId="16C192C1" w14:textId="77777777" w:rsidR="00B12BF5" w:rsidRDefault="00B12BF5">
      <w:pPr>
        <w:spacing w:before="0" w:after="0" w:line="240" w:lineRule="auto"/>
        <w:rPr>
          <w:ins w:id="14" w:author="Vojtěch Bžatek" w:date="2024-05-22T09:20:00Z" w16du:dateUtc="2024-05-22T07:20:00Z"/>
          <w:sz w:val="32"/>
          <w:szCs w:val="32"/>
        </w:rPr>
      </w:pPr>
    </w:p>
    <w:p w14:paraId="5ECD7AFC" w14:textId="77777777" w:rsidR="00B12BF5" w:rsidRDefault="00B12BF5">
      <w:pPr>
        <w:spacing w:before="0" w:after="0" w:line="240" w:lineRule="auto"/>
        <w:rPr>
          <w:ins w:id="15" w:author="Vojtěch Bžatek" w:date="2024-05-22T09:20:00Z" w16du:dateUtc="2024-05-22T07:20:00Z"/>
          <w:sz w:val="32"/>
          <w:szCs w:val="32"/>
        </w:rPr>
      </w:pPr>
    </w:p>
    <w:p w14:paraId="6C4988E1" w14:textId="77777777" w:rsidR="00B12BF5" w:rsidRDefault="00B12BF5">
      <w:pPr>
        <w:spacing w:before="0" w:after="0" w:line="240" w:lineRule="auto"/>
        <w:rPr>
          <w:ins w:id="16" w:author="Vojtěch Bžatek" w:date="2024-05-22T09:20:00Z" w16du:dateUtc="2024-05-22T07:20:00Z"/>
          <w:sz w:val="32"/>
          <w:szCs w:val="32"/>
        </w:rPr>
      </w:pPr>
      <w:ins w:id="17" w:author="Vojtěch Bžatek" w:date="2024-05-22T09:20:00Z" w16du:dateUtc="2024-05-22T07:20:00Z">
        <w:r>
          <w:rPr>
            <w:sz w:val="32"/>
            <w:szCs w:val="32"/>
          </w:rPr>
          <w:br w:type="page"/>
        </w:r>
      </w:ins>
    </w:p>
    <w:p w14:paraId="368D1E13" w14:textId="617845E6" w:rsidR="009F07AA" w:rsidRDefault="00B12BF5">
      <w:pPr>
        <w:spacing w:before="0" w:after="0" w:line="240" w:lineRule="auto"/>
        <w:rPr>
          <w:sz w:val="32"/>
          <w:szCs w:val="32"/>
        </w:rPr>
      </w:pPr>
      <w:ins w:id="18" w:author="Vojtěch Bžatek" w:date="2024-05-22T09:20:00Z" w16du:dateUtc="2024-05-22T07:20:00Z">
        <w:r>
          <w:rPr>
            <w:noProof/>
            <w:sz w:val="32"/>
            <w:szCs w:val="32"/>
          </w:rPr>
          <w:lastRenderedPageBreak/>
          <w:drawing>
            <wp:anchor distT="0" distB="0" distL="114300" distR="114300" simplePos="0" relativeHeight="251664896" behindDoc="0" locked="0" layoutInCell="1" allowOverlap="1" wp14:anchorId="01A9CC37" wp14:editId="7A679EF4">
              <wp:simplePos x="0" y="0"/>
              <wp:positionH relativeFrom="page">
                <wp:posOffset>-1539524</wp:posOffset>
              </wp:positionH>
              <wp:positionV relativeFrom="paragraph">
                <wp:posOffset>652814</wp:posOffset>
              </wp:positionV>
              <wp:extent cx="10644823" cy="7538969"/>
              <wp:effectExtent l="0" t="9207" r="0" b="0"/>
              <wp:wrapNone/>
              <wp:docPr id="129782853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5400000">
                        <a:off x="0" y="0"/>
                        <a:ext cx="10670446" cy="7557116"/>
                      </a:xfrm>
                      <a:prstGeom prst="rect">
                        <a:avLst/>
                      </a:prstGeom>
                      <a:noFill/>
                    </pic:spPr>
                  </pic:pic>
                </a:graphicData>
              </a:graphic>
              <wp14:sizeRelH relativeFrom="margin">
                <wp14:pctWidth>0</wp14:pctWidth>
              </wp14:sizeRelH>
              <wp14:sizeRelV relativeFrom="margin">
                <wp14:pctHeight>0</wp14:pctHeight>
              </wp14:sizeRelV>
            </wp:anchor>
          </w:drawing>
        </w:r>
      </w:ins>
      <w:del w:id="19" w:author="Vojtěch Bžatek" w:date="2024-05-22T09:20:00Z" w16du:dateUtc="2024-05-22T07:20:00Z">
        <w:r w:rsidR="002218D8" w:rsidDel="00B12BF5">
          <w:rPr>
            <w:noProof/>
            <w:sz w:val="32"/>
            <w:szCs w:val="32"/>
          </w:rPr>
          <w:drawing>
            <wp:anchor distT="0" distB="0" distL="114300" distR="114300" simplePos="0" relativeHeight="251662848" behindDoc="0" locked="0" layoutInCell="1" allowOverlap="1" wp14:anchorId="1E5F2B77" wp14:editId="15D4F82B">
              <wp:simplePos x="0" y="0"/>
              <wp:positionH relativeFrom="page">
                <wp:align>right</wp:align>
              </wp:positionH>
              <wp:positionV relativeFrom="page">
                <wp:align>top</wp:align>
              </wp:positionV>
              <wp:extent cx="7552031" cy="10675620"/>
              <wp:effectExtent l="0" t="0" r="0" b="0"/>
              <wp:wrapSquare wrapText="bothSides"/>
              <wp:docPr id="1963423726"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552031" cy="10675620"/>
                      </a:xfrm>
                      <a:prstGeom prst="rect">
                        <a:avLst/>
                      </a:prstGeom>
                      <a:noFill/>
                      <a:ln>
                        <a:noFill/>
                      </a:ln>
                    </pic:spPr>
                  </pic:pic>
                </a:graphicData>
              </a:graphic>
              <wp14:sizeRelH relativeFrom="margin">
                <wp14:pctWidth>0</wp14:pctWidth>
              </wp14:sizeRelH>
              <wp14:sizeRelV relativeFrom="margin">
                <wp14:pctHeight>0</wp14:pctHeight>
              </wp14:sizeRelV>
            </wp:anchor>
          </w:drawing>
        </w:r>
      </w:del>
      <w:r w:rsidR="009F07AA">
        <w:rPr>
          <w:sz w:val="32"/>
          <w:szCs w:val="32"/>
        </w:rPr>
        <w:br w:type="page"/>
      </w:r>
    </w:p>
    <w:p w14:paraId="738D70A2" w14:textId="44E9AE82" w:rsidR="009F07AA" w:rsidRPr="009621A5" w:rsidRDefault="009F07AA" w:rsidP="001F4856">
      <w:pPr>
        <w:rPr>
          <w:b/>
          <w:sz w:val="24"/>
          <w:szCs w:val="32"/>
        </w:rPr>
      </w:pPr>
      <w:r w:rsidRPr="009621A5">
        <w:rPr>
          <w:b/>
          <w:sz w:val="24"/>
          <w:szCs w:val="32"/>
        </w:rPr>
        <w:lastRenderedPageBreak/>
        <w:t>PODĚKOVÁNÍ</w:t>
      </w:r>
      <w:r w:rsidR="00E13AA7">
        <w:rPr>
          <w:b/>
          <w:sz w:val="24"/>
          <w:szCs w:val="32"/>
        </w:rPr>
        <w:t xml:space="preserve"> (nepovinné)</w:t>
      </w:r>
    </w:p>
    <w:p w14:paraId="17455FD0" w14:textId="77777777" w:rsidR="009F07AA" w:rsidRDefault="009F07AA">
      <w:pPr>
        <w:spacing w:before="0" w:after="0" w:line="240" w:lineRule="auto"/>
        <w:rPr>
          <w:sz w:val="32"/>
          <w:szCs w:val="32"/>
        </w:rPr>
      </w:pPr>
      <w:r>
        <w:rPr>
          <w:sz w:val="32"/>
          <w:szCs w:val="32"/>
        </w:rPr>
        <w:br w:type="page"/>
      </w:r>
    </w:p>
    <w:p w14:paraId="768EFCCB" w14:textId="77777777" w:rsidR="009F07AA" w:rsidRPr="009621A5" w:rsidRDefault="009F07AA">
      <w:pPr>
        <w:spacing w:before="0" w:after="240"/>
        <w:rPr>
          <w:b/>
          <w:sz w:val="24"/>
        </w:rPr>
        <w:pPrChange w:id="20" w:author="Vojtěch Bžatek" w:date="2024-05-22T03:52:00Z" w16du:dateUtc="2024-05-22T01:52:00Z">
          <w:pPr/>
        </w:pPrChange>
      </w:pPr>
      <w:r w:rsidRPr="009621A5">
        <w:rPr>
          <w:b/>
          <w:sz w:val="24"/>
        </w:rPr>
        <w:lastRenderedPageBreak/>
        <w:t xml:space="preserve">ČESTNÉ PROHLÁŠENÍ </w:t>
      </w:r>
    </w:p>
    <w:p w14:paraId="4D2F226A" w14:textId="1AA62D65" w:rsidR="009F07AA" w:rsidRPr="001036F7" w:rsidRDefault="009F07AA">
      <w:pPr>
        <w:spacing w:after="120"/>
        <w:ind w:firstLine="397"/>
        <w:jc w:val="both"/>
        <w:rPr>
          <w:sz w:val="24"/>
        </w:rPr>
        <w:pPrChange w:id="21" w:author="Vojtěch Bžatek" w:date="2024-05-22T03:52:00Z" w16du:dateUtc="2024-05-22T01:52:00Z">
          <w:pPr>
            <w:ind w:firstLine="397"/>
            <w:jc w:val="both"/>
          </w:pPr>
        </w:pPrChange>
      </w:pPr>
      <w:r w:rsidRPr="009621A5">
        <w:rPr>
          <w:sz w:val="24"/>
        </w:rPr>
        <w:t xml:space="preserve">Prohlašuji, </w:t>
      </w:r>
      <w:r w:rsidRPr="001036F7">
        <w:rPr>
          <w:sz w:val="24"/>
        </w:rPr>
        <w:t xml:space="preserve">že jsem zadanou </w:t>
      </w:r>
      <w:r w:rsidR="0070749C" w:rsidRPr="001036F7">
        <w:rPr>
          <w:sz w:val="24"/>
        </w:rPr>
        <w:t>diplomovou</w:t>
      </w:r>
      <w:r w:rsidRPr="001036F7">
        <w:rPr>
          <w:sz w:val="24"/>
        </w:rPr>
        <w:t xml:space="preserve"> práci na téma „</w:t>
      </w:r>
      <w:del w:id="22" w:author="Vojtěch Bžatek" w:date="2024-05-21T12:06:00Z" w16du:dateUtc="2024-05-21T10:06:00Z">
        <w:r w:rsidRPr="001036F7" w:rsidDel="005C5470">
          <w:rPr>
            <w:sz w:val="24"/>
          </w:rPr>
          <w:delText>xxx</w:delText>
        </w:r>
      </w:del>
      <w:ins w:id="23" w:author="Vojtěch Bžatek" w:date="2024-05-21T12:06:00Z" w16du:dateUtc="2024-05-21T10:06:00Z">
        <w:r w:rsidR="005C5470">
          <w:rPr>
            <w:sz w:val="24"/>
          </w:rPr>
          <w:t xml:space="preserve">Využití </w:t>
        </w:r>
        <w:proofErr w:type="spellStart"/>
        <w:r w:rsidR="005C5470">
          <w:rPr>
            <w:sz w:val="24"/>
          </w:rPr>
          <w:t>postkvantových</w:t>
        </w:r>
        <w:proofErr w:type="spellEnd"/>
        <w:r w:rsidR="005C5470">
          <w:rPr>
            <w:sz w:val="24"/>
          </w:rPr>
          <w:t xml:space="preserve"> algoritmů pro zabezpečení informačního systému</w:t>
        </w:r>
      </w:ins>
      <w:r w:rsidRPr="001036F7">
        <w:rPr>
          <w:sz w:val="24"/>
        </w:rPr>
        <w:t>“ vypracoval samostatně, pod odborným vedením vedoucího</w:t>
      </w:r>
      <w:ins w:id="24" w:author="Vojtěch Bžatek" w:date="2024-05-21T12:05:00Z" w16du:dateUtc="2024-05-21T10:05:00Z">
        <w:r w:rsidR="005C5470">
          <w:rPr>
            <w:sz w:val="24"/>
          </w:rPr>
          <w:t xml:space="preserve"> Alexandra Štefka</w:t>
        </w:r>
      </w:ins>
      <w:del w:id="25" w:author="Vojtěch Bžatek" w:date="2024-05-21T12:05:00Z" w16du:dateUtc="2024-05-21T10:05:00Z">
        <w:r w:rsidRPr="001036F7" w:rsidDel="005C5470">
          <w:rPr>
            <w:sz w:val="24"/>
          </w:rPr>
          <w:delText xml:space="preserve"> xxx</w:delText>
        </w:r>
      </w:del>
      <w:r w:rsidR="002B1E05">
        <w:rPr>
          <w:sz w:val="24"/>
        </w:rPr>
        <w:t xml:space="preserve"> a </w:t>
      </w:r>
      <w:r w:rsidRPr="001036F7">
        <w:rPr>
          <w:sz w:val="24"/>
        </w:rPr>
        <w:t>použil jsem pouze literární zdroje uvedené v</w:t>
      </w:r>
      <w:ins w:id="26" w:author="Administrator" w:date="2024-04-29T12:20:00Z">
        <w:r w:rsidR="00F576BE">
          <w:rPr>
            <w:sz w:val="24"/>
          </w:rPr>
          <w:t> </w:t>
        </w:r>
      </w:ins>
      <w:del w:id="27" w:author="Administrator" w:date="2024-04-29T12:20:00Z">
        <w:r w:rsidRPr="001036F7" w:rsidDel="00F576BE">
          <w:rPr>
            <w:sz w:val="24"/>
          </w:rPr>
          <w:delText xml:space="preserve"> </w:delText>
        </w:r>
      </w:del>
      <w:r w:rsidRPr="001036F7">
        <w:rPr>
          <w:sz w:val="24"/>
        </w:rPr>
        <w:t xml:space="preserve">práci. </w:t>
      </w:r>
      <w:ins w:id="28" w:author="Vojtěch Bžatek" w:date="2024-05-22T03:37:00Z" w16du:dateUtc="2024-05-22T01:37:00Z">
        <w:r w:rsidR="002F6BC8">
          <w:rPr>
            <w:sz w:val="24"/>
          </w:rPr>
          <w:t>Dále také prohlašuji, že</w:t>
        </w:r>
      </w:ins>
      <w:ins w:id="29" w:author="Vojtěch Bžatek" w:date="2024-05-22T03:39:00Z" w16du:dateUtc="2024-05-22T01:39:00Z">
        <w:r w:rsidR="002F6BC8">
          <w:rPr>
            <w:sz w:val="24"/>
          </w:rPr>
          <w:t xml:space="preserve"> jsem</w:t>
        </w:r>
      </w:ins>
      <w:ins w:id="30" w:author="Vojtěch Bžatek" w:date="2024-05-22T03:37:00Z" w16du:dateUtc="2024-05-22T01:37:00Z">
        <w:r w:rsidR="002F6BC8">
          <w:rPr>
            <w:sz w:val="24"/>
          </w:rPr>
          <w:t xml:space="preserve"> umělou intel</w:t>
        </w:r>
      </w:ins>
      <w:ins w:id="31" w:author="Vojtěch Bžatek" w:date="2024-05-22T03:39:00Z" w16du:dateUtc="2024-05-22T01:39:00Z">
        <w:r w:rsidR="002F6BC8">
          <w:rPr>
            <w:sz w:val="24"/>
          </w:rPr>
          <w:t>i</w:t>
        </w:r>
      </w:ins>
      <w:ins w:id="32" w:author="Vojtěch Bžatek" w:date="2024-05-22T03:37:00Z" w16du:dateUtc="2024-05-22T01:37:00Z">
        <w:r w:rsidR="002F6BC8">
          <w:rPr>
            <w:sz w:val="24"/>
          </w:rPr>
          <w:t>genci</w:t>
        </w:r>
      </w:ins>
      <w:ins w:id="33" w:author="Vojtěch Bžatek" w:date="2024-05-22T03:39:00Z" w16du:dateUtc="2024-05-22T01:39:00Z">
        <w:r w:rsidR="002F6BC8">
          <w:rPr>
            <w:sz w:val="24"/>
          </w:rPr>
          <w:t xml:space="preserve"> použil</w:t>
        </w:r>
      </w:ins>
      <w:ins w:id="34" w:author="Vojtěch Bžatek" w:date="2024-05-22T03:37:00Z" w16du:dateUtc="2024-05-22T01:37:00Z">
        <w:r w:rsidR="002F6BC8">
          <w:rPr>
            <w:sz w:val="24"/>
          </w:rPr>
          <w:t xml:space="preserve"> pouze p</w:t>
        </w:r>
      </w:ins>
      <w:ins w:id="35" w:author="Vojtěch Bžatek" w:date="2024-05-22T03:38:00Z" w16du:dateUtc="2024-05-22T01:38:00Z">
        <w:r w:rsidR="002F6BC8">
          <w:rPr>
            <w:sz w:val="24"/>
          </w:rPr>
          <w:t xml:space="preserve">ro korekci mnou psaného </w:t>
        </w:r>
      </w:ins>
      <w:ins w:id="36" w:author="Vojtěch Bžatek" w:date="2024-05-22T09:22:00Z" w16du:dateUtc="2024-05-22T07:22:00Z">
        <w:r w:rsidR="00B12BF5">
          <w:rPr>
            <w:sz w:val="24"/>
          </w:rPr>
          <w:t>textu,</w:t>
        </w:r>
      </w:ins>
      <w:ins w:id="37" w:author="Vojtěch Bžatek" w:date="2024-05-22T03:38:00Z" w16du:dateUtc="2024-05-22T01:38:00Z">
        <w:r w:rsidR="002F6BC8">
          <w:rPr>
            <w:sz w:val="24"/>
          </w:rPr>
          <w:t xml:space="preserve"> a nikoliv jako zdroj inf</w:t>
        </w:r>
      </w:ins>
      <w:ins w:id="38" w:author="Vojtěch Bžatek" w:date="2024-05-22T03:39:00Z" w16du:dateUtc="2024-05-22T01:39:00Z">
        <w:r w:rsidR="002F6BC8">
          <w:rPr>
            <w:sz w:val="24"/>
          </w:rPr>
          <w:t xml:space="preserve">ormací, nebo pro generování obsahu diplomové práce. </w:t>
        </w:r>
      </w:ins>
    </w:p>
    <w:p w14:paraId="31ECFF9F" w14:textId="2B5696FB" w:rsidR="009F07AA" w:rsidRPr="009621A5" w:rsidRDefault="009F07AA">
      <w:pPr>
        <w:spacing w:after="120"/>
        <w:ind w:firstLine="397"/>
        <w:jc w:val="both"/>
        <w:rPr>
          <w:sz w:val="24"/>
        </w:rPr>
        <w:pPrChange w:id="39" w:author="Vojtěch Bžatek" w:date="2024-05-22T03:52:00Z" w16du:dateUtc="2024-05-22T01:52:00Z">
          <w:pPr>
            <w:ind w:firstLine="397"/>
            <w:jc w:val="both"/>
          </w:pPr>
        </w:pPrChange>
      </w:pPr>
      <w:r w:rsidRPr="001036F7">
        <w:rPr>
          <w:sz w:val="24"/>
        </w:rPr>
        <w:t xml:space="preserve">Dále prohlašuji, že jsem seznámen s tím, že se na moji </w:t>
      </w:r>
      <w:r w:rsidR="0070749C" w:rsidRPr="001036F7">
        <w:rPr>
          <w:sz w:val="24"/>
        </w:rPr>
        <w:t>diplomovou</w:t>
      </w:r>
      <w:r w:rsidRPr="001036F7">
        <w:rPr>
          <w:sz w:val="24"/>
        </w:rPr>
        <w:t xml:space="preserve"> práci vztahují práva</w:t>
      </w:r>
      <w:r w:rsidR="002B1E05">
        <w:rPr>
          <w:sz w:val="24"/>
        </w:rPr>
        <w:t xml:space="preserve"> a </w:t>
      </w:r>
      <w:r w:rsidRPr="001036F7">
        <w:rPr>
          <w:sz w:val="24"/>
        </w:rPr>
        <w:t>povinnosti vyplývající ze zákona č. 121/2000 Sb., o právu autorském, o právech souvisejících s právem autorským</w:t>
      </w:r>
      <w:r w:rsidR="002B1E05">
        <w:rPr>
          <w:sz w:val="24"/>
        </w:rPr>
        <w:t xml:space="preserve"> a </w:t>
      </w:r>
      <w:r w:rsidRPr="001036F7">
        <w:rPr>
          <w:sz w:val="24"/>
        </w:rPr>
        <w:t>o změně některých zákonů (autorský zákon), ve znění pozdějších předpisů, zejména skutečnosti, že Univerzita obrany má právo na uzavření licenční smlouvy o užití této bakalářské</w:t>
      </w:r>
      <w:r w:rsidR="0070749C" w:rsidRPr="001036F7">
        <w:rPr>
          <w:sz w:val="24"/>
        </w:rPr>
        <w:t xml:space="preserve"> (diplomové)</w:t>
      </w:r>
      <w:r w:rsidRPr="001036F7">
        <w:rPr>
          <w:sz w:val="24"/>
        </w:rPr>
        <w:t xml:space="preserve"> práce jako školního díla podle § 60 odst. 1 výše uvedeného zákona,</w:t>
      </w:r>
      <w:r w:rsidR="002B1E05">
        <w:rPr>
          <w:sz w:val="24"/>
        </w:rPr>
        <w:t xml:space="preserve"> a </w:t>
      </w:r>
      <w:r w:rsidRPr="001036F7">
        <w:rPr>
          <w:sz w:val="24"/>
        </w:rPr>
        <w:t xml:space="preserve">s tím, že pokud dojde k užití této </w:t>
      </w:r>
      <w:r w:rsidR="0070749C" w:rsidRPr="001036F7">
        <w:rPr>
          <w:sz w:val="24"/>
        </w:rPr>
        <w:t>diplomové</w:t>
      </w:r>
      <w:r w:rsidRPr="001036F7">
        <w:rPr>
          <w:sz w:val="24"/>
        </w:rPr>
        <w:t xml:space="preserve"> práce mnou nebo bude poskytnuta licence o užití díla třetímu subjektu, je Univerzita obrany oprávněna ode mne požadovat přiměřený příspěvek na úhradu nákladu, které na vytvoření díla vynaložila,</w:t>
      </w:r>
      <w:r w:rsidR="002B1E05">
        <w:rPr>
          <w:sz w:val="24"/>
        </w:rPr>
        <w:t xml:space="preserve"> a </w:t>
      </w:r>
      <w:r w:rsidRPr="001036F7">
        <w:rPr>
          <w:sz w:val="24"/>
        </w:rPr>
        <w:t xml:space="preserve">to podle okolností až do jejich skutečné výše. Souhlasím se zpřístupněním své </w:t>
      </w:r>
      <w:r w:rsidR="0070749C" w:rsidRPr="001036F7">
        <w:rPr>
          <w:sz w:val="24"/>
        </w:rPr>
        <w:t>diplomové</w:t>
      </w:r>
      <w:r w:rsidRPr="009621A5">
        <w:rPr>
          <w:sz w:val="24"/>
        </w:rPr>
        <w:t xml:space="preserve"> práce pro prezenční studium v prostorách knihovny Univerzity obrany. </w:t>
      </w:r>
    </w:p>
    <w:p w14:paraId="2A673B9A" w14:textId="77777777" w:rsidR="009F07AA" w:rsidRPr="009621A5" w:rsidRDefault="009F07AA" w:rsidP="009F07AA">
      <w:pPr>
        <w:ind w:firstLine="397"/>
        <w:rPr>
          <w:sz w:val="24"/>
        </w:rPr>
      </w:pPr>
    </w:p>
    <w:p w14:paraId="284BA786" w14:textId="77777777" w:rsidR="009F07AA" w:rsidRPr="009621A5" w:rsidRDefault="009F07AA" w:rsidP="009F07AA">
      <w:pPr>
        <w:ind w:firstLine="397"/>
        <w:rPr>
          <w:sz w:val="24"/>
        </w:rPr>
      </w:pPr>
    </w:p>
    <w:p w14:paraId="75D95D33" w14:textId="6298D430" w:rsidR="009F07AA" w:rsidRPr="009621A5" w:rsidRDefault="009F07AA">
      <w:pPr>
        <w:spacing w:line="240" w:lineRule="auto"/>
        <w:ind w:firstLine="397"/>
        <w:rPr>
          <w:sz w:val="24"/>
        </w:rPr>
        <w:pPrChange w:id="40" w:author="Vojtěch Bžatek" w:date="2024-05-21T12:07:00Z" w16du:dateUtc="2024-05-21T10:07:00Z">
          <w:pPr>
            <w:ind w:firstLine="397"/>
          </w:pPr>
        </w:pPrChange>
      </w:pPr>
      <w:r w:rsidRPr="009621A5">
        <w:rPr>
          <w:sz w:val="24"/>
        </w:rPr>
        <w:t xml:space="preserve">V Brně, dne </w:t>
      </w:r>
      <w:ins w:id="41" w:author="Vojtěch Bžatek" w:date="2024-05-21T12:07:00Z" w16du:dateUtc="2024-05-21T10:07:00Z">
        <w:r w:rsidR="005C5470">
          <w:rPr>
            <w:sz w:val="24"/>
          </w:rPr>
          <w:t>31</w:t>
        </w:r>
      </w:ins>
      <w:del w:id="42" w:author="Vojtěch Bžatek" w:date="2024-05-21T12:07:00Z" w16du:dateUtc="2024-05-21T10:07:00Z">
        <w:r w:rsidRPr="009621A5" w:rsidDel="005C5470">
          <w:rPr>
            <w:sz w:val="24"/>
          </w:rPr>
          <w:delText>xx</w:delText>
        </w:r>
      </w:del>
      <w:r w:rsidRPr="009621A5">
        <w:rPr>
          <w:sz w:val="24"/>
        </w:rPr>
        <w:t xml:space="preserve">. </w:t>
      </w:r>
      <w:r w:rsidR="001036F7">
        <w:rPr>
          <w:sz w:val="24"/>
        </w:rPr>
        <w:t>května</w:t>
      </w:r>
      <w:del w:id="43" w:author="Vojtěch Bžatek" w:date="2024-05-21T12:05:00Z" w16du:dateUtc="2024-05-21T10:05:00Z">
        <w:r w:rsidRPr="009621A5" w:rsidDel="005C5470">
          <w:rPr>
            <w:sz w:val="24"/>
          </w:rPr>
          <w:delText>.</w:delText>
        </w:r>
      </w:del>
      <w:r w:rsidRPr="009621A5">
        <w:rPr>
          <w:sz w:val="24"/>
        </w:rPr>
        <w:t xml:space="preserve"> 202</w:t>
      </w:r>
      <w:r w:rsidR="001036F7">
        <w:rPr>
          <w:sz w:val="24"/>
        </w:rPr>
        <w:t>4</w:t>
      </w:r>
    </w:p>
    <w:p w14:paraId="06CB9DD4" w14:textId="7742AF99" w:rsidR="009F07AA" w:rsidRPr="009621A5" w:rsidRDefault="009F07AA" w:rsidP="009F07AA">
      <w:pPr>
        <w:ind w:left="5558" w:firstLine="397"/>
        <w:rPr>
          <w:sz w:val="24"/>
        </w:rPr>
      </w:pPr>
      <w:r w:rsidRPr="009621A5">
        <w:rPr>
          <w:sz w:val="24"/>
        </w:rPr>
        <w:t>....................</w:t>
      </w:r>
      <w:r w:rsidR="00130AC5">
        <w:rPr>
          <w:sz w:val="24"/>
        </w:rPr>
        <w:t>......................</w:t>
      </w:r>
    </w:p>
    <w:p w14:paraId="450803C2" w14:textId="412A15A4" w:rsidR="009F07AA" w:rsidRPr="009621A5" w:rsidRDefault="009F07AA" w:rsidP="009F07AA">
      <w:pPr>
        <w:ind w:left="6352" w:firstLine="397"/>
        <w:rPr>
          <w:sz w:val="24"/>
        </w:rPr>
      </w:pPr>
      <w:r w:rsidRPr="009621A5">
        <w:rPr>
          <w:sz w:val="24"/>
        </w:rPr>
        <w:t>Jméno studenta</w:t>
      </w:r>
    </w:p>
    <w:p w14:paraId="068D0EF2" w14:textId="77777777" w:rsidR="009F07AA" w:rsidRDefault="009F07AA">
      <w:pPr>
        <w:spacing w:before="0" w:after="0" w:line="240" w:lineRule="auto"/>
      </w:pPr>
      <w:r>
        <w:br w:type="page"/>
      </w:r>
    </w:p>
    <w:p w14:paraId="2BC8607B" w14:textId="3D142043" w:rsidR="001F4856" w:rsidRPr="009621A5" w:rsidRDefault="009F07AA">
      <w:pPr>
        <w:spacing w:after="240"/>
        <w:jc w:val="both"/>
        <w:rPr>
          <w:b/>
          <w:sz w:val="24"/>
          <w:szCs w:val="32"/>
        </w:rPr>
        <w:pPrChange w:id="44" w:author="Vojtěch Bžatek" w:date="2024-05-22T03:52:00Z" w16du:dateUtc="2024-05-22T01:52:00Z">
          <w:pPr>
            <w:jc w:val="both"/>
          </w:pPr>
        </w:pPrChange>
      </w:pPr>
      <w:r w:rsidRPr="009621A5">
        <w:rPr>
          <w:b/>
          <w:sz w:val="24"/>
          <w:szCs w:val="32"/>
        </w:rPr>
        <w:lastRenderedPageBreak/>
        <w:t>ABSTRAKT</w:t>
      </w:r>
    </w:p>
    <w:p w14:paraId="482687B3" w14:textId="72BDB031" w:rsidR="009F07AA" w:rsidRPr="006B1F1D" w:rsidRDefault="006B1F1D">
      <w:pPr>
        <w:spacing w:after="120"/>
        <w:jc w:val="both"/>
        <w:rPr>
          <w:bCs/>
          <w:sz w:val="24"/>
          <w:szCs w:val="32"/>
        </w:rPr>
        <w:pPrChange w:id="45" w:author="Vojtěch Bžatek" w:date="2024-05-22T03:53:00Z" w16du:dateUtc="2024-05-22T01:53:00Z">
          <w:pPr>
            <w:jc w:val="both"/>
          </w:pPr>
        </w:pPrChange>
      </w:pPr>
      <w:r w:rsidRPr="006B1F1D">
        <w:rPr>
          <w:bCs/>
          <w:sz w:val="24"/>
          <w:szCs w:val="32"/>
        </w:rPr>
        <w:t>Ta</w:t>
      </w:r>
      <w:r>
        <w:rPr>
          <w:bCs/>
          <w:sz w:val="24"/>
          <w:szCs w:val="32"/>
        </w:rPr>
        <w:t xml:space="preserve">to diplomová práce </w:t>
      </w:r>
      <w:proofErr w:type="gramStart"/>
      <w:r>
        <w:rPr>
          <w:bCs/>
          <w:sz w:val="24"/>
          <w:szCs w:val="32"/>
        </w:rPr>
        <w:t>řeší</w:t>
      </w:r>
      <w:proofErr w:type="gramEnd"/>
      <w:r>
        <w:rPr>
          <w:bCs/>
          <w:sz w:val="24"/>
          <w:szCs w:val="32"/>
        </w:rPr>
        <w:t xml:space="preserve"> problematiku využití </w:t>
      </w:r>
      <w:proofErr w:type="spellStart"/>
      <w:r>
        <w:rPr>
          <w:bCs/>
          <w:sz w:val="24"/>
          <w:szCs w:val="32"/>
        </w:rPr>
        <w:t>postkvantových</w:t>
      </w:r>
      <w:proofErr w:type="spellEnd"/>
      <w:r>
        <w:rPr>
          <w:bCs/>
          <w:sz w:val="24"/>
          <w:szCs w:val="32"/>
        </w:rPr>
        <w:t xml:space="preserve"> kryptografických algoritmů</w:t>
      </w:r>
      <w:r w:rsidR="002B1E05">
        <w:rPr>
          <w:bCs/>
          <w:sz w:val="24"/>
          <w:szCs w:val="32"/>
        </w:rPr>
        <w:t xml:space="preserve"> a </w:t>
      </w:r>
      <w:proofErr w:type="spellStart"/>
      <w:r>
        <w:rPr>
          <w:bCs/>
          <w:sz w:val="24"/>
          <w:szCs w:val="32"/>
        </w:rPr>
        <w:t>blockchainové</w:t>
      </w:r>
      <w:proofErr w:type="spellEnd"/>
      <w:r>
        <w:rPr>
          <w:bCs/>
          <w:sz w:val="24"/>
          <w:szCs w:val="32"/>
        </w:rPr>
        <w:t xml:space="preserve"> sítě v informačních systémech. V první části se věnuji popisu </w:t>
      </w:r>
      <w:proofErr w:type="spellStart"/>
      <w:r>
        <w:rPr>
          <w:bCs/>
          <w:sz w:val="24"/>
          <w:szCs w:val="32"/>
        </w:rPr>
        <w:t>postkvantové</w:t>
      </w:r>
      <w:proofErr w:type="spellEnd"/>
      <w:r>
        <w:rPr>
          <w:bCs/>
          <w:sz w:val="24"/>
          <w:szCs w:val="32"/>
        </w:rPr>
        <w:t xml:space="preserve"> kryptografie, uvádím zavedené algoritmy</w:t>
      </w:r>
      <w:r w:rsidR="002B1E05">
        <w:rPr>
          <w:bCs/>
          <w:sz w:val="24"/>
          <w:szCs w:val="32"/>
        </w:rPr>
        <w:t xml:space="preserve"> a </w:t>
      </w:r>
      <w:r>
        <w:rPr>
          <w:bCs/>
          <w:sz w:val="24"/>
          <w:szCs w:val="32"/>
        </w:rPr>
        <w:t xml:space="preserve">popisuji možnosti jejich implementace. Ve druhé části představuji </w:t>
      </w:r>
      <w:proofErr w:type="spellStart"/>
      <w:r>
        <w:rPr>
          <w:bCs/>
          <w:sz w:val="24"/>
          <w:szCs w:val="32"/>
        </w:rPr>
        <w:t>mikroslužbu</w:t>
      </w:r>
      <w:proofErr w:type="spellEnd"/>
      <w:r>
        <w:rPr>
          <w:bCs/>
          <w:sz w:val="24"/>
          <w:szCs w:val="32"/>
        </w:rPr>
        <w:t xml:space="preserve"> pro kvantově bezpečnou komunikaci. Ve třetí části popisuji blockchain</w:t>
      </w:r>
      <w:r w:rsidR="002B1E05">
        <w:rPr>
          <w:bCs/>
          <w:sz w:val="24"/>
          <w:szCs w:val="32"/>
        </w:rPr>
        <w:t xml:space="preserve"> a </w:t>
      </w:r>
      <w:r>
        <w:rPr>
          <w:bCs/>
          <w:sz w:val="24"/>
          <w:szCs w:val="32"/>
        </w:rPr>
        <w:t xml:space="preserve">základní parametry </w:t>
      </w:r>
      <w:proofErr w:type="spellStart"/>
      <w:r>
        <w:rPr>
          <w:bCs/>
          <w:sz w:val="24"/>
          <w:szCs w:val="32"/>
        </w:rPr>
        <w:t>blockchainové</w:t>
      </w:r>
      <w:proofErr w:type="spellEnd"/>
      <w:r>
        <w:rPr>
          <w:bCs/>
          <w:sz w:val="24"/>
          <w:szCs w:val="32"/>
        </w:rPr>
        <w:t xml:space="preserve"> sítě. Na základě těchto informací jsem vyvinul vlastní </w:t>
      </w:r>
      <w:proofErr w:type="spellStart"/>
      <w:r>
        <w:rPr>
          <w:bCs/>
          <w:sz w:val="24"/>
          <w:szCs w:val="32"/>
        </w:rPr>
        <w:t>blockchainovou</w:t>
      </w:r>
      <w:proofErr w:type="spellEnd"/>
      <w:r>
        <w:rPr>
          <w:bCs/>
          <w:sz w:val="24"/>
          <w:szCs w:val="32"/>
        </w:rPr>
        <w:t xml:space="preserve"> síť pro posílání</w:t>
      </w:r>
      <w:r w:rsidR="002B1E05">
        <w:rPr>
          <w:bCs/>
          <w:sz w:val="24"/>
          <w:szCs w:val="32"/>
        </w:rPr>
        <w:t xml:space="preserve"> a </w:t>
      </w:r>
      <w:r>
        <w:rPr>
          <w:bCs/>
          <w:sz w:val="24"/>
          <w:szCs w:val="32"/>
        </w:rPr>
        <w:t>uchovávání logových záznamů z koncových zařízení. Parametry</w:t>
      </w:r>
      <w:r w:rsidR="002B1E05">
        <w:rPr>
          <w:bCs/>
          <w:sz w:val="24"/>
          <w:szCs w:val="32"/>
        </w:rPr>
        <w:t xml:space="preserve"> a </w:t>
      </w:r>
      <w:r>
        <w:rPr>
          <w:bCs/>
          <w:sz w:val="24"/>
          <w:szCs w:val="32"/>
        </w:rPr>
        <w:t xml:space="preserve">funkcionality této sítě uvádím ve čtvrté části včetně postupu pro </w:t>
      </w:r>
      <w:r w:rsidR="002818E5">
        <w:rPr>
          <w:bCs/>
          <w:sz w:val="24"/>
          <w:szCs w:val="32"/>
        </w:rPr>
        <w:t>spuštění na vlastních zařízení</w:t>
      </w:r>
      <w:ins w:id="46" w:author="Administrator" w:date="2024-04-29T12:20:00Z">
        <w:r w:rsidR="00F576BE">
          <w:rPr>
            <w:bCs/>
            <w:sz w:val="24"/>
            <w:szCs w:val="32"/>
          </w:rPr>
          <w:t>ch</w:t>
        </w:r>
      </w:ins>
      <w:r w:rsidR="002818E5">
        <w:rPr>
          <w:bCs/>
          <w:sz w:val="24"/>
          <w:szCs w:val="32"/>
        </w:rPr>
        <w:t xml:space="preserve">. V poslední části uvádím sjednocení </w:t>
      </w:r>
      <w:proofErr w:type="spellStart"/>
      <w:r w:rsidR="002818E5">
        <w:rPr>
          <w:bCs/>
          <w:sz w:val="24"/>
          <w:szCs w:val="32"/>
        </w:rPr>
        <w:t>postkvantové</w:t>
      </w:r>
      <w:proofErr w:type="spellEnd"/>
      <w:r w:rsidR="002818E5">
        <w:rPr>
          <w:bCs/>
          <w:sz w:val="24"/>
          <w:szCs w:val="32"/>
        </w:rPr>
        <w:t xml:space="preserve"> kryptografie</w:t>
      </w:r>
      <w:r w:rsidR="002B1E05">
        <w:rPr>
          <w:bCs/>
          <w:sz w:val="24"/>
          <w:szCs w:val="32"/>
        </w:rPr>
        <w:t xml:space="preserve"> a </w:t>
      </w:r>
      <w:proofErr w:type="spellStart"/>
      <w:r w:rsidR="002818E5">
        <w:rPr>
          <w:bCs/>
          <w:sz w:val="24"/>
          <w:szCs w:val="32"/>
        </w:rPr>
        <w:t>blockchainové</w:t>
      </w:r>
      <w:proofErr w:type="spellEnd"/>
      <w:r w:rsidR="002818E5">
        <w:rPr>
          <w:bCs/>
          <w:sz w:val="24"/>
          <w:szCs w:val="32"/>
        </w:rPr>
        <w:t xml:space="preserve"> sítě do celistvé aplikace, včetně návodu pro práci s ní. Tato diplomová práce může sloužit jako </w:t>
      </w:r>
      <w:r w:rsidR="003762E2">
        <w:rPr>
          <w:bCs/>
          <w:sz w:val="24"/>
          <w:szCs w:val="32"/>
        </w:rPr>
        <w:t xml:space="preserve">základ pro </w:t>
      </w:r>
      <w:r w:rsidR="002818E5">
        <w:rPr>
          <w:bCs/>
          <w:sz w:val="24"/>
          <w:szCs w:val="32"/>
        </w:rPr>
        <w:t>využit</w:t>
      </w:r>
      <w:r w:rsidR="003762E2">
        <w:rPr>
          <w:bCs/>
          <w:sz w:val="24"/>
          <w:szCs w:val="32"/>
        </w:rPr>
        <w:t>í</w:t>
      </w:r>
      <w:r w:rsidR="002818E5">
        <w:rPr>
          <w:bCs/>
          <w:sz w:val="24"/>
          <w:szCs w:val="32"/>
        </w:rPr>
        <w:t xml:space="preserve"> moderních bezpečnostních mechanismů pro ochranu dat v informačních systémech.</w:t>
      </w:r>
      <w:r w:rsidR="003762E2">
        <w:rPr>
          <w:bCs/>
          <w:sz w:val="24"/>
          <w:szCs w:val="32"/>
        </w:rPr>
        <w:t xml:space="preserve"> Jednotlivé </w:t>
      </w:r>
      <w:proofErr w:type="spellStart"/>
      <w:r w:rsidR="003762E2">
        <w:rPr>
          <w:bCs/>
          <w:sz w:val="24"/>
          <w:szCs w:val="32"/>
        </w:rPr>
        <w:t>mikroslužby</w:t>
      </w:r>
      <w:proofErr w:type="spellEnd"/>
      <w:r w:rsidR="003762E2">
        <w:rPr>
          <w:bCs/>
          <w:sz w:val="24"/>
          <w:szCs w:val="32"/>
        </w:rPr>
        <w:t xml:space="preserve"> jsou popsány tak, aby na práci bylo možno navázat</w:t>
      </w:r>
      <w:r w:rsidR="002B1E05">
        <w:rPr>
          <w:bCs/>
          <w:sz w:val="24"/>
          <w:szCs w:val="32"/>
        </w:rPr>
        <w:t xml:space="preserve"> a </w:t>
      </w:r>
      <w:r w:rsidR="003762E2">
        <w:rPr>
          <w:bCs/>
          <w:sz w:val="24"/>
          <w:szCs w:val="32"/>
        </w:rPr>
        <w:t xml:space="preserve">rozšířit je až do zcela </w:t>
      </w:r>
      <w:proofErr w:type="spellStart"/>
      <w:r w:rsidR="003762E2">
        <w:rPr>
          <w:bCs/>
          <w:sz w:val="24"/>
          <w:szCs w:val="32"/>
        </w:rPr>
        <w:t>nasaditelných</w:t>
      </w:r>
      <w:proofErr w:type="spellEnd"/>
      <w:r w:rsidR="003762E2">
        <w:rPr>
          <w:bCs/>
          <w:sz w:val="24"/>
          <w:szCs w:val="32"/>
        </w:rPr>
        <w:t xml:space="preserve"> řešení. </w:t>
      </w:r>
    </w:p>
    <w:p w14:paraId="6B99612B" w14:textId="180D788D" w:rsidR="009F07AA" w:rsidRDefault="009F07AA" w:rsidP="009F07AA">
      <w:pPr>
        <w:jc w:val="both"/>
        <w:rPr>
          <w:b/>
          <w:sz w:val="24"/>
          <w:szCs w:val="32"/>
        </w:rPr>
      </w:pPr>
      <w:r w:rsidRPr="009F07AA">
        <w:rPr>
          <w:b/>
          <w:sz w:val="24"/>
          <w:szCs w:val="32"/>
        </w:rPr>
        <w:t>Klíčová slova</w:t>
      </w:r>
      <w:r>
        <w:rPr>
          <w:b/>
          <w:sz w:val="24"/>
          <w:szCs w:val="32"/>
        </w:rPr>
        <w:t>:</w:t>
      </w:r>
    </w:p>
    <w:p w14:paraId="1C3AB2BB" w14:textId="77777777" w:rsidR="009F4949" w:rsidRDefault="0088579E">
      <w:pPr>
        <w:spacing w:before="0" w:after="0" w:line="240" w:lineRule="auto"/>
        <w:rPr>
          <w:ins w:id="47" w:author="Vojtěch Bžatek" w:date="2024-05-22T03:53:00Z" w16du:dateUtc="2024-05-22T01:53:00Z"/>
          <w:b/>
          <w:sz w:val="24"/>
          <w:szCs w:val="32"/>
        </w:rPr>
      </w:pPr>
      <w:r>
        <w:rPr>
          <w:b/>
          <w:sz w:val="24"/>
          <w:szCs w:val="32"/>
        </w:rPr>
        <w:t xml:space="preserve">Kryptografie, </w:t>
      </w:r>
      <w:proofErr w:type="spellStart"/>
      <w:r>
        <w:rPr>
          <w:b/>
          <w:sz w:val="24"/>
          <w:szCs w:val="32"/>
        </w:rPr>
        <w:t>Postkvantové</w:t>
      </w:r>
      <w:proofErr w:type="spellEnd"/>
      <w:r>
        <w:rPr>
          <w:b/>
          <w:sz w:val="24"/>
          <w:szCs w:val="32"/>
        </w:rPr>
        <w:t xml:space="preserve"> algoritmy, blockchain, </w:t>
      </w:r>
      <w:proofErr w:type="spellStart"/>
      <w:r>
        <w:rPr>
          <w:b/>
          <w:sz w:val="24"/>
          <w:szCs w:val="32"/>
        </w:rPr>
        <w:t>blockchainová</w:t>
      </w:r>
      <w:proofErr w:type="spellEnd"/>
      <w:r>
        <w:rPr>
          <w:b/>
          <w:sz w:val="24"/>
          <w:szCs w:val="32"/>
        </w:rPr>
        <w:t xml:space="preserve"> síť</w:t>
      </w:r>
    </w:p>
    <w:p w14:paraId="24E089B4" w14:textId="77777777" w:rsidR="009F4949" w:rsidRDefault="009F4949">
      <w:pPr>
        <w:spacing w:before="0" w:after="0" w:line="240" w:lineRule="auto"/>
        <w:rPr>
          <w:ins w:id="48" w:author="Vojtěch Bžatek" w:date="2024-05-22T03:53:00Z" w16du:dateUtc="2024-05-22T01:53:00Z"/>
          <w:b/>
          <w:sz w:val="24"/>
          <w:szCs w:val="32"/>
        </w:rPr>
      </w:pPr>
    </w:p>
    <w:p w14:paraId="57D67B4F" w14:textId="48815682" w:rsidR="009F07AA" w:rsidRDefault="009F07AA">
      <w:pPr>
        <w:spacing w:before="0" w:after="0" w:line="240" w:lineRule="auto"/>
        <w:rPr>
          <w:b/>
          <w:sz w:val="24"/>
          <w:szCs w:val="32"/>
        </w:rPr>
      </w:pPr>
      <w:r>
        <w:rPr>
          <w:b/>
          <w:sz w:val="24"/>
          <w:szCs w:val="32"/>
        </w:rPr>
        <w:br w:type="page"/>
      </w:r>
    </w:p>
    <w:p w14:paraId="2D6BFEFF" w14:textId="1D993034" w:rsidR="009F07AA" w:rsidRPr="009621A5" w:rsidRDefault="009F07AA">
      <w:pPr>
        <w:spacing w:after="240"/>
        <w:jc w:val="both"/>
        <w:rPr>
          <w:b/>
          <w:sz w:val="24"/>
          <w:szCs w:val="32"/>
        </w:rPr>
        <w:pPrChange w:id="49" w:author="Vojtěch Bžatek" w:date="2024-05-22T03:53:00Z" w16du:dateUtc="2024-05-22T01:53:00Z">
          <w:pPr>
            <w:jc w:val="both"/>
          </w:pPr>
        </w:pPrChange>
      </w:pPr>
      <w:r w:rsidRPr="009621A5">
        <w:rPr>
          <w:b/>
          <w:sz w:val="24"/>
          <w:szCs w:val="32"/>
        </w:rPr>
        <w:lastRenderedPageBreak/>
        <w:t>ABSTRACT</w:t>
      </w:r>
    </w:p>
    <w:p w14:paraId="50462447" w14:textId="5CE37A7B" w:rsidR="003762E2" w:rsidRPr="005F55B0" w:rsidRDefault="003762E2">
      <w:pPr>
        <w:spacing w:after="120"/>
        <w:jc w:val="both"/>
        <w:rPr>
          <w:bCs/>
          <w:sz w:val="22"/>
          <w:szCs w:val="28"/>
        </w:rPr>
        <w:pPrChange w:id="50" w:author="Vojtěch Bžatek" w:date="2024-05-22T03:53:00Z" w16du:dateUtc="2024-05-22T01:53:00Z">
          <w:pPr>
            <w:jc w:val="both"/>
          </w:pPr>
        </w:pPrChange>
      </w:pPr>
      <w:proofErr w:type="spellStart"/>
      <w:r w:rsidRPr="005F55B0">
        <w:rPr>
          <w:bCs/>
          <w:sz w:val="22"/>
          <w:szCs w:val="28"/>
        </w:rPr>
        <w:t>This</w:t>
      </w:r>
      <w:proofErr w:type="spellEnd"/>
      <w:r w:rsidRPr="005F55B0">
        <w:rPr>
          <w:bCs/>
          <w:sz w:val="22"/>
          <w:szCs w:val="28"/>
        </w:rPr>
        <w:t xml:space="preserve"> </w:t>
      </w:r>
      <w:proofErr w:type="spellStart"/>
      <w:r w:rsidRPr="005F55B0">
        <w:rPr>
          <w:bCs/>
          <w:sz w:val="22"/>
          <w:szCs w:val="28"/>
        </w:rPr>
        <w:t>diploma</w:t>
      </w:r>
      <w:proofErr w:type="spellEnd"/>
      <w:r w:rsidRPr="005F55B0">
        <w:rPr>
          <w:bCs/>
          <w:sz w:val="22"/>
          <w:szCs w:val="28"/>
        </w:rPr>
        <w:t xml:space="preserve"> thesis </w:t>
      </w:r>
      <w:proofErr w:type="spellStart"/>
      <w:r w:rsidRPr="005F55B0">
        <w:rPr>
          <w:bCs/>
          <w:sz w:val="22"/>
          <w:szCs w:val="28"/>
        </w:rPr>
        <w:t>deals</w:t>
      </w:r>
      <w:proofErr w:type="spellEnd"/>
      <w:r w:rsidRPr="005F55B0">
        <w:rPr>
          <w:bCs/>
          <w:sz w:val="22"/>
          <w:szCs w:val="28"/>
        </w:rPr>
        <w:t xml:space="preserve"> </w:t>
      </w:r>
      <w:proofErr w:type="spellStart"/>
      <w:r w:rsidRPr="005F55B0">
        <w:rPr>
          <w:bCs/>
          <w:sz w:val="22"/>
          <w:szCs w:val="28"/>
        </w:rPr>
        <w:t>with</w:t>
      </w:r>
      <w:proofErr w:type="spellEnd"/>
      <w:r w:rsidRPr="005F55B0">
        <w:rPr>
          <w:bCs/>
          <w:sz w:val="22"/>
          <w:szCs w:val="28"/>
        </w:rPr>
        <w:t xml:space="preserve"> </w:t>
      </w:r>
      <w:proofErr w:type="spellStart"/>
      <w:r w:rsidRPr="005F55B0">
        <w:rPr>
          <w:bCs/>
          <w:sz w:val="22"/>
          <w:szCs w:val="28"/>
        </w:rPr>
        <w:t>the</w:t>
      </w:r>
      <w:proofErr w:type="spellEnd"/>
      <w:r w:rsidRPr="005F55B0">
        <w:rPr>
          <w:bCs/>
          <w:sz w:val="22"/>
          <w:szCs w:val="28"/>
        </w:rPr>
        <w:t xml:space="preserve"> </w:t>
      </w:r>
      <w:proofErr w:type="spellStart"/>
      <w:r w:rsidRPr="005F55B0">
        <w:rPr>
          <w:bCs/>
          <w:sz w:val="22"/>
          <w:szCs w:val="28"/>
        </w:rPr>
        <w:t>issue</w:t>
      </w:r>
      <w:proofErr w:type="spellEnd"/>
      <w:r w:rsidRPr="005F55B0">
        <w:rPr>
          <w:bCs/>
          <w:sz w:val="22"/>
          <w:szCs w:val="28"/>
        </w:rPr>
        <w:t xml:space="preserve"> </w:t>
      </w:r>
      <w:proofErr w:type="spellStart"/>
      <w:r w:rsidRPr="005F55B0">
        <w:rPr>
          <w:bCs/>
          <w:sz w:val="22"/>
          <w:szCs w:val="28"/>
        </w:rPr>
        <w:t>of</w:t>
      </w:r>
      <w:proofErr w:type="spellEnd"/>
      <w:r w:rsidRPr="005F55B0">
        <w:rPr>
          <w:bCs/>
          <w:sz w:val="22"/>
          <w:szCs w:val="28"/>
        </w:rPr>
        <w:t xml:space="preserve"> </w:t>
      </w:r>
      <w:proofErr w:type="spellStart"/>
      <w:r w:rsidRPr="005F55B0">
        <w:rPr>
          <w:bCs/>
          <w:sz w:val="22"/>
          <w:szCs w:val="28"/>
        </w:rPr>
        <w:t>the</w:t>
      </w:r>
      <w:proofErr w:type="spellEnd"/>
      <w:r w:rsidRPr="005F55B0">
        <w:rPr>
          <w:bCs/>
          <w:sz w:val="22"/>
          <w:szCs w:val="28"/>
        </w:rPr>
        <w:t xml:space="preserve"> use </w:t>
      </w:r>
      <w:proofErr w:type="spellStart"/>
      <w:r w:rsidRPr="005F55B0">
        <w:rPr>
          <w:bCs/>
          <w:sz w:val="22"/>
          <w:szCs w:val="28"/>
        </w:rPr>
        <w:t>of</w:t>
      </w:r>
      <w:proofErr w:type="spellEnd"/>
      <w:r w:rsidRPr="005F55B0">
        <w:rPr>
          <w:bCs/>
          <w:sz w:val="22"/>
          <w:szCs w:val="28"/>
        </w:rPr>
        <w:t xml:space="preserve"> post-</w:t>
      </w:r>
      <w:proofErr w:type="spellStart"/>
      <w:r w:rsidRPr="005F55B0">
        <w:rPr>
          <w:bCs/>
          <w:sz w:val="22"/>
          <w:szCs w:val="28"/>
        </w:rPr>
        <w:t>quantum</w:t>
      </w:r>
      <w:proofErr w:type="spellEnd"/>
      <w:r w:rsidRPr="005F55B0">
        <w:rPr>
          <w:bCs/>
          <w:sz w:val="22"/>
          <w:szCs w:val="28"/>
        </w:rPr>
        <w:t xml:space="preserve"> </w:t>
      </w:r>
      <w:proofErr w:type="spellStart"/>
      <w:r w:rsidRPr="005F55B0">
        <w:rPr>
          <w:bCs/>
          <w:sz w:val="22"/>
          <w:szCs w:val="28"/>
        </w:rPr>
        <w:t>cryptographic</w:t>
      </w:r>
      <w:proofErr w:type="spellEnd"/>
      <w:r w:rsidRPr="005F55B0">
        <w:rPr>
          <w:bCs/>
          <w:sz w:val="22"/>
          <w:szCs w:val="28"/>
        </w:rPr>
        <w:t xml:space="preserve"> </w:t>
      </w:r>
      <w:proofErr w:type="spellStart"/>
      <w:r w:rsidRPr="005F55B0">
        <w:rPr>
          <w:bCs/>
          <w:sz w:val="22"/>
          <w:szCs w:val="28"/>
        </w:rPr>
        <w:t>algorithms</w:t>
      </w:r>
      <w:proofErr w:type="spellEnd"/>
      <w:r w:rsidRPr="005F55B0">
        <w:rPr>
          <w:bCs/>
          <w:sz w:val="22"/>
          <w:szCs w:val="28"/>
        </w:rPr>
        <w:t xml:space="preserve"> and </w:t>
      </w:r>
      <w:proofErr w:type="spellStart"/>
      <w:r w:rsidRPr="005F55B0">
        <w:rPr>
          <w:bCs/>
          <w:sz w:val="22"/>
          <w:szCs w:val="28"/>
        </w:rPr>
        <w:t>the</w:t>
      </w:r>
      <w:proofErr w:type="spellEnd"/>
      <w:r w:rsidRPr="005F55B0">
        <w:rPr>
          <w:bCs/>
          <w:sz w:val="22"/>
          <w:szCs w:val="28"/>
        </w:rPr>
        <w:t xml:space="preserve"> blockchain network in </w:t>
      </w:r>
      <w:proofErr w:type="spellStart"/>
      <w:r w:rsidRPr="005F55B0">
        <w:rPr>
          <w:bCs/>
          <w:sz w:val="22"/>
          <w:szCs w:val="28"/>
        </w:rPr>
        <w:t>information</w:t>
      </w:r>
      <w:proofErr w:type="spellEnd"/>
      <w:r w:rsidRPr="005F55B0">
        <w:rPr>
          <w:bCs/>
          <w:sz w:val="22"/>
          <w:szCs w:val="28"/>
        </w:rPr>
        <w:t xml:space="preserve"> </w:t>
      </w:r>
      <w:proofErr w:type="spellStart"/>
      <w:r w:rsidRPr="005F55B0">
        <w:rPr>
          <w:bCs/>
          <w:sz w:val="22"/>
          <w:szCs w:val="28"/>
        </w:rPr>
        <w:t>systems</w:t>
      </w:r>
      <w:proofErr w:type="spellEnd"/>
      <w:r w:rsidRPr="005F55B0">
        <w:rPr>
          <w:bCs/>
          <w:sz w:val="22"/>
          <w:szCs w:val="28"/>
        </w:rPr>
        <w:t xml:space="preserve">. In </w:t>
      </w:r>
      <w:proofErr w:type="spellStart"/>
      <w:r w:rsidRPr="005F55B0">
        <w:rPr>
          <w:bCs/>
          <w:sz w:val="22"/>
          <w:szCs w:val="28"/>
        </w:rPr>
        <w:t>the</w:t>
      </w:r>
      <w:proofErr w:type="spellEnd"/>
      <w:r w:rsidRPr="005F55B0">
        <w:rPr>
          <w:bCs/>
          <w:sz w:val="22"/>
          <w:szCs w:val="28"/>
        </w:rPr>
        <w:t xml:space="preserve"> </w:t>
      </w:r>
      <w:proofErr w:type="spellStart"/>
      <w:r w:rsidRPr="005F55B0">
        <w:rPr>
          <w:bCs/>
          <w:sz w:val="22"/>
          <w:szCs w:val="28"/>
        </w:rPr>
        <w:t>first</w:t>
      </w:r>
      <w:proofErr w:type="spellEnd"/>
      <w:r w:rsidRPr="005F55B0">
        <w:rPr>
          <w:bCs/>
          <w:sz w:val="22"/>
          <w:szCs w:val="28"/>
        </w:rPr>
        <w:t xml:space="preserve"> part, I </w:t>
      </w:r>
      <w:proofErr w:type="spellStart"/>
      <w:r w:rsidRPr="005F55B0">
        <w:rPr>
          <w:bCs/>
          <w:sz w:val="22"/>
          <w:szCs w:val="28"/>
        </w:rPr>
        <w:t>describe</w:t>
      </w:r>
      <w:proofErr w:type="spellEnd"/>
      <w:r w:rsidRPr="005F55B0">
        <w:rPr>
          <w:bCs/>
          <w:sz w:val="22"/>
          <w:szCs w:val="28"/>
        </w:rPr>
        <w:t xml:space="preserve"> post-</w:t>
      </w:r>
      <w:proofErr w:type="spellStart"/>
      <w:r w:rsidRPr="005F55B0">
        <w:rPr>
          <w:bCs/>
          <w:sz w:val="22"/>
          <w:szCs w:val="28"/>
        </w:rPr>
        <w:t>quantum</w:t>
      </w:r>
      <w:proofErr w:type="spellEnd"/>
      <w:r w:rsidRPr="005F55B0">
        <w:rPr>
          <w:bCs/>
          <w:sz w:val="22"/>
          <w:szCs w:val="28"/>
        </w:rPr>
        <w:t xml:space="preserve"> </w:t>
      </w:r>
      <w:proofErr w:type="spellStart"/>
      <w:r w:rsidRPr="005F55B0">
        <w:rPr>
          <w:bCs/>
          <w:sz w:val="22"/>
          <w:szCs w:val="28"/>
        </w:rPr>
        <w:t>cryptography</w:t>
      </w:r>
      <w:proofErr w:type="spellEnd"/>
      <w:r w:rsidRPr="005F55B0">
        <w:rPr>
          <w:bCs/>
          <w:sz w:val="22"/>
          <w:szCs w:val="28"/>
        </w:rPr>
        <w:t xml:space="preserve">, </w:t>
      </w:r>
      <w:proofErr w:type="spellStart"/>
      <w:r w:rsidRPr="005F55B0">
        <w:rPr>
          <w:bCs/>
          <w:sz w:val="22"/>
          <w:szCs w:val="28"/>
        </w:rPr>
        <w:t>introduce</w:t>
      </w:r>
      <w:proofErr w:type="spellEnd"/>
      <w:r w:rsidRPr="005F55B0">
        <w:rPr>
          <w:bCs/>
          <w:sz w:val="22"/>
          <w:szCs w:val="28"/>
        </w:rPr>
        <w:t xml:space="preserve"> </w:t>
      </w:r>
      <w:proofErr w:type="spellStart"/>
      <w:r w:rsidRPr="005F55B0">
        <w:rPr>
          <w:bCs/>
          <w:sz w:val="22"/>
          <w:szCs w:val="28"/>
        </w:rPr>
        <w:t>established</w:t>
      </w:r>
      <w:proofErr w:type="spellEnd"/>
      <w:r w:rsidRPr="005F55B0">
        <w:rPr>
          <w:bCs/>
          <w:sz w:val="22"/>
          <w:szCs w:val="28"/>
        </w:rPr>
        <w:t xml:space="preserve"> </w:t>
      </w:r>
      <w:proofErr w:type="spellStart"/>
      <w:r w:rsidRPr="005F55B0">
        <w:rPr>
          <w:bCs/>
          <w:sz w:val="22"/>
          <w:szCs w:val="28"/>
        </w:rPr>
        <w:t>algorithms</w:t>
      </w:r>
      <w:proofErr w:type="spellEnd"/>
      <w:r w:rsidRPr="005F55B0">
        <w:rPr>
          <w:bCs/>
          <w:sz w:val="22"/>
          <w:szCs w:val="28"/>
        </w:rPr>
        <w:t xml:space="preserve"> and </w:t>
      </w:r>
      <w:proofErr w:type="spellStart"/>
      <w:r w:rsidRPr="005F55B0">
        <w:rPr>
          <w:bCs/>
          <w:sz w:val="22"/>
          <w:szCs w:val="28"/>
        </w:rPr>
        <w:t>describe</w:t>
      </w:r>
      <w:proofErr w:type="spellEnd"/>
      <w:r w:rsidRPr="005F55B0">
        <w:rPr>
          <w:bCs/>
          <w:sz w:val="22"/>
          <w:szCs w:val="28"/>
        </w:rPr>
        <w:t xml:space="preserve"> </w:t>
      </w:r>
      <w:proofErr w:type="spellStart"/>
      <w:r w:rsidRPr="005F55B0">
        <w:rPr>
          <w:bCs/>
          <w:sz w:val="22"/>
          <w:szCs w:val="28"/>
        </w:rPr>
        <w:t>the</w:t>
      </w:r>
      <w:proofErr w:type="spellEnd"/>
      <w:r w:rsidRPr="005F55B0">
        <w:rPr>
          <w:bCs/>
          <w:sz w:val="22"/>
          <w:szCs w:val="28"/>
        </w:rPr>
        <w:t xml:space="preserve"> </w:t>
      </w:r>
      <w:proofErr w:type="spellStart"/>
      <w:r w:rsidRPr="005F55B0">
        <w:rPr>
          <w:bCs/>
          <w:sz w:val="22"/>
          <w:szCs w:val="28"/>
        </w:rPr>
        <w:t>possibilities</w:t>
      </w:r>
      <w:proofErr w:type="spellEnd"/>
      <w:r w:rsidRPr="005F55B0">
        <w:rPr>
          <w:bCs/>
          <w:sz w:val="22"/>
          <w:szCs w:val="28"/>
        </w:rPr>
        <w:t xml:space="preserve"> </w:t>
      </w:r>
      <w:proofErr w:type="spellStart"/>
      <w:r w:rsidRPr="005F55B0">
        <w:rPr>
          <w:bCs/>
          <w:sz w:val="22"/>
          <w:szCs w:val="28"/>
        </w:rPr>
        <w:t>of</w:t>
      </w:r>
      <w:proofErr w:type="spellEnd"/>
      <w:r w:rsidRPr="005F55B0">
        <w:rPr>
          <w:bCs/>
          <w:sz w:val="22"/>
          <w:szCs w:val="28"/>
        </w:rPr>
        <w:t xml:space="preserve"> </w:t>
      </w:r>
      <w:proofErr w:type="spellStart"/>
      <w:r w:rsidRPr="005F55B0">
        <w:rPr>
          <w:bCs/>
          <w:sz w:val="22"/>
          <w:szCs w:val="28"/>
        </w:rPr>
        <w:t>their</w:t>
      </w:r>
      <w:proofErr w:type="spellEnd"/>
      <w:r w:rsidRPr="005F55B0">
        <w:rPr>
          <w:bCs/>
          <w:sz w:val="22"/>
          <w:szCs w:val="28"/>
        </w:rPr>
        <w:t xml:space="preserve"> </w:t>
      </w:r>
      <w:proofErr w:type="spellStart"/>
      <w:r w:rsidRPr="005F55B0">
        <w:rPr>
          <w:bCs/>
          <w:sz w:val="22"/>
          <w:szCs w:val="28"/>
        </w:rPr>
        <w:t>implementation</w:t>
      </w:r>
      <w:proofErr w:type="spellEnd"/>
      <w:r w:rsidRPr="005F55B0">
        <w:rPr>
          <w:bCs/>
          <w:sz w:val="22"/>
          <w:szCs w:val="28"/>
        </w:rPr>
        <w:t xml:space="preserve">. In </w:t>
      </w:r>
      <w:proofErr w:type="spellStart"/>
      <w:r w:rsidRPr="005F55B0">
        <w:rPr>
          <w:bCs/>
          <w:sz w:val="22"/>
          <w:szCs w:val="28"/>
        </w:rPr>
        <w:t>the</w:t>
      </w:r>
      <w:proofErr w:type="spellEnd"/>
      <w:r w:rsidRPr="005F55B0">
        <w:rPr>
          <w:bCs/>
          <w:sz w:val="22"/>
          <w:szCs w:val="28"/>
        </w:rPr>
        <w:t xml:space="preserve"> second part, I </w:t>
      </w:r>
      <w:proofErr w:type="spellStart"/>
      <w:r w:rsidRPr="005F55B0">
        <w:rPr>
          <w:bCs/>
          <w:sz w:val="22"/>
          <w:szCs w:val="28"/>
        </w:rPr>
        <w:t>present</w:t>
      </w:r>
      <w:proofErr w:type="spellEnd"/>
      <w:r w:rsidR="002B1E05" w:rsidRPr="005F55B0">
        <w:rPr>
          <w:bCs/>
          <w:sz w:val="22"/>
          <w:szCs w:val="28"/>
        </w:rPr>
        <w:t xml:space="preserve"> a </w:t>
      </w:r>
      <w:proofErr w:type="spellStart"/>
      <w:r w:rsidRPr="005F55B0">
        <w:rPr>
          <w:bCs/>
          <w:sz w:val="22"/>
          <w:szCs w:val="28"/>
        </w:rPr>
        <w:t>microservice</w:t>
      </w:r>
      <w:proofErr w:type="spellEnd"/>
      <w:r w:rsidRPr="005F55B0">
        <w:rPr>
          <w:bCs/>
          <w:sz w:val="22"/>
          <w:szCs w:val="28"/>
        </w:rPr>
        <w:t xml:space="preserve"> </w:t>
      </w:r>
      <w:proofErr w:type="spellStart"/>
      <w:r w:rsidRPr="005F55B0">
        <w:rPr>
          <w:bCs/>
          <w:sz w:val="22"/>
          <w:szCs w:val="28"/>
        </w:rPr>
        <w:t>for</w:t>
      </w:r>
      <w:proofErr w:type="spellEnd"/>
      <w:r w:rsidRPr="005F55B0">
        <w:rPr>
          <w:bCs/>
          <w:sz w:val="22"/>
          <w:szCs w:val="28"/>
        </w:rPr>
        <w:t xml:space="preserve"> </w:t>
      </w:r>
      <w:proofErr w:type="spellStart"/>
      <w:r w:rsidRPr="005F55B0">
        <w:rPr>
          <w:bCs/>
          <w:sz w:val="22"/>
          <w:szCs w:val="28"/>
        </w:rPr>
        <w:t>quantum</w:t>
      </w:r>
      <w:proofErr w:type="spellEnd"/>
      <w:r w:rsidRPr="005F55B0">
        <w:rPr>
          <w:bCs/>
          <w:sz w:val="22"/>
          <w:szCs w:val="28"/>
        </w:rPr>
        <w:t xml:space="preserve"> </w:t>
      </w:r>
      <w:proofErr w:type="spellStart"/>
      <w:r w:rsidRPr="005F55B0">
        <w:rPr>
          <w:bCs/>
          <w:sz w:val="22"/>
          <w:szCs w:val="28"/>
        </w:rPr>
        <w:t>secure</w:t>
      </w:r>
      <w:proofErr w:type="spellEnd"/>
      <w:r w:rsidRPr="005F55B0">
        <w:rPr>
          <w:bCs/>
          <w:sz w:val="22"/>
          <w:szCs w:val="28"/>
        </w:rPr>
        <w:t xml:space="preserve"> </w:t>
      </w:r>
      <w:proofErr w:type="spellStart"/>
      <w:r w:rsidRPr="005F55B0">
        <w:rPr>
          <w:bCs/>
          <w:sz w:val="22"/>
          <w:szCs w:val="28"/>
        </w:rPr>
        <w:t>communication</w:t>
      </w:r>
      <w:proofErr w:type="spellEnd"/>
      <w:r w:rsidRPr="005F55B0">
        <w:rPr>
          <w:bCs/>
          <w:sz w:val="22"/>
          <w:szCs w:val="28"/>
        </w:rPr>
        <w:t xml:space="preserve">. In </w:t>
      </w:r>
      <w:proofErr w:type="spellStart"/>
      <w:r w:rsidRPr="005F55B0">
        <w:rPr>
          <w:bCs/>
          <w:sz w:val="22"/>
          <w:szCs w:val="28"/>
        </w:rPr>
        <w:t>the</w:t>
      </w:r>
      <w:proofErr w:type="spellEnd"/>
      <w:r w:rsidRPr="005F55B0">
        <w:rPr>
          <w:bCs/>
          <w:sz w:val="22"/>
          <w:szCs w:val="28"/>
        </w:rPr>
        <w:t xml:space="preserve"> </w:t>
      </w:r>
      <w:proofErr w:type="spellStart"/>
      <w:r w:rsidRPr="005F55B0">
        <w:rPr>
          <w:bCs/>
          <w:sz w:val="22"/>
          <w:szCs w:val="28"/>
        </w:rPr>
        <w:t>third</w:t>
      </w:r>
      <w:proofErr w:type="spellEnd"/>
      <w:r w:rsidRPr="005F55B0">
        <w:rPr>
          <w:bCs/>
          <w:sz w:val="22"/>
          <w:szCs w:val="28"/>
        </w:rPr>
        <w:t xml:space="preserve"> part, I </w:t>
      </w:r>
      <w:proofErr w:type="spellStart"/>
      <w:r w:rsidRPr="005F55B0">
        <w:rPr>
          <w:bCs/>
          <w:sz w:val="22"/>
          <w:szCs w:val="28"/>
        </w:rPr>
        <w:t>describe</w:t>
      </w:r>
      <w:proofErr w:type="spellEnd"/>
      <w:r w:rsidRPr="005F55B0">
        <w:rPr>
          <w:bCs/>
          <w:sz w:val="22"/>
          <w:szCs w:val="28"/>
        </w:rPr>
        <w:t xml:space="preserve"> </w:t>
      </w:r>
      <w:proofErr w:type="spellStart"/>
      <w:r w:rsidRPr="005F55B0">
        <w:rPr>
          <w:bCs/>
          <w:sz w:val="22"/>
          <w:szCs w:val="28"/>
        </w:rPr>
        <w:t>the</w:t>
      </w:r>
      <w:proofErr w:type="spellEnd"/>
      <w:r w:rsidRPr="005F55B0">
        <w:rPr>
          <w:bCs/>
          <w:sz w:val="22"/>
          <w:szCs w:val="28"/>
        </w:rPr>
        <w:t xml:space="preserve"> blockchain and </w:t>
      </w:r>
      <w:proofErr w:type="spellStart"/>
      <w:r w:rsidRPr="005F55B0">
        <w:rPr>
          <w:bCs/>
          <w:sz w:val="22"/>
          <w:szCs w:val="28"/>
        </w:rPr>
        <w:t>the</w:t>
      </w:r>
      <w:proofErr w:type="spellEnd"/>
      <w:r w:rsidRPr="005F55B0">
        <w:rPr>
          <w:bCs/>
          <w:sz w:val="22"/>
          <w:szCs w:val="28"/>
        </w:rPr>
        <w:t xml:space="preserve"> basic </w:t>
      </w:r>
      <w:proofErr w:type="spellStart"/>
      <w:r w:rsidRPr="005F55B0">
        <w:rPr>
          <w:bCs/>
          <w:sz w:val="22"/>
          <w:szCs w:val="28"/>
        </w:rPr>
        <w:t>parameters</w:t>
      </w:r>
      <w:proofErr w:type="spellEnd"/>
      <w:r w:rsidRPr="005F55B0">
        <w:rPr>
          <w:bCs/>
          <w:sz w:val="22"/>
          <w:szCs w:val="28"/>
        </w:rPr>
        <w:t xml:space="preserve"> </w:t>
      </w:r>
      <w:proofErr w:type="spellStart"/>
      <w:r w:rsidRPr="005F55B0">
        <w:rPr>
          <w:bCs/>
          <w:sz w:val="22"/>
          <w:szCs w:val="28"/>
        </w:rPr>
        <w:t>of</w:t>
      </w:r>
      <w:proofErr w:type="spellEnd"/>
      <w:r w:rsidRPr="005F55B0">
        <w:rPr>
          <w:bCs/>
          <w:sz w:val="22"/>
          <w:szCs w:val="28"/>
        </w:rPr>
        <w:t xml:space="preserve"> </w:t>
      </w:r>
      <w:proofErr w:type="spellStart"/>
      <w:r w:rsidRPr="005F55B0">
        <w:rPr>
          <w:bCs/>
          <w:sz w:val="22"/>
          <w:szCs w:val="28"/>
        </w:rPr>
        <w:t>the</w:t>
      </w:r>
      <w:proofErr w:type="spellEnd"/>
      <w:r w:rsidRPr="005F55B0">
        <w:rPr>
          <w:bCs/>
          <w:sz w:val="22"/>
          <w:szCs w:val="28"/>
        </w:rPr>
        <w:t xml:space="preserve"> blockchain network. </w:t>
      </w:r>
      <w:proofErr w:type="spellStart"/>
      <w:r w:rsidRPr="005F55B0">
        <w:rPr>
          <w:bCs/>
          <w:sz w:val="22"/>
          <w:szCs w:val="28"/>
        </w:rPr>
        <w:t>Based</w:t>
      </w:r>
      <w:proofErr w:type="spellEnd"/>
      <w:r w:rsidRPr="005F55B0">
        <w:rPr>
          <w:bCs/>
          <w:sz w:val="22"/>
          <w:szCs w:val="28"/>
        </w:rPr>
        <w:t xml:space="preserve"> on </w:t>
      </w:r>
      <w:proofErr w:type="spellStart"/>
      <w:r w:rsidRPr="005F55B0">
        <w:rPr>
          <w:bCs/>
          <w:sz w:val="22"/>
          <w:szCs w:val="28"/>
        </w:rPr>
        <w:t>this</w:t>
      </w:r>
      <w:proofErr w:type="spellEnd"/>
      <w:r w:rsidRPr="005F55B0">
        <w:rPr>
          <w:bCs/>
          <w:sz w:val="22"/>
          <w:szCs w:val="28"/>
        </w:rPr>
        <w:t xml:space="preserve"> </w:t>
      </w:r>
      <w:proofErr w:type="spellStart"/>
      <w:r w:rsidRPr="005F55B0">
        <w:rPr>
          <w:bCs/>
          <w:sz w:val="22"/>
          <w:szCs w:val="28"/>
        </w:rPr>
        <w:t>information</w:t>
      </w:r>
      <w:proofErr w:type="spellEnd"/>
      <w:r w:rsidRPr="005F55B0">
        <w:rPr>
          <w:bCs/>
          <w:sz w:val="22"/>
          <w:szCs w:val="28"/>
        </w:rPr>
        <w:t xml:space="preserve">, I </w:t>
      </w:r>
      <w:proofErr w:type="spellStart"/>
      <w:r w:rsidRPr="005F55B0">
        <w:rPr>
          <w:bCs/>
          <w:sz w:val="22"/>
          <w:szCs w:val="28"/>
        </w:rPr>
        <w:t>developed</w:t>
      </w:r>
      <w:proofErr w:type="spellEnd"/>
      <w:r w:rsidRPr="005F55B0">
        <w:rPr>
          <w:bCs/>
          <w:sz w:val="22"/>
          <w:szCs w:val="28"/>
        </w:rPr>
        <w:t xml:space="preserve"> my </w:t>
      </w:r>
      <w:proofErr w:type="spellStart"/>
      <w:r w:rsidRPr="005F55B0">
        <w:rPr>
          <w:bCs/>
          <w:sz w:val="22"/>
          <w:szCs w:val="28"/>
        </w:rPr>
        <w:t>own</w:t>
      </w:r>
      <w:proofErr w:type="spellEnd"/>
      <w:r w:rsidRPr="005F55B0">
        <w:rPr>
          <w:bCs/>
          <w:sz w:val="22"/>
          <w:szCs w:val="28"/>
        </w:rPr>
        <w:t xml:space="preserve"> blockchain network </w:t>
      </w:r>
      <w:proofErr w:type="spellStart"/>
      <w:r w:rsidRPr="005F55B0">
        <w:rPr>
          <w:bCs/>
          <w:sz w:val="22"/>
          <w:szCs w:val="28"/>
        </w:rPr>
        <w:t>for</w:t>
      </w:r>
      <w:proofErr w:type="spellEnd"/>
      <w:r w:rsidRPr="005F55B0">
        <w:rPr>
          <w:bCs/>
          <w:sz w:val="22"/>
          <w:szCs w:val="28"/>
        </w:rPr>
        <w:t xml:space="preserve"> </w:t>
      </w:r>
      <w:proofErr w:type="spellStart"/>
      <w:r w:rsidRPr="005F55B0">
        <w:rPr>
          <w:bCs/>
          <w:sz w:val="22"/>
          <w:szCs w:val="28"/>
        </w:rPr>
        <w:t>sending</w:t>
      </w:r>
      <w:proofErr w:type="spellEnd"/>
      <w:r w:rsidRPr="005F55B0">
        <w:rPr>
          <w:bCs/>
          <w:sz w:val="22"/>
          <w:szCs w:val="28"/>
        </w:rPr>
        <w:t xml:space="preserve"> and </w:t>
      </w:r>
      <w:proofErr w:type="spellStart"/>
      <w:r w:rsidRPr="005F55B0">
        <w:rPr>
          <w:bCs/>
          <w:sz w:val="22"/>
          <w:szCs w:val="28"/>
        </w:rPr>
        <w:t>storing</w:t>
      </w:r>
      <w:proofErr w:type="spellEnd"/>
      <w:r w:rsidRPr="005F55B0">
        <w:rPr>
          <w:bCs/>
          <w:sz w:val="22"/>
          <w:szCs w:val="28"/>
        </w:rPr>
        <w:t xml:space="preserve"> log </w:t>
      </w:r>
      <w:proofErr w:type="spellStart"/>
      <w:r w:rsidRPr="005F55B0">
        <w:rPr>
          <w:bCs/>
          <w:sz w:val="22"/>
          <w:szCs w:val="28"/>
        </w:rPr>
        <w:t>records</w:t>
      </w:r>
      <w:proofErr w:type="spellEnd"/>
      <w:r w:rsidRPr="005F55B0">
        <w:rPr>
          <w:bCs/>
          <w:sz w:val="22"/>
          <w:szCs w:val="28"/>
        </w:rPr>
        <w:t xml:space="preserve"> </w:t>
      </w:r>
      <w:proofErr w:type="spellStart"/>
      <w:r w:rsidRPr="005F55B0">
        <w:rPr>
          <w:bCs/>
          <w:sz w:val="22"/>
          <w:szCs w:val="28"/>
        </w:rPr>
        <w:t>from</w:t>
      </w:r>
      <w:proofErr w:type="spellEnd"/>
      <w:r w:rsidRPr="005F55B0">
        <w:rPr>
          <w:bCs/>
          <w:sz w:val="22"/>
          <w:szCs w:val="28"/>
        </w:rPr>
        <w:t xml:space="preserve"> end </w:t>
      </w:r>
      <w:proofErr w:type="spellStart"/>
      <w:r w:rsidRPr="005F55B0">
        <w:rPr>
          <w:bCs/>
          <w:sz w:val="22"/>
          <w:szCs w:val="28"/>
        </w:rPr>
        <w:t>devices</w:t>
      </w:r>
      <w:proofErr w:type="spellEnd"/>
      <w:r w:rsidRPr="005F55B0">
        <w:rPr>
          <w:bCs/>
          <w:sz w:val="22"/>
          <w:szCs w:val="28"/>
        </w:rPr>
        <w:t xml:space="preserve">. I </w:t>
      </w:r>
      <w:proofErr w:type="spellStart"/>
      <w:r w:rsidRPr="005F55B0">
        <w:rPr>
          <w:bCs/>
          <w:sz w:val="22"/>
          <w:szCs w:val="28"/>
        </w:rPr>
        <w:t>present</w:t>
      </w:r>
      <w:proofErr w:type="spellEnd"/>
      <w:r w:rsidRPr="005F55B0">
        <w:rPr>
          <w:bCs/>
          <w:sz w:val="22"/>
          <w:szCs w:val="28"/>
        </w:rPr>
        <w:t xml:space="preserve"> </w:t>
      </w:r>
      <w:proofErr w:type="spellStart"/>
      <w:r w:rsidRPr="005F55B0">
        <w:rPr>
          <w:bCs/>
          <w:sz w:val="22"/>
          <w:szCs w:val="28"/>
        </w:rPr>
        <w:t>the</w:t>
      </w:r>
      <w:proofErr w:type="spellEnd"/>
      <w:r w:rsidRPr="005F55B0">
        <w:rPr>
          <w:bCs/>
          <w:sz w:val="22"/>
          <w:szCs w:val="28"/>
        </w:rPr>
        <w:t xml:space="preserve"> </w:t>
      </w:r>
      <w:proofErr w:type="spellStart"/>
      <w:r w:rsidRPr="005F55B0">
        <w:rPr>
          <w:bCs/>
          <w:sz w:val="22"/>
          <w:szCs w:val="28"/>
        </w:rPr>
        <w:t>parameters</w:t>
      </w:r>
      <w:proofErr w:type="spellEnd"/>
      <w:r w:rsidRPr="005F55B0">
        <w:rPr>
          <w:bCs/>
          <w:sz w:val="22"/>
          <w:szCs w:val="28"/>
        </w:rPr>
        <w:t xml:space="preserve"> and </w:t>
      </w:r>
      <w:proofErr w:type="spellStart"/>
      <w:r w:rsidRPr="005F55B0">
        <w:rPr>
          <w:bCs/>
          <w:sz w:val="22"/>
          <w:szCs w:val="28"/>
        </w:rPr>
        <w:t>functionalities</w:t>
      </w:r>
      <w:proofErr w:type="spellEnd"/>
      <w:r w:rsidRPr="005F55B0">
        <w:rPr>
          <w:bCs/>
          <w:sz w:val="22"/>
          <w:szCs w:val="28"/>
        </w:rPr>
        <w:t xml:space="preserve"> </w:t>
      </w:r>
      <w:proofErr w:type="spellStart"/>
      <w:r w:rsidRPr="005F55B0">
        <w:rPr>
          <w:bCs/>
          <w:sz w:val="22"/>
          <w:szCs w:val="28"/>
        </w:rPr>
        <w:t>of</w:t>
      </w:r>
      <w:proofErr w:type="spellEnd"/>
      <w:r w:rsidRPr="005F55B0">
        <w:rPr>
          <w:bCs/>
          <w:sz w:val="22"/>
          <w:szCs w:val="28"/>
        </w:rPr>
        <w:t xml:space="preserve"> </w:t>
      </w:r>
      <w:proofErr w:type="spellStart"/>
      <w:r w:rsidRPr="005F55B0">
        <w:rPr>
          <w:bCs/>
          <w:sz w:val="22"/>
          <w:szCs w:val="28"/>
        </w:rPr>
        <w:t>this</w:t>
      </w:r>
      <w:proofErr w:type="spellEnd"/>
      <w:r w:rsidRPr="005F55B0">
        <w:rPr>
          <w:bCs/>
          <w:sz w:val="22"/>
          <w:szCs w:val="28"/>
        </w:rPr>
        <w:t xml:space="preserve"> network in </w:t>
      </w:r>
      <w:proofErr w:type="spellStart"/>
      <w:r w:rsidRPr="005F55B0">
        <w:rPr>
          <w:bCs/>
          <w:sz w:val="22"/>
          <w:szCs w:val="28"/>
        </w:rPr>
        <w:t>the</w:t>
      </w:r>
      <w:proofErr w:type="spellEnd"/>
      <w:r w:rsidRPr="005F55B0">
        <w:rPr>
          <w:bCs/>
          <w:sz w:val="22"/>
          <w:szCs w:val="28"/>
        </w:rPr>
        <w:t xml:space="preserve"> </w:t>
      </w:r>
      <w:proofErr w:type="spellStart"/>
      <w:r w:rsidRPr="005F55B0">
        <w:rPr>
          <w:bCs/>
          <w:sz w:val="22"/>
          <w:szCs w:val="28"/>
        </w:rPr>
        <w:t>fourth</w:t>
      </w:r>
      <w:proofErr w:type="spellEnd"/>
      <w:r w:rsidRPr="005F55B0">
        <w:rPr>
          <w:bCs/>
          <w:sz w:val="22"/>
          <w:szCs w:val="28"/>
        </w:rPr>
        <w:t xml:space="preserve"> part, </w:t>
      </w:r>
      <w:proofErr w:type="spellStart"/>
      <w:r w:rsidRPr="005F55B0">
        <w:rPr>
          <w:bCs/>
          <w:sz w:val="22"/>
          <w:szCs w:val="28"/>
        </w:rPr>
        <w:t>including</w:t>
      </w:r>
      <w:proofErr w:type="spellEnd"/>
      <w:r w:rsidRPr="005F55B0">
        <w:rPr>
          <w:bCs/>
          <w:sz w:val="22"/>
          <w:szCs w:val="28"/>
        </w:rPr>
        <w:t xml:space="preserve"> </w:t>
      </w:r>
      <w:proofErr w:type="spellStart"/>
      <w:r w:rsidRPr="005F55B0">
        <w:rPr>
          <w:bCs/>
          <w:sz w:val="22"/>
          <w:szCs w:val="28"/>
        </w:rPr>
        <w:t>the</w:t>
      </w:r>
      <w:proofErr w:type="spellEnd"/>
      <w:r w:rsidRPr="005F55B0">
        <w:rPr>
          <w:bCs/>
          <w:sz w:val="22"/>
          <w:szCs w:val="28"/>
        </w:rPr>
        <w:t xml:space="preserve"> </w:t>
      </w:r>
      <w:proofErr w:type="spellStart"/>
      <w:r w:rsidRPr="005F55B0">
        <w:rPr>
          <w:bCs/>
          <w:sz w:val="22"/>
          <w:szCs w:val="28"/>
        </w:rPr>
        <w:t>procedure</w:t>
      </w:r>
      <w:proofErr w:type="spellEnd"/>
      <w:r w:rsidRPr="005F55B0">
        <w:rPr>
          <w:bCs/>
          <w:sz w:val="22"/>
          <w:szCs w:val="28"/>
        </w:rPr>
        <w:t xml:space="preserve"> </w:t>
      </w:r>
      <w:proofErr w:type="spellStart"/>
      <w:r w:rsidRPr="005F55B0">
        <w:rPr>
          <w:bCs/>
          <w:sz w:val="22"/>
          <w:szCs w:val="28"/>
        </w:rPr>
        <w:t>for</w:t>
      </w:r>
      <w:proofErr w:type="spellEnd"/>
      <w:r w:rsidRPr="005F55B0">
        <w:rPr>
          <w:bCs/>
          <w:sz w:val="22"/>
          <w:szCs w:val="28"/>
        </w:rPr>
        <w:t xml:space="preserve"> </w:t>
      </w:r>
      <w:proofErr w:type="spellStart"/>
      <w:r w:rsidRPr="005F55B0">
        <w:rPr>
          <w:bCs/>
          <w:sz w:val="22"/>
          <w:szCs w:val="28"/>
        </w:rPr>
        <w:t>starting</w:t>
      </w:r>
      <w:proofErr w:type="spellEnd"/>
      <w:r w:rsidRPr="005F55B0">
        <w:rPr>
          <w:bCs/>
          <w:sz w:val="22"/>
          <w:szCs w:val="28"/>
        </w:rPr>
        <w:t xml:space="preserve"> </w:t>
      </w:r>
      <w:proofErr w:type="spellStart"/>
      <w:r w:rsidRPr="005F55B0">
        <w:rPr>
          <w:bCs/>
          <w:sz w:val="22"/>
          <w:szCs w:val="28"/>
        </w:rPr>
        <w:t>it</w:t>
      </w:r>
      <w:proofErr w:type="spellEnd"/>
      <w:r w:rsidRPr="005F55B0">
        <w:rPr>
          <w:bCs/>
          <w:sz w:val="22"/>
          <w:szCs w:val="28"/>
        </w:rPr>
        <w:t xml:space="preserve"> on </w:t>
      </w:r>
      <w:proofErr w:type="spellStart"/>
      <w:r w:rsidRPr="005F55B0">
        <w:rPr>
          <w:bCs/>
          <w:sz w:val="22"/>
          <w:szCs w:val="28"/>
        </w:rPr>
        <w:t>your</w:t>
      </w:r>
      <w:proofErr w:type="spellEnd"/>
      <w:r w:rsidRPr="005F55B0">
        <w:rPr>
          <w:bCs/>
          <w:sz w:val="22"/>
          <w:szCs w:val="28"/>
        </w:rPr>
        <w:t xml:space="preserve"> </w:t>
      </w:r>
      <w:proofErr w:type="spellStart"/>
      <w:r w:rsidRPr="005F55B0">
        <w:rPr>
          <w:bCs/>
          <w:sz w:val="22"/>
          <w:szCs w:val="28"/>
        </w:rPr>
        <w:t>own</w:t>
      </w:r>
      <w:proofErr w:type="spellEnd"/>
      <w:r w:rsidRPr="005F55B0">
        <w:rPr>
          <w:bCs/>
          <w:sz w:val="22"/>
          <w:szCs w:val="28"/>
        </w:rPr>
        <w:t xml:space="preserve"> </w:t>
      </w:r>
      <w:proofErr w:type="spellStart"/>
      <w:r w:rsidRPr="005F55B0">
        <w:rPr>
          <w:bCs/>
          <w:sz w:val="22"/>
          <w:szCs w:val="28"/>
        </w:rPr>
        <w:t>devices</w:t>
      </w:r>
      <w:proofErr w:type="spellEnd"/>
      <w:r w:rsidRPr="005F55B0">
        <w:rPr>
          <w:bCs/>
          <w:sz w:val="22"/>
          <w:szCs w:val="28"/>
        </w:rPr>
        <w:t xml:space="preserve">. In </w:t>
      </w:r>
      <w:proofErr w:type="spellStart"/>
      <w:r w:rsidRPr="005F55B0">
        <w:rPr>
          <w:bCs/>
          <w:sz w:val="22"/>
          <w:szCs w:val="28"/>
        </w:rPr>
        <w:t>the</w:t>
      </w:r>
      <w:proofErr w:type="spellEnd"/>
      <w:r w:rsidRPr="005F55B0">
        <w:rPr>
          <w:bCs/>
          <w:sz w:val="22"/>
          <w:szCs w:val="28"/>
        </w:rPr>
        <w:t xml:space="preserve"> last part, I </w:t>
      </w:r>
      <w:proofErr w:type="spellStart"/>
      <w:r w:rsidRPr="005F55B0">
        <w:rPr>
          <w:bCs/>
          <w:sz w:val="22"/>
          <w:szCs w:val="28"/>
        </w:rPr>
        <w:t>present</w:t>
      </w:r>
      <w:proofErr w:type="spellEnd"/>
      <w:r w:rsidRPr="005F55B0">
        <w:rPr>
          <w:bCs/>
          <w:sz w:val="22"/>
          <w:szCs w:val="28"/>
        </w:rPr>
        <w:t xml:space="preserve"> </w:t>
      </w:r>
      <w:proofErr w:type="spellStart"/>
      <w:r w:rsidRPr="005F55B0">
        <w:rPr>
          <w:bCs/>
          <w:sz w:val="22"/>
          <w:szCs w:val="28"/>
        </w:rPr>
        <w:t>the</w:t>
      </w:r>
      <w:proofErr w:type="spellEnd"/>
      <w:r w:rsidRPr="005F55B0">
        <w:rPr>
          <w:bCs/>
          <w:sz w:val="22"/>
          <w:szCs w:val="28"/>
        </w:rPr>
        <w:t xml:space="preserve"> </w:t>
      </w:r>
      <w:proofErr w:type="spellStart"/>
      <w:r w:rsidRPr="005F55B0">
        <w:rPr>
          <w:bCs/>
          <w:sz w:val="22"/>
          <w:szCs w:val="28"/>
        </w:rPr>
        <w:t>unification</w:t>
      </w:r>
      <w:proofErr w:type="spellEnd"/>
      <w:r w:rsidRPr="005F55B0">
        <w:rPr>
          <w:bCs/>
          <w:sz w:val="22"/>
          <w:szCs w:val="28"/>
        </w:rPr>
        <w:t xml:space="preserve"> </w:t>
      </w:r>
      <w:proofErr w:type="spellStart"/>
      <w:r w:rsidRPr="005F55B0">
        <w:rPr>
          <w:bCs/>
          <w:sz w:val="22"/>
          <w:szCs w:val="28"/>
        </w:rPr>
        <w:t>of</w:t>
      </w:r>
      <w:proofErr w:type="spellEnd"/>
      <w:r w:rsidRPr="005F55B0">
        <w:rPr>
          <w:bCs/>
          <w:sz w:val="22"/>
          <w:szCs w:val="28"/>
        </w:rPr>
        <w:t xml:space="preserve"> post-</w:t>
      </w:r>
      <w:proofErr w:type="spellStart"/>
      <w:r w:rsidRPr="005F55B0">
        <w:rPr>
          <w:bCs/>
          <w:sz w:val="22"/>
          <w:szCs w:val="28"/>
        </w:rPr>
        <w:t>quantum</w:t>
      </w:r>
      <w:proofErr w:type="spellEnd"/>
      <w:r w:rsidRPr="005F55B0">
        <w:rPr>
          <w:bCs/>
          <w:sz w:val="22"/>
          <w:szCs w:val="28"/>
        </w:rPr>
        <w:t xml:space="preserve"> </w:t>
      </w:r>
      <w:proofErr w:type="spellStart"/>
      <w:r w:rsidRPr="005F55B0">
        <w:rPr>
          <w:bCs/>
          <w:sz w:val="22"/>
          <w:szCs w:val="28"/>
        </w:rPr>
        <w:t>cryptography</w:t>
      </w:r>
      <w:proofErr w:type="spellEnd"/>
      <w:r w:rsidRPr="005F55B0">
        <w:rPr>
          <w:bCs/>
          <w:sz w:val="22"/>
          <w:szCs w:val="28"/>
        </w:rPr>
        <w:t xml:space="preserve"> and </w:t>
      </w:r>
      <w:proofErr w:type="spellStart"/>
      <w:r w:rsidRPr="005F55B0">
        <w:rPr>
          <w:bCs/>
          <w:sz w:val="22"/>
          <w:szCs w:val="28"/>
        </w:rPr>
        <w:t>the</w:t>
      </w:r>
      <w:proofErr w:type="spellEnd"/>
      <w:r w:rsidRPr="005F55B0">
        <w:rPr>
          <w:bCs/>
          <w:sz w:val="22"/>
          <w:szCs w:val="28"/>
        </w:rPr>
        <w:t xml:space="preserve"> blockchain network </w:t>
      </w:r>
      <w:proofErr w:type="spellStart"/>
      <w:r w:rsidRPr="005F55B0">
        <w:rPr>
          <w:bCs/>
          <w:sz w:val="22"/>
          <w:szCs w:val="28"/>
        </w:rPr>
        <w:t>into</w:t>
      </w:r>
      <w:proofErr w:type="spellEnd"/>
      <w:r w:rsidR="002B1E05" w:rsidRPr="005F55B0">
        <w:rPr>
          <w:bCs/>
          <w:sz w:val="22"/>
          <w:szCs w:val="28"/>
        </w:rPr>
        <w:t xml:space="preserve"> a </w:t>
      </w:r>
      <w:proofErr w:type="spellStart"/>
      <w:r w:rsidRPr="005F55B0">
        <w:rPr>
          <w:bCs/>
          <w:sz w:val="22"/>
          <w:szCs w:val="28"/>
        </w:rPr>
        <w:t>complete</w:t>
      </w:r>
      <w:proofErr w:type="spellEnd"/>
      <w:r w:rsidRPr="005F55B0">
        <w:rPr>
          <w:bCs/>
          <w:sz w:val="22"/>
          <w:szCs w:val="28"/>
        </w:rPr>
        <w:t xml:space="preserve"> </w:t>
      </w:r>
      <w:proofErr w:type="spellStart"/>
      <w:r w:rsidRPr="005F55B0">
        <w:rPr>
          <w:bCs/>
          <w:sz w:val="22"/>
          <w:szCs w:val="28"/>
        </w:rPr>
        <w:t>application</w:t>
      </w:r>
      <w:proofErr w:type="spellEnd"/>
      <w:r w:rsidRPr="005F55B0">
        <w:rPr>
          <w:bCs/>
          <w:sz w:val="22"/>
          <w:szCs w:val="28"/>
        </w:rPr>
        <w:t xml:space="preserve">, </w:t>
      </w:r>
      <w:proofErr w:type="spellStart"/>
      <w:r w:rsidRPr="005F55B0">
        <w:rPr>
          <w:bCs/>
          <w:sz w:val="22"/>
          <w:szCs w:val="28"/>
        </w:rPr>
        <w:t>including</w:t>
      </w:r>
      <w:proofErr w:type="spellEnd"/>
      <w:r w:rsidRPr="005F55B0">
        <w:rPr>
          <w:bCs/>
          <w:sz w:val="22"/>
          <w:szCs w:val="28"/>
        </w:rPr>
        <w:t xml:space="preserve"> </w:t>
      </w:r>
      <w:proofErr w:type="spellStart"/>
      <w:r w:rsidRPr="005F55B0">
        <w:rPr>
          <w:bCs/>
          <w:sz w:val="22"/>
          <w:szCs w:val="28"/>
        </w:rPr>
        <w:t>instructions</w:t>
      </w:r>
      <w:proofErr w:type="spellEnd"/>
      <w:r w:rsidRPr="005F55B0">
        <w:rPr>
          <w:bCs/>
          <w:sz w:val="22"/>
          <w:szCs w:val="28"/>
        </w:rPr>
        <w:t xml:space="preserve"> </w:t>
      </w:r>
      <w:proofErr w:type="spellStart"/>
      <w:r w:rsidRPr="005F55B0">
        <w:rPr>
          <w:bCs/>
          <w:sz w:val="22"/>
          <w:szCs w:val="28"/>
        </w:rPr>
        <w:t>for</w:t>
      </w:r>
      <w:proofErr w:type="spellEnd"/>
      <w:r w:rsidRPr="005F55B0">
        <w:rPr>
          <w:bCs/>
          <w:sz w:val="22"/>
          <w:szCs w:val="28"/>
        </w:rPr>
        <w:t xml:space="preserve"> </w:t>
      </w:r>
      <w:proofErr w:type="spellStart"/>
      <w:r w:rsidRPr="005F55B0">
        <w:rPr>
          <w:bCs/>
          <w:sz w:val="22"/>
          <w:szCs w:val="28"/>
        </w:rPr>
        <w:t>working</w:t>
      </w:r>
      <w:proofErr w:type="spellEnd"/>
      <w:r w:rsidRPr="005F55B0">
        <w:rPr>
          <w:bCs/>
          <w:sz w:val="22"/>
          <w:szCs w:val="28"/>
        </w:rPr>
        <w:t xml:space="preserve"> </w:t>
      </w:r>
      <w:proofErr w:type="spellStart"/>
      <w:r w:rsidRPr="005F55B0">
        <w:rPr>
          <w:bCs/>
          <w:sz w:val="22"/>
          <w:szCs w:val="28"/>
        </w:rPr>
        <w:t>with</w:t>
      </w:r>
      <w:proofErr w:type="spellEnd"/>
      <w:r w:rsidRPr="005F55B0">
        <w:rPr>
          <w:bCs/>
          <w:sz w:val="22"/>
          <w:szCs w:val="28"/>
        </w:rPr>
        <w:t xml:space="preserve"> </w:t>
      </w:r>
      <w:proofErr w:type="spellStart"/>
      <w:r w:rsidRPr="005F55B0">
        <w:rPr>
          <w:bCs/>
          <w:sz w:val="22"/>
          <w:szCs w:val="28"/>
        </w:rPr>
        <w:t>it</w:t>
      </w:r>
      <w:proofErr w:type="spellEnd"/>
      <w:r w:rsidRPr="005F55B0">
        <w:rPr>
          <w:bCs/>
          <w:sz w:val="22"/>
          <w:szCs w:val="28"/>
        </w:rPr>
        <w:t xml:space="preserve">. </w:t>
      </w:r>
      <w:proofErr w:type="spellStart"/>
      <w:r w:rsidRPr="005F55B0">
        <w:rPr>
          <w:bCs/>
          <w:sz w:val="22"/>
          <w:szCs w:val="28"/>
        </w:rPr>
        <w:t>This</w:t>
      </w:r>
      <w:proofErr w:type="spellEnd"/>
      <w:r w:rsidRPr="005F55B0">
        <w:rPr>
          <w:bCs/>
          <w:sz w:val="22"/>
          <w:szCs w:val="28"/>
        </w:rPr>
        <w:t xml:space="preserve"> thesis </w:t>
      </w:r>
      <w:proofErr w:type="spellStart"/>
      <w:r w:rsidRPr="005F55B0">
        <w:rPr>
          <w:bCs/>
          <w:sz w:val="22"/>
          <w:szCs w:val="28"/>
        </w:rPr>
        <w:t>can</w:t>
      </w:r>
      <w:proofErr w:type="spellEnd"/>
      <w:r w:rsidRPr="005F55B0">
        <w:rPr>
          <w:bCs/>
          <w:sz w:val="22"/>
          <w:szCs w:val="28"/>
        </w:rPr>
        <w:t xml:space="preserve"> serve as</w:t>
      </w:r>
      <w:r w:rsidR="002B1E05" w:rsidRPr="005F55B0">
        <w:rPr>
          <w:bCs/>
          <w:sz w:val="22"/>
          <w:szCs w:val="28"/>
        </w:rPr>
        <w:t xml:space="preserve"> a </w:t>
      </w:r>
      <w:proofErr w:type="spellStart"/>
      <w:r w:rsidRPr="005F55B0">
        <w:rPr>
          <w:bCs/>
          <w:sz w:val="22"/>
          <w:szCs w:val="28"/>
        </w:rPr>
        <w:t>basis</w:t>
      </w:r>
      <w:proofErr w:type="spellEnd"/>
      <w:r w:rsidRPr="005F55B0">
        <w:rPr>
          <w:bCs/>
          <w:sz w:val="22"/>
          <w:szCs w:val="28"/>
        </w:rPr>
        <w:t xml:space="preserve"> </w:t>
      </w:r>
      <w:proofErr w:type="spellStart"/>
      <w:r w:rsidRPr="005F55B0">
        <w:rPr>
          <w:bCs/>
          <w:sz w:val="22"/>
          <w:szCs w:val="28"/>
        </w:rPr>
        <w:t>for</w:t>
      </w:r>
      <w:proofErr w:type="spellEnd"/>
      <w:r w:rsidRPr="005F55B0">
        <w:rPr>
          <w:bCs/>
          <w:sz w:val="22"/>
          <w:szCs w:val="28"/>
        </w:rPr>
        <w:t xml:space="preserve"> </w:t>
      </w:r>
      <w:proofErr w:type="spellStart"/>
      <w:r w:rsidRPr="005F55B0">
        <w:rPr>
          <w:bCs/>
          <w:sz w:val="22"/>
          <w:szCs w:val="28"/>
        </w:rPr>
        <w:t>the</w:t>
      </w:r>
      <w:proofErr w:type="spellEnd"/>
      <w:r w:rsidRPr="005F55B0">
        <w:rPr>
          <w:bCs/>
          <w:sz w:val="22"/>
          <w:szCs w:val="28"/>
        </w:rPr>
        <w:t xml:space="preserve"> use </w:t>
      </w:r>
      <w:proofErr w:type="spellStart"/>
      <w:r w:rsidRPr="005F55B0">
        <w:rPr>
          <w:bCs/>
          <w:sz w:val="22"/>
          <w:szCs w:val="28"/>
        </w:rPr>
        <w:t>of</w:t>
      </w:r>
      <w:proofErr w:type="spellEnd"/>
      <w:r w:rsidRPr="005F55B0">
        <w:rPr>
          <w:bCs/>
          <w:sz w:val="22"/>
          <w:szCs w:val="28"/>
        </w:rPr>
        <w:t xml:space="preserve"> </w:t>
      </w:r>
      <w:proofErr w:type="spellStart"/>
      <w:r w:rsidRPr="005F55B0">
        <w:rPr>
          <w:bCs/>
          <w:sz w:val="22"/>
          <w:szCs w:val="28"/>
        </w:rPr>
        <w:t>modern</w:t>
      </w:r>
      <w:proofErr w:type="spellEnd"/>
      <w:r w:rsidRPr="005F55B0">
        <w:rPr>
          <w:bCs/>
          <w:sz w:val="22"/>
          <w:szCs w:val="28"/>
        </w:rPr>
        <w:t xml:space="preserve"> </w:t>
      </w:r>
      <w:proofErr w:type="spellStart"/>
      <w:r w:rsidRPr="005F55B0">
        <w:rPr>
          <w:bCs/>
          <w:sz w:val="22"/>
          <w:szCs w:val="28"/>
        </w:rPr>
        <w:t>security</w:t>
      </w:r>
      <w:proofErr w:type="spellEnd"/>
      <w:r w:rsidRPr="005F55B0">
        <w:rPr>
          <w:bCs/>
          <w:sz w:val="22"/>
          <w:szCs w:val="28"/>
        </w:rPr>
        <w:t xml:space="preserve"> </w:t>
      </w:r>
      <w:proofErr w:type="spellStart"/>
      <w:r w:rsidRPr="005F55B0">
        <w:rPr>
          <w:bCs/>
          <w:sz w:val="22"/>
          <w:szCs w:val="28"/>
        </w:rPr>
        <w:t>mechanisms</w:t>
      </w:r>
      <w:proofErr w:type="spellEnd"/>
      <w:r w:rsidRPr="005F55B0">
        <w:rPr>
          <w:bCs/>
          <w:sz w:val="22"/>
          <w:szCs w:val="28"/>
        </w:rPr>
        <w:t xml:space="preserve"> </w:t>
      </w:r>
      <w:proofErr w:type="spellStart"/>
      <w:r w:rsidRPr="005F55B0">
        <w:rPr>
          <w:bCs/>
          <w:sz w:val="22"/>
          <w:szCs w:val="28"/>
        </w:rPr>
        <w:t>for</w:t>
      </w:r>
      <w:proofErr w:type="spellEnd"/>
      <w:r w:rsidRPr="005F55B0">
        <w:rPr>
          <w:bCs/>
          <w:sz w:val="22"/>
          <w:szCs w:val="28"/>
        </w:rPr>
        <w:t xml:space="preserve"> data </w:t>
      </w:r>
      <w:proofErr w:type="spellStart"/>
      <w:r w:rsidRPr="005F55B0">
        <w:rPr>
          <w:bCs/>
          <w:sz w:val="22"/>
          <w:szCs w:val="28"/>
        </w:rPr>
        <w:t>protection</w:t>
      </w:r>
      <w:proofErr w:type="spellEnd"/>
      <w:r w:rsidRPr="005F55B0">
        <w:rPr>
          <w:bCs/>
          <w:sz w:val="22"/>
          <w:szCs w:val="28"/>
        </w:rPr>
        <w:t xml:space="preserve"> in </w:t>
      </w:r>
      <w:proofErr w:type="spellStart"/>
      <w:r w:rsidRPr="005F55B0">
        <w:rPr>
          <w:bCs/>
          <w:sz w:val="22"/>
          <w:szCs w:val="28"/>
        </w:rPr>
        <w:t>information</w:t>
      </w:r>
      <w:proofErr w:type="spellEnd"/>
      <w:r w:rsidRPr="005F55B0">
        <w:rPr>
          <w:bCs/>
          <w:sz w:val="22"/>
          <w:szCs w:val="28"/>
        </w:rPr>
        <w:t xml:space="preserve"> </w:t>
      </w:r>
      <w:proofErr w:type="spellStart"/>
      <w:r w:rsidRPr="005F55B0">
        <w:rPr>
          <w:bCs/>
          <w:sz w:val="22"/>
          <w:szCs w:val="28"/>
        </w:rPr>
        <w:t>systems</w:t>
      </w:r>
      <w:proofErr w:type="spellEnd"/>
      <w:r w:rsidRPr="005F55B0">
        <w:rPr>
          <w:bCs/>
          <w:sz w:val="22"/>
          <w:szCs w:val="28"/>
        </w:rPr>
        <w:t xml:space="preserve">. </w:t>
      </w:r>
      <w:proofErr w:type="spellStart"/>
      <w:r w:rsidRPr="005F55B0">
        <w:rPr>
          <w:bCs/>
          <w:sz w:val="22"/>
          <w:szCs w:val="28"/>
        </w:rPr>
        <w:t>Individual</w:t>
      </w:r>
      <w:proofErr w:type="spellEnd"/>
      <w:r w:rsidRPr="005F55B0">
        <w:rPr>
          <w:bCs/>
          <w:sz w:val="22"/>
          <w:szCs w:val="28"/>
        </w:rPr>
        <w:t xml:space="preserve"> </w:t>
      </w:r>
      <w:proofErr w:type="spellStart"/>
      <w:r w:rsidRPr="005F55B0">
        <w:rPr>
          <w:bCs/>
          <w:sz w:val="22"/>
          <w:szCs w:val="28"/>
        </w:rPr>
        <w:t>microservices</w:t>
      </w:r>
      <w:proofErr w:type="spellEnd"/>
      <w:r w:rsidRPr="005F55B0">
        <w:rPr>
          <w:bCs/>
          <w:sz w:val="22"/>
          <w:szCs w:val="28"/>
        </w:rPr>
        <w:t xml:space="preserve"> are </w:t>
      </w:r>
      <w:proofErr w:type="spellStart"/>
      <w:r w:rsidRPr="005F55B0">
        <w:rPr>
          <w:bCs/>
          <w:sz w:val="22"/>
          <w:szCs w:val="28"/>
        </w:rPr>
        <w:t>described</w:t>
      </w:r>
      <w:proofErr w:type="spellEnd"/>
      <w:r w:rsidRPr="005F55B0">
        <w:rPr>
          <w:bCs/>
          <w:sz w:val="22"/>
          <w:szCs w:val="28"/>
        </w:rPr>
        <w:t xml:space="preserve"> in such</w:t>
      </w:r>
      <w:r w:rsidR="002B1E05" w:rsidRPr="005F55B0">
        <w:rPr>
          <w:bCs/>
          <w:sz w:val="22"/>
          <w:szCs w:val="28"/>
        </w:rPr>
        <w:t xml:space="preserve"> a </w:t>
      </w:r>
      <w:proofErr w:type="spellStart"/>
      <w:r w:rsidRPr="005F55B0">
        <w:rPr>
          <w:bCs/>
          <w:sz w:val="22"/>
          <w:szCs w:val="28"/>
        </w:rPr>
        <w:t>way</w:t>
      </w:r>
      <w:proofErr w:type="spellEnd"/>
      <w:r w:rsidRPr="005F55B0">
        <w:rPr>
          <w:bCs/>
          <w:sz w:val="22"/>
          <w:szCs w:val="28"/>
        </w:rPr>
        <w:t xml:space="preserve"> </w:t>
      </w:r>
      <w:proofErr w:type="spellStart"/>
      <w:r w:rsidRPr="005F55B0">
        <w:rPr>
          <w:bCs/>
          <w:sz w:val="22"/>
          <w:szCs w:val="28"/>
        </w:rPr>
        <w:t>that</w:t>
      </w:r>
      <w:proofErr w:type="spellEnd"/>
      <w:r w:rsidRPr="005F55B0">
        <w:rPr>
          <w:bCs/>
          <w:sz w:val="22"/>
          <w:szCs w:val="28"/>
        </w:rPr>
        <w:t xml:space="preserve"> </w:t>
      </w:r>
      <w:proofErr w:type="spellStart"/>
      <w:r w:rsidRPr="005F55B0">
        <w:rPr>
          <w:bCs/>
          <w:sz w:val="22"/>
          <w:szCs w:val="28"/>
        </w:rPr>
        <w:t>the</w:t>
      </w:r>
      <w:proofErr w:type="spellEnd"/>
      <w:r w:rsidRPr="005F55B0">
        <w:rPr>
          <w:bCs/>
          <w:sz w:val="22"/>
          <w:szCs w:val="28"/>
        </w:rPr>
        <w:t xml:space="preserve"> </w:t>
      </w:r>
      <w:proofErr w:type="spellStart"/>
      <w:r w:rsidRPr="005F55B0">
        <w:rPr>
          <w:bCs/>
          <w:sz w:val="22"/>
          <w:szCs w:val="28"/>
        </w:rPr>
        <w:t>work</w:t>
      </w:r>
      <w:proofErr w:type="spellEnd"/>
      <w:r w:rsidRPr="005F55B0">
        <w:rPr>
          <w:bCs/>
          <w:sz w:val="22"/>
          <w:szCs w:val="28"/>
        </w:rPr>
        <w:t xml:space="preserve"> </w:t>
      </w:r>
      <w:proofErr w:type="spellStart"/>
      <w:r w:rsidRPr="005F55B0">
        <w:rPr>
          <w:bCs/>
          <w:sz w:val="22"/>
          <w:szCs w:val="28"/>
        </w:rPr>
        <w:t>can</w:t>
      </w:r>
      <w:proofErr w:type="spellEnd"/>
      <w:r w:rsidRPr="005F55B0">
        <w:rPr>
          <w:bCs/>
          <w:sz w:val="22"/>
          <w:szCs w:val="28"/>
        </w:rPr>
        <w:t xml:space="preserve"> </w:t>
      </w:r>
      <w:proofErr w:type="spellStart"/>
      <w:r w:rsidRPr="005F55B0">
        <w:rPr>
          <w:bCs/>
          <w:sz w:val="22"/>
          <w:szCs w:val="28"/>
        </w:rPr>
        <w:t>be</w:t>
      </w:r>
      <w:proofErr w:type="spellEnd"/>
      <w:r w:rsidRPr="005F55B0">
        <w:rPr>
          <w:bCs/>
          <w:sz w:val="22"/>
          <w:szCs w:val="28"/>
        </w:rPr>
        <w:t xml:space="preserve"> </w:t>
      </w:r>
      <w:proofErr w:type="spellStart"/>
      <w:r w:rsidRPr="005F55B0">
        <w:rPr>
          <w:bCs/>
          <w:sz w:val="22"/>
          <w:szCs w:val="28"/>
        </w:rPr>
        <w:t>followed</w:t>
      </w:r>
      <w:proofErr w:type="spellEnd"/>
      <w:r w:rsidRPr="005F55B0">
        <w:rPr>
          <w:bCs/>
          <w:sz w:val="22"/>
          <w:szCs w:val="28"/>
        </w:rPr>
        <w:t xml:space="preserve"> up and </w:t>
      </w:r>
      <w:proofErr w:type="spellStart"/>
      <w:r w:rsidRPr="005F55B0">
        <w:rPr>
          <w:bCs/>
          <w:sz w:val="22"/>
          <w:szCs w:val="28"/>
        </w:rPr>
        <w:t>expanded</w:t>
      </w:r>
      <w:proofErr w:type="spellEnd"/>
      <w:r w:rsidRPr="005F55B0">
        <w:rPr>
          <w:bCs/>
          <w:sz w:val="22"/>
          <w:szCs w:val="28"/>
        </w:rPr>
        <w:t xml:space="preserve"> to </w:t>
      </w:r>
      <w:proofErr w:type="spellStart"/>
      <w:r w:rsidRPr="005F55B0">
        <w:rPr>
          <w:bCs/>
          <w:sz w:val="22"/>
          <w:szCs w:val="28"/>
        </w:rPr>
        <w:t>fully</w:t>
      </w:r>
      <w:proofErr w:type="spellEnd"/>
      <w:r w:rsidRPr="005F55B0">
        <w:rPr>
          <w:bCs/>
          <w:sz w:val="22"/>
          <w:szCs w:val="28"/>
        </w:rPr>
        <w:t xml:space="preserve"> </w:t>
      </w:r>
      <w:proofErr w:type="spellStart"/>
      <w:r w:rsidRPr="005F55B0">
        <w:rPr>
          <w:bCs/>
          <w:sz w:val="22"/>
          <w:szCs w:val="28"/>
        </w:rPr>
        <w:t>deployable</w:t>
      </w:r>
      <w:proofErr w:type="spellEnd"/>
      <w:r w:rsidRPr="005F55B0">
        <w:rPr>
          <w:bCs/>
          <w:sz w:val="22"/>
          <w:szCs w:val="28"/>
        </w:rPr>
        <w:t xml:space="preserve"> </w:t>
      </w:r>
      <w:proofErr w:type="spellStart"/>
      <w:r w:rsidRPr="005F55B0">
        <w:rPr>
          <w:bCs/>
          <w:sz w:val="22"/>
          <w:szCs w:val="28"/>
        </w:rPr>
        <w:t>solutions</w:t>
      </w:r>
      <w:proofErr w:type="spellEnd"/>
      <w:r w:rsidRPr="005F55B0">
        <w:rPr>
          <w:bCs/>
          <w:sz w:val="22"/>
          <w:szCs w:val="28"/>
        </w:rPr>
        <w:t>.</w:t>
      </w:r>
    </w:p>
    <w:p w14:paraId="738B03F6" w14:textId="7CEAA197" w:rsidR="009F07AA" w:rsidRPr="009F07AA" w:rsidRDefault="009F07AA" w:rsidP="009F07AA">
      <w:pPr>
        <w:jc w:val="both"/>
        <w:rPr>
          <w:b/>
          <w:sz w:val="24"/>
          <w:szCs w:val="32"/>
        </w:rPr>
      </w:pPr>
      <w:proofErr w:type="spellStart"/>
      <w:r>
        <w:rPr>
          <w:b/>
          <w:sz w:val="24"/>
          <w:szCs w:val="32"/>
        </w:rPr>
        <w:t>Key</w:t>
      </w:r>
      <w:proofErr w:type="spellEnd"/>
      <w:r>
        <w:rPr>
          <w:b/>
          <w:sz w:val="24"/>
          <w:szCs w:val="32"/>
        </w:rPr>
        <w:t xml:space="preserve"> </w:t>
      </w:r>
      <w:proofErr w:type="spellStart"/>
      <w:r>
        <w:rPr>
          <w:b/>
          <w:sz w:val="24"/>
          <w:szCs w:val="32"/>
        </w:rPr>
        <w:t>words</w:t>
      </w:r>
      <w:proofErr w:type="spellEnd"/>
      <w:r>
        <w:rPr>
          <w:b/>
          <w:sz w:val="24"/>
          <w:szCs w:val="32"/>
        </w:rPr>
        <w:t>:</w:t>
      </w:r>
    </w:p>
    <w:p w14:paraId="187D4003" w14:textId="1EE5323E" w:rsidR="009F07AA" w:rsidRPr="009F07AA" w:rsidRDefault="003762E2" w:rsidP="009F07AA">
      <w:pPr>
        <w:jc w:val="both"/>
        <w:rPr>
          <w:b/>
          <w:sz w:val="24"/>
          <w:szCs w:val="32"/>
        </w:rPr>
      </w:pPr>
      <w:proofErr w:type="spellStart"/>
      <w:r w:rsidRPr="003762E2">
        <w:rPr>
          <w:b/>
          <w:sz w:val="24"/>
          <w:szCs w:val="32"/>
        </w:rPr>
        <w:t>Cryptography</w:t>
      </w:r>
      <w:proofErr w:type="spellEnd"/>
      <w:r w:rsidRPr="003762E2">
        <w:rPr>
          <w:b/>
          <w:sz w:val="24"/>
          <w:szCs w:val="32"/>
        </w:rPr>
        <w:t xml:space="preserve">, Post </w:t>
      </w:r>
      <w:proofErr w:type="spellStart"/>
      <w:r w:rsidRPr="003762E2">
        <w:rPr>
          <w:b/>
          <w:sz w:val="24"/>
          <w:szCs w:val="32"/>
        </w:rPr>
        <w:t>quantum</w:t>
      </w:r>
      <w:proofErr w:type="spellEnd"/>
      <w:r w:rsidRPr="003762E2">
        <w:rPr>
          <w:b/>
          <w:sz w:val="24"/>
          <w:szCs w:val="32"/>
        </w:rPr>
        <w:t xml:space="preserve"> </w:t>
      </w:r>
      <w:proofErr w:type="spellStart"/>
      <w:r w:rsidRPr="003762E2">
        <w:rPr>
          <w:b/>
          <w:sz w:val="24"/>
          <w:szCs w:val="32"/>
        </w:rPr>
        <w:t>algorithms</w:t>
      </w:r>
      <w:proofErr w:type="spellEnd"/>
      <w:r w:rsidRPr="003762E2">
        <w:rPr>
          <w:b/>
          <w:sz w:val="24"/>
          <w:szCs w:val="32"/>
        </w:rPr>
        <w:t>, blockchain, blockchain network</w:t>
      </w:r>
    </w:p>
    <w:p w14:paraId="70BBE57D" w14:textId="77777777" w:rsidR="001F4856" w:rsidRPr="00B9078F" w:rsidRDefault="001F4856" w:rsidP="001F4856">
      <w:pPr>
        <w:rPr>
          <w:spacing w:val="20"/>
        </w:rPr>
      </w:pPr>
    </w:p>
    <w:p w14:paraId="2E45056B" w14:textId="28ED9691" w:rsidR="00B06838" w:rsidRDefault="002C5FCD" w:rsidP="002C5FCD">
      <w:pPr>
        <w:spacing w:before="0" w:after="0" w:line="240" w:lineRule="auto"/>
        <w:rPr>
          <w:spacing w:val="20"/>
        </w:rPr>
      </w:pPr>
      <w:r>
        <w:rPr>
          <w:spacing w:val="20"/>
        </w:rPr>
        <w:br w:type="page"/>
      </w:r>
    </w:p>
    <w:bookmarkStart w:id="51" w:name="_Hlk165224723" w:displacedByCustomXml="next"/>
    <w:sdt>
      <w:sdtPr>
        <w:rPr>
          <w:rFonts w:ascii="Times New Roman" w:eastAsia="Calibri" w:hAnsi="Times New Roman"/>
          <w:b w:val="0"/>
          <w:bCs w:val="0"/>
          <w:color w:val="auto"/>
          <w:sz w:val="20"/>
          <w:szCs w:val="20"/>
          <w:lang w:eastAsia="en-US"/>
        </w:rPr>
        <w:id w:val="2019419834"/>
        <w:docPartObj>
          <w:docPartGallery w:val="Table of Contents"/>
          <w:docPartUnique/>
        </w:docPartObj>
      </w:sdtPr>
      <w:sdtContent>
        <w:p w14:paraId="4DBB2CD5" w14:textId="32427FD6" w:rsidR="005F55B0" w:rsidRPr="005F55B0" w:rsidRDefault="005F55B0" w:rsidP="005F55B0">
          <w:pPr>
            <w:pStyle w:val="Nadpisobsahu"/>
            <w:jc w:val="both"/>
            <w:rPr>
              <w:rFonts w:ascii="Times New Roman" w:hAnsi="Times New Roman"/>
              <w:color w:val="auto"/>
              <w:sz w:val="32"/>
              <w:szCs w:val="32"/>
            </w:rPr>
          </w:pPr>
          <w:r w:rsidRPr="005F55B0">
            <w:rPr>
              <w:rFonts w:ascii="Times New Roman" w:hAnsi="Times New Roman"/>
              <w:color w:val="auto"/>
              <w:sz w:val="32"/>
              <w:szCs w:val="32"/>
            </w:rPr>
            <w:t>Obsah</w:t>
          </w:r>
        </w:p>
        <w:p w14:paraId="094CAD80" w14:textId="18397B1B" w:rsidR="008175AD" w:rsidRDefault="005F55B0">
          <w:pPr>
            <w:pStyle w:val="Obsah1"/>
            <w:rPr>
              <w:ins w:id="52" w:author="Vojtěch Bžatek" w:date="2024-05-22T04:43:00Z" w16du:dateUtc="2024-05-22T02:43:00Z"/>
              <w:rFonts w:asciiTheme="minorHAnsi" w:eastAsiaTheme="minorEastAsia" w:hAnsiTheme="minorHAnsi" w:cstheme="minorBidi"/>
              <w:kern w:val="2"/>
              <w:lang w:val="cs-CZ"/>
              <w14:ligatures w14:val="standardContextual"/>
            </w:rPr>
          </w:pPr>
          <w:r>
            <w:fldChar w:fldCharType="begin"/>
          </w:r>
          <w:r>
            <w:instrText xml:space="preserve"> TOC \o "1-3" \h \z \u </w:instrText>
          </w:r>
          <w:r>
            <w:fldChar w:fldCharType="separate"/>
          </w:r>
          <w:ins w:id="53" w:author="Vojtěch Bžatek" w:date="2024-05-22T04:43:00Z" w16du:dateUtc="2024-05-22T02:43:00Z">
            <w:r w:rsidR="008175AD" w:rsidRPr="00FC553D">
              <w:rPr>
                <w:rStyle w:val="Hypertextovodkaz"/>
              </w:rPr>
              <w:fldChar w:fldCharType="begin"/>
            </w:r>
            <w:r w:rsidR="008175AD" w:rsidRPr="00FC553D">
              <w:rPr>
                <w:rStyle w:val="Hypertextovodkaz"/>
              </w:rPr>
              <w:instrText xml:space="preserve"> </w:instrText>
            </w:r>
            <w:r w:rsidR="008175AD">
              <w:instrText>HYPERLINK \l "_Toc167245446"</w:instrText>
            </w:r>
            <w:r w:rsidR="008175AD" w:rsidRPr="00FC553D">
              <w:rPr>
                <w:rStyle w:val="Hypertextovodkaz"/>
              </w:rPr>
              <w:instrText xml:space="preserve"> </w:instrText>
            </w:r>
            <w:r w:rsidR="008175AD" w:rsidRPr="00FC553D">
              <w:rPr>
                <w:rStyle w:val="Hypertextovodkaz"/>
              </w:rPr>
            </w:r>
            <w:r w:rsidR="008175AD" w:rsidRPr="00FC553D">
              <w:rPr>
                <w:rStyle w:val="Hypertextovodkaz"/>
              </w:rPr>
              <w:fldChar w:fldCharType="separate"/>
            </w:r>
            <w:r w:rsidR="008175AD" w:rsidRPr="00FC553D">
              <w:rPr>
                <w:rStyle w:val="Hypertextovodkaz"/>
              </w:rPr>
              <w:t>SEZNAM POUŽITÝCH ZKRATEK</w:t>
            </w:r>
            <w:r w:rsidR="008175AD">
              <w:rPr>
                <w:webHidden/>
              </w:rPr>
              <w:tab/>
            </w:r>
            <w:r w:rsidR="008175AD">
              <w:rPr>
                <w:webHidden/>
              </w:rPr>
              <w:fldChar w:fldCharType="begin"/>
            </w:r>
            <w:r w:rsidR="008175AD">
              <w:rPr>
                <w:webHidden/>
              </w:rPr>
              <w:instrText xml:space="preserve"> PAGEREF _Toc167245446 \h </w:instrText>
            </w:r>
          </w:ins>
          <w:r w:rsidR="008175AD">
            <w:rPr>
              <w:webHidden/>
            </w:rPr>
          </w:r>
          <w:r w:rsidR="008175AD">
            <w:rPr>
              <w:webHidden/>
            </w:rPr>
            <w:fldChar w:fldCharType="separate"/>
          </w:r>
          <w:ins w:id="54" w:author="Vojtěch Bžatek" w:date="2024-05-22T04:43:00Z" w16du:dateUtc="2024-05-22T02:43:00Z">
            <w:r w:rsidR="008175AD">
              <w:rPr>
                <w:webHidden/>
              </w:rPr>
              <w:t>11</w:t>
            </w:r>
            <w:r w:rsidR="008175AD">
              <w:rPr>
                <w:webHidden/>
              </w:rPr>
              <w:fldChar w:fldCharType="end"/>
            </w:r>
            <w:r w:rsidR="008175AD" w:rsidRPr="00FC553D">
              <w:rPr>
                <w:rStyle w:val="Hypertextovodkaz"/>
              </w:rPr>
              <w:fldChar w:fldCharType="end"/>
            </w:r>
          </w:ins>
        </w:p>
        <w:p w14:paraId="5DA8B761" w14:textId="129E5983" w:rsidR="008175AD" w:rsidRDefault="008175AD">
          <w:pPr>
            <w:pStyle w:val="Obsah1"/>
            <w:rPr>
              <w:ins w:id="55" w:author="Vojtěch Bžatek" w:date="2024-05-22T04:43:00Z" w16du:dateUtc="2024-05-22T02:43:00Z"/>
              <w:rFonts w:asciiTheme="minorHAnsi" w:eastAsiaTheme="minorEastAsia" w:hAnsiTheme="minorHAnsi" w:cstheme="minorBidi"/>
              <w:kern w:val="2"/>
              <w:lang w:val="cs-CZ"/>
              <w14:ligatures w14:val="standardContextual"/>
            </w:rPr>
          </w:pPr>
          <w:ins w:id="56" w:author="Vojtěch Bžatek" w:date="2024-05-22T04:43:00Z" w16du:dateUtc="2024-05-22T02:43:00Z">
            <w:r w:rsidRPr="00FC553D">
              <w:rPr>
                <w:rStyle w:val="Hypertextovodkaz"/>
              </w:rPr>
              <w:fldChar w:fldCharType="begin"/>
            </w:r>
            <w:r w:rsidRPr="00FC553D">
              <w:rPr>
                <w:rStyle w:val="Hypertextovodkaz"/>
              </w:rPr>
              <w:instrText xml:space="preserve"> </w:instrText>
            </w:r>
            <w:r>
              <w:instrText>HYPERLINK \l "_Toc167245447"</w:instrText>
            </w:r>
            <w:r w:rsidRPr="00FC553D">
              <w:rPr>
                <w:rStyle w:val="Hypertextovodkaz"/>
              </w:rPr>
              <w:instrText xml:space="preserve"> </w:instrText>
            </w:r>
            <w:r w:rsidRPr="00FC553D">
              <w:rPr>
                <w:rStyle w:val="Hypertextovodkaz"/>
              </w:rPr>
            </w:r>
            <w:r w:rsidRPr="00FC553D">
              <w:rPr>
                <w:rStyle w:val="Hypertextovodkaz"/>
              </w:rPr>
              <w:fldChar w:fldCharType="separate"/>
            </w:r>
            <w:r w:rsidRPr="00FC553D">
              <w:rPr>
                <w:rStyle w:val="Hypertextovodkaz"/>
              </w:rPr>
              <w:t>SEZNAM OBRÁZKŮ</w:t>
            </w:r>
            <w:r>
              <w:rPr>
                <w:webHidden/>
              </w:rPr>
              <w:tab/>
            </w:r>
            <w:r>
              <w:rPr>
                <w:webHidden/>
              </w:rPr>
              <w:fldChar w:fldCharType="begin"/>
            </w:r>
            <w:r>
              <w:rPr>
                <w:webHidden/>
              </w:rPr>
              <w:instrText xml:space="preserve"> PAGEREF _Toc167245447 \h </w:instrText>
            </w:r>
          </w:ins>
          <w:r>
            <w:rPr>
              <w:webHidden/>
            </w:rPr>
          </w:r>
          <w:r>
            <w:rPr>
              <w:webHidden/>
            </w:rPr>
            <w:fldChar w:fldCharType="separate"/>
          </w:r>
          <w:ins w:id="57" w:author="Vojtěch Bžatek" w:date="2024-05-22T04:43:00Z" w16du:dateUtc="2024-05-22T02:43:00Z">
            <w:r>
              <w:rPr>
                <w:webHidden/>
              </w:rPr>
              <w:t>13</w:t>
            </w:r>
            <w:r>
              <w:rPr>
                <w:webHidden/>
              </w:rPr>
              <w:fldChar w:fldCharType="end"/>
            </w:r>
            <w:r w:rsidRPr="00FC553D">
              <w:rPr>
                <w:rStyle w:val="Hypertextovodkaz"/>
              </w:rPr>
              <w:fldChar w:fldCharType="end"/>
            </w:r>
          </w:ins>
        </w:p>
        <w:p w14:paraId="2C8FE0B4" w14:textId="084BFD2D" w:rsidR="008175AD" w:rsidRDefault="008175AD">
          <w:pPr>
            <w:pStyle w:val="Obsah1"/>
            <w:rPr>
              <w:ins w:id="58" w:author="Vojtěch Bžatek" w:date="2024-05-22T04:43:00Z" w16du:dateUtc="2024-05-22T02:43:00Z"/>
              <w:rFonts w:asciiTheme="minorHAnsi" w:eastAsiaTheme="minorEastAsia" w:hAnsiTheme="minorHAnsi" w:cstheme="minorBidi"/>
              <w:kern w:val="2"/>
              <w:lang w:val="cs-CZ"/>
              <w14:ligatures w14:val="standardContextual"/>
            </w:rPr>
          </w:pPr>
          <w:ins w:id="59" w:author="Vojtěch Bžatek" w:date="2024-05-22T04:43:00Z" w16du:dateUtc="2024-05-22T02:43:00Z">
            <w:r w:rsidRPr="00FC553D">
              <w:rPr>
                <w:rStyle w:val="Hypertextovodkaz"/>
              </w:rPr>
              <w:fldChar w:fldCharType="begin"/>
            </w:r>
            <w:r w:rsidRPr="00FC553D">
              <w:rPr>
                <w:rStyle w:val="Hypertextovodkaz"/>
              </w:rPr>
              <w:instrText xml:space="preserve"> </w:instrText>
            </w:r>
            <w:r>
              <w:instrText>HYPERLINK \l "_Toc167245448"</w:instrText>
            </w:r>
            <w:r w:rsidRPr="00FC553D">
              <w:rPr>
                <w:rStyle w:val="Hypertextovodkaz"/>
              </w:rPr>
              <w:instrText xml:space="preserve"> </w:instrText>
            </w:r>
            <w:r w:rsidRPr="00FC553D">
              <w:rPr>
                <w:rStyle w:val="Hypertextovodkaz"/>
              </w:rPr>
            </w:r>
            <w:r w:rsidRPr="00FC553D">
              <w:rPr>
                <w:rStyle w:val="Hypertextovodkaz"/>
              </w:rPr>
              <w:fldChar w:fldCharType="separate"/>
            </w:r>
            <w:r w:rsidRPr="00FC553D">
              <w:rPr>
                <w:rStyle w:val="Hypertextovodkaz"/>
              </w:rPr>
              <w:t>SEZNAM TABULEK</w:t>
            </w:r>
            <w:r>
              <w:rPr>
                <w:webHidden/>
              </w:rPr>
              <w:tab/>
            </w:r>
            <w:r>
              <w:rPr>
                <w:webHidden/>
              </w:rPr>
              <w:fldChar w:fldCharType="begin"/>
            </w:r>
            <w:r>
              <w:rPr>
                <w:webHidden/>
              </w:rPr>
              <w:instrText xml:space="preserve"> PAGEREF _Toc167245448 \h </w:instrText>
            </w:r>
          </w:ins>
          <w:r>
            <w:rPr>
              <w:webHidden/>
            </w:rPr>
          </w:r>
          <w:r>
            <w:rPr>
              <w:webHidden/>
            </w:rPr>
            <w:fldChar w:fldCharType="separate"/>
          </w:r>
          <w:ins w:id="60" w:author="Vojtěch Bžatek" w:date="2024-05-22T04:43:00Z" w16du:dateUtc="2024-05-22T02:43:00Z">
            <w:r>
              <w:rPr>
                <w:webHidden/>
              </w:rPr>
              <w:t>15</w:t>
            </w:r>
            <w:r>
              <w:rPr>
                <w:webHidden/>
              </w:rPr>
              <w:fldChar w:fldCharType="end"/>
            </w:r>
            <w:r w:rsidRPr="00FC553D">
              <w:rPr>
                <w:rStyle w:val="Hypertextovodkaz"/>
              </w:rPr>
              <w:fldChar w:fldCharType="end"/>
            </w:r>
          </w:ins>
        </w:p>
        <w:p w14:paraId="26AC126A" w14:textId="55BE1A41" w:rsidR="008175AD" w:rsidRDefault="008175AD">
          <w:pPr>
            <w:pStyle w:val="Obsah1"/>
            <w:rPr>
              <w:ins w:id="61" w:author="Vojtěch Bžatek" w:date="2024-05-22T04:43:00Z" w16du:dateUtc="2024-05-22T02:43:00Z"/>
              <w:rFonts w:asciiTheme="minorHAnsi" w:eastAsiaTheme="minorEastAsia" w:hAnsiTheme="minorHAnsi" w:cstheme="minorBidi"/>
              <w:kern w:val="2"/>
              <w:lang w:val="cs-CZ"/>
              <w14:ligatures w14:val="standardContextual"/>
            </w:rPr>
          </w:pPr>
          <w:ins w:id="62" w:author="Vojtěch Bžatek" w:date="2024-05-22T04:43:00Z" w16du:dateUtc="2024-05-22T02:43:00Z">
            <w:r w:rsidRPr="00FC553D">
              <w:rPr>
                <w:rStyle w:val="Hypertextovodkaz"/>
              </w:rPr>
              <w:fldChar w:fldCharType="begin"/>
            </w:r>
            <w:r w:rsidRPr="00FC553D">
              <w:rPr>
                <w:rStyle w:val="Hypertextovodkaz"/>
              </w:rPr>
              <w:instrText xml:space="preserve"> </w:instrText>
            </w:r>
            <w:r>
              <w:instrText>HYPERLINK \l "_Toc167245449"</w:instrText>
            </w:r>
            <w:r w:rsidRPr="00FC553D">
              <w:rPr>
                <w:rStyle w:val="Hypertextovodkaz"/>
              </w:rPr>
              <w:instrText xml:space="preserve"> </w:instrText>
            </w:r>
            <w:r w:rsidRPr="00FC553D">
              <w:rPr>
                <w:rStyle w:val="Hypertextovodkaz"/>
              </w:rPr>
            </w:r>
            <w:r w:rsidRPr="00FC553D">
              <w:rPr>
                <w:rStyle w:val="Hypertextovodkaz"/>
              </w:rPr>
              <w:fldChar w:fldCharType="separate"/>
            </w:r>
            <w:r w:rsidRPr="00FC553D">
              <w:rPr>
                <w:rStyle w:val="Hypertextovodkaz"/>
              </w:rPr>
              <w:t>ÚVOD</w:t>
            </w:r>
            <w:r>
              <w:rPr>
                <w:webHidden/>
              </w:rPr>
              <w:tab/>
            </w:r>
            <w:r>
              <w:rPr>
                <w:webHidden/>
              </w:rPr>
              <w:fldChar w:fldCharType="begin"/>
            </w:r>
            <w:r>
              <w:rPr>
                <w:webHidden/>
              </w:rPr>
              <w:instrText xml:space="preserve"> PAGEREF _Toc167245449 \h </w:instrText>
            </w:r>
          </w:ins>
          <w:r>
            <w:rPr>
              <w:webHidden/>
            </w:rPr>
          </w:r>
          <w:r>
            <w:rPr>
              <w:webHidden/>
            </w:rPr>
            <w:fldChar w:fldCharType="separate"/>
          </w:r>
          <w:ins w:id="63" w:author="Vojtěch Bžatek" w:date="2024-05-22T04:43:00Z" w16du:dateUtc="2024-05-22T02:43:00Z">
            <w:r>
              <w:rPr>
                <w:webHidden/>
              </w:rPr>
              <w:t>16</w:t>
            </w:r>
            <w:r>
              <w:rPr>
                <w:webHidden/>
              </w:rPr>
              <w:fldChar w:fldCharType="end"/>
            </w:r>
            <w:r w:rsidRPr="00FC553D">
              <w:rPr>
                <w:rStyle w:val="Hypertextovodkaz"/>
              </w:rPr>
              <w:fldChar w:fldCharType="end"/>
            </w:r>
          </w:ins>
        </w:p>
        <w:p w14:paraId="324B28C0" w14:textId="6D336196" w:rsidR="008175AD" w:rsidRDefault="008175AD">
          <w:pPr>
            <w:pStyle w:val="Obsah2"/>
            <w:rPr>
              <w:ins w:id="64"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65"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"_Toc167245451"</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1.1</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Cíle práce a její omezení</w:t>
            </w:r>
            <w:r>
              <w:rPr>
                <w:noProof/>
                <w:webHidden/>
              </w:rPr>
              <w:tab/>
            </w:r>
            <w:r>
              <w:rPr>
                <w:noProof/>
                <w:webHidden/>
              </w:rPr>
              <w:fldChar w:fldCharType="begin"/>
            </w:r>
            <w:r>
              <w:rPr>
                <w:noProof/>
                <w:webHidden/>
              </w:rPr>
              <w:instrText xml:space="preserve"> PAGEREF _Toc167245451 \h </w:instrText>
            </w:r>
          </w:ins>
          <w:r>
            <w:rPr>
              <w:noProof/>
              <w:webHidden/>
            </w:rPr>
          </w:r>
          <w:r>
            <w:rPr>
              <w:noProof/>
              <w:webHidden/>
            </w:rPr>
            <w:fldChar w:fldCharType="separate"/>
          </w:r>
          <w:ins w:id="66" w:author="Vojtěch Bžatek" w:date="2024-05-22T04:43:00Z" w16du:dateUtc="2024-05-22T02:43:00Z">
            <w:r>
              <w:rPr>
                <w:noProof/>
                <w:webHidden/>
              </w:rPr>
              <w:t>18</w:t>
            </w:r>
            <w:r>
              <w:rPr>
                <w:noProof/>
                <w:webHidden/>
              </w:rPr>
              <w:fldChar w:fldCharType="end"/>
            </w:r>
            <w:r w:rsidRPr="00FC553D">
              <w:rPr>
                <w:rStyle w:val="Hypertextovodkaz"/>
                <w:noProof/>
              </w:rPr>
              <w:fldChar w:fldCharType="end"/>
            </w:r>
          </w:ins>
        </w:p>
        <w:p w14:paraId="08672917" w14:textId="76B94323" w:rsidR="008175AD" w:rsidRDefault="008175AD">
          <w:pPr>
            <w:pStyle w:val="Obsah1"/>
            <w:tabs>
              <w:tab w:val="left" w:pos="400"/>
            </w:tabs>
            <w:rPr>
              <w:ins w:id="67" w:author="Vojtěch Bžatek" w:date="2024-05-22T04:43:00Z" w16du:dateUtc="2024-05-22T02:43:00Z"/>
              <w:rFonts w:asciiTheme="minorHAnsi" w:eastAsiaTheme="minorEastAsia" w:hAnsiTheme="minorHAnsi" w:cstheme="minorBidi"/>
              <w:kern w:val="2"/>
              <w:lang w:val="cs-CZ"/>
              <w14:ligatures w14:val="standardContextual"/>
            </w:rPr>
          </w:pPr>
          <w:ins w:id="68" w:author="Vojtěch Bžatek" w:date="2024-05-22T04:43:00Z" w16du:dateUtc="2024-05-22T02:43:00Z">
            <w:r w:rsidRPr="00FC553D">
              <w:rPr>
                <w:rStyle w:val="Hypertextovodkaz"/>
              </w:rPr>
              <w:fldChar w:fldCharType="begin"/>
            </w:r>
            <w:r w:rsidRPr="00FC553D">
              <w:rPr>
                <w:rStyle w:val="Hypertextovodkaz"/>
              </w:rPr>
              <w:instrText xml:space="preserve"> </w:instrText>
            </w:r>
            <w:r>
              <w:instrText>HYPERLINK \l "_Toc167245452"</w:instrText>
            </w:r>
            <w:r w:rsidRPr="00FC553D">
              <w:rPr>
                <w:rStyle w:val="Hypertextovodkaz"/>
              </w:rPr>
              <w:instrText xml:space="preserve"> </w:instrText>
            </w:r>
            <w:r w:rsidRPr="00FC553D">
              <w:rPr>
                <w:rStyle w:val="Hypertextovodkaz"/>
              </w:rPr>
            </w:r>
            <w:r w:rsidRPr="00FC553D">
              <w:rPr>
                <w:rStyle w:val="Hypertextovodkaz"/>
              </w:rPr>
              <w:fldChar w:fldCharType="separate"/>
            </w:r>
            <w:r w:rsidRPr="00FC553D">
              <w:rPr>
                <w:rStyle w:val="Hypertextovodkaz"/>
              </w:rPr>
              <w:t>2</w:t>
            </w:r>
            <w:r>
              <w:rPr>
                <w:rFonts w:asciiTheme="minorHAnsi" w:eastAsiaTheme="minorEastAsia" w:hAnsiTheme="minorHAnsi" w:cstheme="minorBidi"/>
                <w:kern w:val="2"/>
                <w:lang w:val="cs-CZ"/>
                <w14:ligatures w14:val="standardContextual"/>
              </w:rPr>
              <w:tab/>
            </w:r>
            <w:r w:rsidRPr="00FC553D">
              <w:rPr>
                <w:rStyle w:val="Hypertextovodkaz"/>
              </w:rPr>
              <w:t>Postkvantová kryptografie</w:t>
            </w:r>
            <w:r>
              <w:rPr>
                <w:webHidden/>
              </w:rPr>
              <w:tab/>
            </w:r>
            <w:r>
              <w:rPr>
                <w:webHidden/>
              </w:rPr>
              <w:fldChar w:fldCharType="begin"/>
            </w:r>
            <w:r>
              <w:rPr>
                <w:webHidden/>
              </w:rPr>
              <w:instrText xml:space="preserve"> PAGEREF _Toc167245452 \h </w:instrText>
            </w:r>
          </w:ins>
          <w:r>
            <w:rPr>
              <w:webHidden/>
            </w:rPr>
          </w:r>
          <w:r>
            <w:rPr>
              <w:webHidden/>
            </w:rPr>
            <w:fldChar w:fldCharType="separate"/>
          </w:r>
          <w:ins w:id="69" w:author="Vojtěch Bžatek" w:date="2024-05-22T04:43:00Z" w16du:dateUtc="2024-05-22T02:43:00Z">
            <w:r>
              <w:rPr>
                <w:webHidden/>
              </w:rPr>
              <w:t>19</w:t>
            </w:r>
            <w:r>
              <w:rPr>
                <w:webHidden/>
              </w:rPr>
              <w:fldChar w:fldCharType="end"/>
            </w:r>
            <w:r w:rsidRPr="00FC553D">
              <w:rPr>
                <w:rStyle w:val="Hypertextovodkaz"/>
              </w:rPr>
              <w:fldChar w:fldCharType="end"/>
            </w:r>
          </w:ins>
        </w:p>
        <w:p w14:paraId="78A01AF0" w14:textId="22406BC8" w:rsidR="008175AD" w:rsidRDefault="008175AD">
          <w:pPr>
            <w:pStyle w:val="Obsah2"/>
            <w:rPr>
              <w:ins w:id="70"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71"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"_Toc167245453"</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2.1</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Shrnutí klasické kryptografie</w:t>
            </w:r>
            <w:r>
              <w:rPr>
                <w:noProof/>
                <w:webHidden/>
              </w:rPr>
              <w:tab/>
            </w:r>
            <w:r>
              <w:rPr>
                <w:noProof/>
                <w:webHidden/>
              </w:rPr>
              <w:fldChar w:fldCharType="begin"/>
            </w:r>
            <w:r>
              <w:rPr>
                <w:noProof/>
                <w:webHidden/>
              </w:rPr>
              <w:instrText xml:space="preserve"> PAGEREF _Toc167245453 \h </w:instrText>
            </w:r>
          </w:ins>
          <w:r>
            <w:rPr>
              <w:noProof/>
              <w:webHidden/>
            </w:rPr>
          </w:r>
          <w:r>
            <w:rPr>
              <w:noProof/>
              <w:webHidden/>
            </w:rPr>
            <w:fldChar w:fldCharType="separate"/>
          </w:r>
          <w:ins w:id="72" w:author="Vojtěch Bžatek" w:date="2024-05-22T04:43:00Z" w16du:dateUtc="2024-05-22T02:43:00Z">
            <w:r>
              <w:rPr>
                <w:noProof/>
                <w:webHidden/>
              </w:rPr>
              <w:t>19</w:t>
            </w:r>
            <w:r>
              <w:rPr>
                <w:noProof/>
                <w:webHidden/>
              </w:rPr>
              <w:fldChar w:fldCharType="end"/>
            </w:r>
            <w:r w:rsidRPr="00FC553D">
              <w:rPr>
                <w:rStyle w:val="Hypertextovodkaz"/>
                <w:noProof/>
              </w:rPr>
              <w:fldChar w:fldCharType="end"/>
            </w:r>
          </w:ins>
        </w:p>
        <w:p w14:paraId="3136633F" w14:textId="740D5434" w:rsidR="008175AD" w:rsidRDefault="008175AD">
          <w:pPr>
            <w:pStyle w:val="Obsah2"/>
            <w:rPr>
              <w:ins w:id="73"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74"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"_Toc167245454"</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2.2</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Shorův algoritmus</w:t>
            </w:r>
            <w:r>
              <w:rPr>
                <w:noProof/>
                <w:webHidden/>
              </w:rPr>
              <w:tab/>
            </w:r>
            <w:r>
              <w:rPr>
                <w:noProof/>
                <w:webHidden/>
              </w:rPr>
              <w:fldChar w:fldCharType="begin"/>
            </w:r>
            <w:r>
              <w:rPr>
                <w:noProof/>
                <w:webHidden/>
              </w:rPr>
              <w:instrText xml:space="preserve"> PAGEREF _Toc167245454 \h </w:instrText>
            </w:r>
          </w:ins>
          <w:r>
            <w:rPr>
              <w:noProof/>
              <w:webHidden/>
            </w:rPr>
          </w:r>
          <w:r>
            <w:rPr>
              <w:noProof/>
              <w:webHidden/>
            </w:rPr>
            <w:fldChar w:fldCharType="separate"/>
          </w:r>
          <w:ins w:id="75" w:author="Vojtěch Bžatek" w:date="2024-05-22T04:43:00Z" w16du:dateUtc="2024-05-22T02:43:00Z">
            <w:r>
              <w:rPr>
                <w:noProof/>
                <w:webHidden/>
              </w:rPr>
              <w:t>22</w:t>
            </w:r>
            <w:r>
              <w:rPr>
                <w:noProof/>
                <w:webHidden/>
              </w:rPr>
              <w:fldChar w:fldCharType="end"/>
            </w:r>
            <w:r w:rsidRPr="00FC553D">
              <w:rPr>
                <w:rStyle w:val="Hypertextovodkaz"/>
                <w:noProof/>
              </w:rPr>
              <w:fldChar w:fldCharType="end"/>
            </w:r>
          </w:ins>
        </w:p>
        <w:p w14:paraId="0E8A3DAF" w14:textId="77DA17C9" w:rsidR="008175AD" w:rsidRDefault="008175AD">
          <w:pPr>
            <w:pStyle w:val="Obsah2"/>
            <w:rPr>
              <w:ins w:id="76"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77"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"_Toc167245455"</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2.3</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Motivace postkvantové kryptografie</w:t>
            </w:r>
            <w:r>
              <w:rPr>
                <w:noProof/>
                <w:webHidden/>
              </w:rPr>
              <w:tab/>
            </w:r>
            <w:r>
              <w:rPr>
                <w:noProof/>
                <w:webHidden/>
              </w:rPr>
              <w:fldChar w:fldCharType="begin"/>
            </w:r>
            <w:r>
              <w:rPr>
                <w:noProof/>
                <w:webHidden/>
              </w:rPr>
              <w:instrText xml:space="preserve"> PAGEREF _Toc167245455 \h </w:instrText>
            </w:r>
          </w:ins>
          <w:r>
            <w:rPr>
              <w:noProof/>
              <w:webHidden/>
            </w:rPr>
          </w:r>
          <w:r>
            <w:rPr>
              <w:noProof/>
              <w:webHidden/>
            </w:rPr>
            <w:fldChar w:fldCharType="separate"/>
          </w:r>
          <w:ins w:id="78" w:author="Vojtěch Bžatek" w:date="2024-05-22T04:43:00Z" w16du:dateUtc="2024-05-22T02:43:00Z">
            <w:r>
              <w:rPr>
                <w:noProof/>
                <w:webHidden/>
              </w:rPr>
              <w:t>23</w:t>
            </w:r>
            <w:r>
              <w:rPr>
                <w:noProof/>
                <w:webHidden/>
              </w:rPr>
              <w:fldChar w:fldCharType="end"/>
            </w:r>
            <w:r w:rsidRPr="00FC553D">
              <w:rPr>
                <w:rStyle w:val="Hypertextovodkaz"/>
                <w:noProof/>
              </w:rPr>
              <w:fldChar w:fldCharType="end"/>
            </w:r>
          </w:ins>
        </w:p>
        <w:p w14:paraId="686D1539" w14:textId="785888D5" w:rsidR="008175AD" w:rsidRDefault="008175AD">
          <w:pPr>
            <w:pStyle w:val="Obsah2"/>
            <w:rPr>
              <w:ins w:id="79"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80"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"_Toc167245456"</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2.4</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NIST a jeho zapojení do pokroku v postkvantové kryptografii</w:t>
            </w:r>
            <w:r>
              <w:rPr>
                <w:noProof/>
                <w:webHidden/>
              </w:rPr>
              <w:tab/>
            </w:r>
            <w:r>
              <w:rPr>
                <w:noProof/>
                <w:webHidden/>
              </w:rPr>
              <w:fldChar w:fldCharType="begin"/>
            </w:r>
            <w:r>
              <w:rPr>
                <w:noProof/>
                <w:webHidden/>
              </w:rPr>
              <w:instrText xml:space="preserve"> PAGEREF _Toc167245456 \h </w:instrText>
            </w:r>
          </w:ins>
          <w:r>
            <w:rPr>
              <w:noProof/>
              <w:webHidden/>
            </w:rPr>
          </w:r>
          <w:r>
            <w:rPr>
              <w:noProof/>
              <w:webHidden/>
            </w:rPr>
            <w:fldChar w:fldCharType="separate"/>
          </w:r>
          <w:ins w:id="81" w:author="Vojtěch Bžatek" w:date="2024-05-22T04:43:00Z" w16du:dateUtc="2024-05-22T02:43:00Z">
            <w:r>
              <w:rPr>
                <w:noProof/>
                <w:webHidden/>
              </w:rPr>
              <w:t>23</w:t>
            </w:r>
            <w:r>
              <w:rPr>
                <w:noProof/>
                <w:webHidden/>
              </w:rPr>
              <w:fldChar w:fldCharType="end"/>
            </w:r>
            <w:r w:rsidRPr="00FC553D">
              <w:rPr>
                <w:rStyle w:val="Hypertextovodkaz"/>
                <w:noProof/>
              </w:rPr>
              <w:fldChar w:fldCharType="end"/>
            </w:r>
          </w:ins>
        </w:p>
        <w:p w14:paraId="3BD423D1" w14:textId="2747127E" w:rsidR="008175AD" w:rsidRDefault="008175AD">
          <w:pPr>
            <w:pStyle w:val="Obsah2"/>
            <w:rPr>
              <w:ins w:id="82"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83"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"_Toc167245457"</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2.5</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Vybrané postkvantové algoritmy pro standardizaci</w:t>
            </w:r>
            <w:r>
              <w:rPr>
                <w:noProof/>
                <w:webHidden/>
              </w:rPr>
              <w:tab/>
            </w:r>
            <w:r>
              <w:rPr>
                <w:noProof/>
                <w:webHidden/>
              </w:rPr>
              <w:fldChar w:fldCharType="begin"/>
            </w:r>
            <w:r>
              <w:rPr>
                <w:noProof/>
                <w:webHidden/>
              </w:rPr>
              <w:instrText xml:space="preserve"> PAGEREF _Toc167245457 \h </w:instrText>
            </w:r>
          </w:ins>
          <w:r>
            <w:rPr>
              <w:noProof/>
              <w:webHidden/>
            </w:rPr>
          </w:r>
          <w:r>
            <w:rPr>
              <w:noProof/>
              <w:webHidden/>
            </w:rPr>
            <w:fldChar w:fldCharType="separate"/>
          </w:r>
          <w:ins w:id="84" w:author="Vojtěch Bžatek" w:date="2024-05-22T04:43:00Z" w16du:dateUtc="2024-05-22T02:43:00Z">
            <w:r>
              <w:rPr>
                <w:noProof/>
                <w:webHidden/>
              </w:rPr>
              <w:t>25</w:t>
            </w:r>
            <w:r>
              <w:rPr>
                <w:noProof/>
                <w:webHidden/>
              </w:rPr>
              <w:fldChar w:fldCharType="end"/>
            </w:r>
            <w:r w:rsidRPr="00FC553D">
              <w:rPr>
                <w:rStyle w:val="Hypertextovodkaz"/>
                <w:noProof/>
              </w:rPr>
              <w:fldChar w:fldCharType="end"/>
            </w:r>
          </w:ins>
        </w:p>
        <w:p w14:paraId="546EE948" w14:textId="783C0268" w:rsidR="008175AD" w:rsidRDefault="008175AD">
          <w:pPr>
            <w:pStyle w:val="Obsah3"/>
            <w:tabs>
              <w:tab w:val="left" w:pos="1200"/>
              <w:tab w:val="right" w:leader="dot" w:pos="8493"/>
            </w:tabs>
            <w:rPr>
              <w:ins w:id="85"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86"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"_Toc167245458"</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2.5.1</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Kryptografie založená na mřížkách</w:t>
            </w:r>
            <w:r>
              <w:rPr>
                <w:noProof/>
                <w:webHidden/>
              </w:rPr>
              <w:tab/>
            </w:r>
            <w:r>
              <w:rPr>
                <w:noProof/>
                <w:webHidden/>
              </w:rPr>
              <w:fldChar w:fldCharType="begin"/>
            </w:r>
            <w:r>
              <w:rPr>
                <w:noProof/>
                <w:webHidden/>
              </w:rPr>
              <w:instrText xml:space="preserve"> PAGEREF _Toc167245458 \h </w:instrText>
            </w:r>
          </w:ins>
          <w:r>
            <w:rPr>
              <w:noProof/>
              <w:webHidden/>
            </w:rPr>
          </w:r>
          <w:r>
            <w:rPr>
              <w:noProof/>
              <w:webHidden/>
            </w:rPr>
            <w:fldChar w:fldCharType="separate"/>
          </w:r>
          <w:ins w:id="87" w:author="Vojtěch Bžatek" w:date="2024-05-22T04:43:00Z" w16du:dateUtc="2024-05-22T02:43:00Z">
            <w:r>
              <w:rPr>
                <w:noProof/>
                <w:webHidden/>
              </w:rPr>
              <w:t>25</w:t>
            </w:r>
            <w:r>
              <w:rPr>
                <w:noProof/>
                <w:webHidden/>
              </w:rPr>
              <w:fldChar w:fldCharType="end"/>
            </w:r>
            <w:r w:rsidRPr="00FC553D">
              <w:rPr>
                <w:rStyle w:val="Hypertextovodkaz"/>
                <w:noProof/>
              </w:rPr>
              <w:fldChar w:fldCharType="end"/>
            </w:r>
          </w:ins>
        </w:p>
        <w:p w14:paraId="3DF85FA0" w14:textId="14E8FCB8" w:rsidR="008175AD" w:rsidRDefault="008175AD">
          <w:pPr>
            <w:pStyle w:val="Obsah3"/>
            <w:tabs>
              <w:tab w:val="left" w:pos="1200"/>
              <w:tab w:val="right" w:leader="dot" w:pos="8493"/>
            </w:tabs>
            <w:rPr>
              <w:ins w:id="88"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89"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"_Toc167245459"</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2.5.2</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Kryptografie založená na hashovacích funkcích</w:t>
            </w:r>
            <w:r>
              <w:rPr>
                <w:noProof/>
                <w:webHidden/>
              </w:rPr>
              <w:tab/>
            </w:r>
            <w:r>
              <w:rPr>
                <w:noProof/>
                <w:webHidden/>
              </w:rPr>
              <w:fldChar w:fldCharType="begin"/>
            </w:r>
            <w:r>
              <w:rPr>
                <w:noProof/>
                <w:webHidden/>
              </w:rPr>
              <w:instrText xml:space="preserve"> PAGEREF _Toc167245459 \h </w:instrText>
            </w:r>
          </w:ins>
          <w:r>
            <w:rPr>
              <w:noProof/>
              <w:webHidden/>
            </w:rPr>
          </w:r>
          <w:r>
            <w:rPr>
              <w:noProof/>
              <w:webHidden/>
            </w:rPr>
            <w:fldChar w:fldCharType="separate"/>
          </w:r>
          <w:ins w:id="90" w:author="Vojtěch Bžatek" w:date="2024-05-22T04:43:00Z" w16du:dateUtc="2024-05-22T02:43:00Z">
            <w:r>
              <w:rPr>
                <w:noProof/>
                <w:webHidden/>
              </w:rPr>
              <w:t>26</w:t>
            </w:r>
            <w:r>
              <w:rPr>
                <w:noProof/>
                <w:webHidden/>
              </w:rPr>
              <w:fldChar w:fldCharType="end"/>
            </w:r>
            <w:r w:rsidRPr="00FC553D">
              <w:rPr>
                <w:rStyle w:val="Hypertextovodkaz"/>
                <w:noProof/>
              </w:rPr>
              <w:fldChar w:fldCharType="end"/>
            </w:r>
          </w:ins>
        </w:p>
        <w:p w14:paraId="7C794940" w14:textId="26EB0869" w:rsidR="008175AD" w:rsidRDefault="008175AD">
          <w:pPr>
            <w:pStyle w:val="Obsah3"/>
            <w:tabs>
              <w:tab w:val="left" w:pos="1200"/>
              <w:tab w:val="right" w:leader="dot" w:pos="8493"/>
            </w:tabs>
            <w:rPr>
              <w:ins w:id="91"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92"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"_Toc167245460"</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2.5.3</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CRYSTALS-Kyber</w:t>
            </w:r>
            <w:r>
              <w:rPr>
                <w:noProof/>
                <w:webHidden/>
              </w:rPr>
              <w:tab/>
            </w:r>
            <w:r>
              <w:rPr>
                <w:noProof/>
                <w:webHidden/>
              </w:rPr>
              <w:fldChar w:fldCharType="begin"/>
            </w:r>
            <w:r>
              <w:rPr>
                <w:noProof/>
                <w:webHidden/>
              </w:rPr>
              <w:instrText xml:space="preserve"> PAGEREF _Toc167245460 \h </w:instrText>
            </w:r>
          </w:ins>
          <w:r>
            <w:rPr>
              <w:noProof/>
              <w:webHidden/>
            </w:rPr>
          </w:r>
          <w:r>
            <w:rPr>
              <w:noProof/>
              <w:webHidden/>
            </w:rPr>
            <w:fldChar w:fldCharType="separate"/>
          </w:r>
          <w:ins w:id="93" w:author="Vojtěch Bžatek" w:date="2024-05-22T04:43:00Z" w16du:dateUtc="2024-05-22T02:43:00Z">
            <w:r>
              <w:rPr>
                <w:noProof/>
                <w:webHidden/>
              </w:rPr>
              <w:t>27</w:t>
            </w:r>
            <w:r>
              <w:rPr>
                <w:noProof/>
                <w:webHidden/>
              </w:rPr>
              <w:fldChar w:fldCharType="end"/>
            </w:r>
            <w:r w:rsidRPr="00FC553D">
              <w:rPr>
                <w:rStyle w:val="Hypertextovodkaz"/>
                <w:noProof/>
              </w:rPr>
              <w:fldChar w:fldCharType="end"/>
            </w:r>
          </w:ins>
        </w:p>
        <w:p w14:paraId="53FC0B11" w14:textId="1DC73A77" w:rsidR="008175AD" w:rsidRDefault="008175AD">
          <w:pPr>
            <w:pStyle w:val="Obsah3"/>
            <w:tabs>
              <w:tab w:val="left" w:pos="1200"/>
              <w:tab w:val="right" w:leader="dot" w:pos="8493"/>
            </w:tabs>
            <w:rPr>
              <w:ins w:id="94"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95"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"_Toc167245461"</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2.5.4</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CRYSTALS-DILITHIUM</w:t>
            </w:r>
            <w:r>
              <w:rPr>
                <w:noProof/>
                <w:webHidden/>
              </w:rPr>
              <w:tab/>
            </w:r>
            <w:r>
              <w:rPr>
                <w:noProof/>
                <w:webHidden/>
              </w:rPr>
              <w:fldChar w:fldCharType="begin"/>
            </w:r>
            <w:r>
              <w:rPr>
                <w:noProof/>
                <w:webHidden/>
              </w:rPr>
              <w:instrText xml:space="preserve"> PAGEREF _Toc167245461 \h </w:instrText>
            </w:r>
          </w:ins>
          <w:r>
            <w:rPr>
              <w:noProof/>
              <w:webHidden/>
            </w:rPr>
          </w:r>
          <w:r>
            <w:rPr>
              <w:noProof/>
              <w:webHidden/>
            </w:rPr>
            <w:fldChar w:fldCharType="separate"/>
          </w:r>
          <w:ins w:id="96" w:author="Vojtěch Bžatek" w:date="2024-05-22T04:43:00Z" w16du:dateUtc="2024-05-22T02:43:00Z">
            <w:r>
              <w:rPr>
                <w:noProof/>
                <w:webHidden/>
              </w:rPr>
              <w:t>27</w:t>
            </w:r>
            <w:r>
              <w:rPr>
                <w:noProof/>
                <w:webHidden/>
              </w:rPr>
              <w:fldChar w:fldCharType="end"/>
            </w:r>
            <w:r w:rsidRPr="00FC553D">
              <w:rPr>
                <w:rStyle w:val="Hypertextovodkaz"/>
                <w:noProof/>
              </w:rPr>
              <w:fldChar w:fldCharType="end"/>
            </w:r>
          </w:ins>
        </w:p>
        <w:p w14:paraId="07417DE5" w14:textId="0895AAC5" w:rsidR="008175AD" w:rsidRDefault="008175AD">
          <w:pPr>
            <w:pStyle w:val="Obsah3"/>
            <w:tabs>
              <w:tab w:val="left" w:pos="1200"/>
              <w:tab w:val="right" w:leader="dot" w:pos="8493"/>
            </w:tabs>
            <w:rPr>
              <w:ins w:id="97"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98"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"_Toc167245462"</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2.5.5</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Falcon</w:t>
            </w:r>
            <w:r>
              <w:rPr>
                <w:noProof/>
                <w:webHidden/>
              </w:rPr>
              <w:tab/>
            </w:r>
            <w:r>
              <w:rPr>
                <w:noProof/>
                <w:webHidden/>
              </w:rPr>
              <w:fldChar w:fldCharType="begin"/>
            </w:r>
            <w:r>
              <w:rPr>
                <w:noProof/>
                <w:webHidden/>
              </w:rPr>
              <w:instrText xml:space="preserve"> PAGEREF _Toc167245462 \h </w:instrText>
            </w:r>
          </w:ins>
          <w:r>
            <w:rPr>
              <w:noProof/>
              <w:webHidden/>
            </w:rPr>
          </w:r>
          <w:r>
            <w:rPr>
              <w:noProof/>
              <w:webHidden/>
            </w:rPr>
            <w:fldChar w:fldCharType="separate"/>
          </w:r>
          <w:ins w:id="99" w:author="Vojtěch Bžatek" w:date="2024-05-22T04:43:00Z" w16du:dateUtc="2024-05-22T02:43:00Z">
            <w:r>
              <w:rPr>
                <w:noProof/>
                <w:webHidden/>
              </w:rPr>
              <w:t>28</w:t>
            </w:r>
            <w:r>
              <w:rPr>
                <w:noProof/>
                <w:webHidden/>
              </w:rPr>
              <w:fldChar w:fldCharType="end"/>
            </w:r>
            <w:r w:rsidRPr="00FC553D">
              <w:rPr>
                <w:rStyle w:val="Hypertextovodkaz"/>
                <w:noProof/>
              </w:rPr>
              <w:fldChar w:fldCharType="end"/>
            </w:r>
          </w:ins>
        </w:p>
        <w:p w14:paraId="76877130" w14:textId="1EC3E953" w:rsidR="008175AD" w:rsidRDefault="008175AD">
          <w:pPr>
            <w:pStyle w:val="Obsah3"/>
            <w:tabs>
              <w:tab w:val="left" w:pos="1200"/>
              <w:tab w:val="right" w:leader="dot" w:pos="8493"/>
            </w:tabs>
            <w:rPr>
              <w:ins w:id="100"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101"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"_Toc167245463"</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2.5.6</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SPHINCS+</w:t>
            </w:r>
            <w:r>
              <w:rPr>
                <w:noProof/>
                <w:webHidden/>
              </w:rPr>
              <w:tab/>
            </w:r>
            <w:r>
              <w:rPr>
                <w:noProof/>
                <w:webHidden/>
              </w:rPr>
              <w:fldChar w:fldCharType="begin"/>
            </w:r>
            <w:r>
              <w:rPr>
                <w:noProof/>
                <w:webHidden/>
              </w:rPr>
              <w:instrText xml:space="preserve"> PAGEREF _Toc167245463 \h </w:instrText>
            </w:r>
          </w:ins>
          <w:r>
            <w:rPr>
              <w:noProof/>
              <w:webHidden/>
            </w:rPr>
          </w:r>
          <w:r>
            <w:rPr>
              <w:noProof/>
              <w:webHidden/>
            </w:rPr>
            <w:fldChar w:fldCharType="separate"/>
          </w:r>
          <w:ins w:id="102" w:author="Vojtěch Bžatek" w:date="2024-05-22T04:43:00Z" w16du:dateUtc="2024-05-22T02:43:00Z">
            <w:r>
              <w:rPr>
                <w:noProof/>
                <w:webHidden/>
              </w:rPr>
              <w:t>28</w:t>
            </w:r>
            <w:r>
              <w:rPr>
                <w:noProof/>
                <w:webHidden/>
              </w:rPr>
              <w:fldChar w:fldCharType="end"/>
            </w:r>
            <w:r w:rsidRPr="00FC553D">
              <w:rPr>
                <w:rStyle w:val="Hypertextovodkaz"/>
                <w:noProof/>
              </w:rPr>
              <w:fldChar w:fldCharType="end"/>
            </w:r>
          </w:ins>
        </w:p>
        <w:p w14:paraId="450E24B7" w14:textId="636EF3BE" w:rsidR="008175AD" w:rsidRDefault="008175AD">
          <w:pPr>
            <w:pStyle w:val="Obsah1"/>
            <w:tabs>
              <w:tab w:val="left" w:pos="400"/>
            </w:tabs>
            <w:rPr>
              <w:ins w:id="103" w:author="Vojtěch Bžatek" w:date="2024-05-22T04:43:00Z" w16du:dateUtc="2024-05-22T02:43:00Z"/>
              <w:rFonts w:asciiTheme="minorHAnsi" w:eastAsiaTheme="minorEastAsia" w:hAnsiTheme="minorHAnsi" w:cstheme="minorBidi"/>
              <w:kern w:val="2"/>
              <w:lang w:val="cs-CZ"/>
              <w14:ligatures w14:val="standardContextual"/>
            </w:rPr>
          </w:pPr>
          <w:ins w:id="104" w:author="Vojtěch Bžatek" w:date="2024-05-22T04:43:00Z" w16du:dateUtc="2024-05-22T02:43:00Z">
            <w:r w:rsidRPr="00FC553D">
              <w:rPr>
                <w:rStyle w:val="Hypertextovodkaz"/>
              </w:rPr>
              <w:fldChar w:fldCharType="begin"/>
            </w:r>
            <w:r w:rsidRPr="00FC553D">
              <w:rPr>
                <w:rStyle w:val="Hypertextovodkaz"/>
              </w:rPr>
              <w:instrText xml:space="preserve"> </w:instrText>
            </w:r>
            <w:r>
              <w:instrText>HYPERLINK \l "_Toc167245464"</w:instrText>
            </w:r>
            <w:r w:rsidRPr="00FC553D">
              <w:rPr>
                <w:rStyle w:val="Hypertextovodkaz"/>
              </w:rPr>
              <w:instrText xml:space="preserve"> </w:instrText>
            </w:r>
            <w:r w:rsidRPr="00FC553D">
              <w:rPr>
                <w:rStyle w:val="Hypertextovodkaz"/>
              </w:rPr>
            </w:r>
            <w:r w:rsidRPr="00FC553D">
              <w:rPr>
                <w:rStyle w:val="Hypertextovodkaz"/>
              </w:rPr>
              <w:fldChar w:fldCharType="separate"/>
            </w:r>
            <w:r w:rsidRPr="00FC553D">
              <w:rPr>
                <w:rStyle w:val="Hypertextovodkaz"/>
              </w:rPr>
              <w:t>3</w:t>
            </w:r>
            <w:r>
              <w:rPr>
                <w:rFonts w:asciiTheme="minorHAnsi" w:eastAsiaTheme="minorEastAsia" w:hAnsiTheme="minorHAnsi" w:cstheme="minorBidi"/>
                <w:kern w:val="2"/>
                <w:lang w:val="cs-CZ"/>
                <w14:ligatures w14:val="standardContextual"/>
              </w:rPr>
              <w:tab/>
            </w:r>
            <w:r w:rsidRPr="00FC553D">
              <w:rPr>
                <w:rStyle w:val="Hypertextovodkaz"/>
              </w:rPr>
              <w:t>Mikroslužba zabezpečující postkvantovou kryptografii</w:t>
            </w:r>
            <w:r>
              <w:rPr>
                <w:webHidden/>
              </w:rPr>
              <w:tab/>
            </w:r>
            <w:r>
              <w:rPr>
                <w:webHidden/>
              </w:rPr>
              <w:fldChar w:fldCharType="begin"/>
            </w:r>
            <w:r>
              <w:rPr>
                <w:webHidden/>
              </w:rPr>
              <w:instrText xml:space="preserve"> PAGEREF _Toc167245464 \h </w:instrText>
            </w:r>
          </w:ins>
          <w:r>
            <w:rPr>
              <w:webHidden/>
            </w:rPr>
          </w:r>
          <w:r>
            <w:rPr>
              <w:webHidden/>
            </w:rPr>
            <w:fldChar w:fldCharType="separate"/>
          </w:r>
          <w:ins w:id="105" w:author="Vojtěch Bžatek" w:date="2024-05-22T04:43:00Z" w16du:dateUtc="2024-05-22T02:43:00Z">
            <w:r>
              <w:rPr>
                <w:webHidden/>
              </w:rPr>
              <w:t>30</w:t>
            </w:r>
            <w:r>
              <w:rPr>
                <w:webHidden/>
              </w:rPr>
              <w:fldChar w:fldCharType="end"/>
            </w:r>
            <w:r w:rsidRPr="00FC553D">
              <w:rPr>
                <w:rStyle w:val="Hypertextovodkaz"/>
              </w:rPr>
              <w:fldChar w:fldCharType="end"/>
            </w:r>
          </w:ins>
        </w:p>
        <w:p w14:paraId="4AA35812" w14:textId="5ACCB09C" w:rsidR="008175AD" w:rsidRDefault="008175AD">
          <w:pPr>
            <w:pStyle w:val="Obsah2"/>
            <w:rPr>
              <w:ins w:id="106"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107"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"_Toc167245465"</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3.1</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Implementace postkvantových algoritmů</w:t>
            </w:r>
            <w:r>
              <w:rPr>
                <w:noProof/>
                <w:webHidden/>
              </w:rPr>
              <w:tab/>
            </w:r>
            <w:r>
              <w:rPr>
                <w:noProof/>
                <w:webHidden/>
              </w:rPr>
              <w:fldChar w:fldCharType="begin"/>
            </w:r>
            <w:r>
              <w:rPr>
                <w:noProof/>
                <w:webHidden/>
              </w:rPr>
              <w:instrText xml:space="preserve"> PAGEREF _Toc167245465 \h </w:instrText>
            </w:r>
          </w:ins>
          <w:r>
            <w:rPr>
              <w:noProof/>
              <w:webHidden/>
            </w:rPr>
          </w:r>
          <w:r>
            <w:rPr>
              <w:noProof/>
              <w:webHidden/>
            </w:rPr>
            <w:fldChar w:fldCharType="separate"/>
          </w:r>
          <w:ins w:id="108" w:author="Vojtěch Bžatek" w:date="2024-05-22T04:43:00Z" w16du:dateUtc="2024-05-22T02:43:00Z">
            <w:r>
              <w:rPr>
                <w:noProof/>
                <w:webHidden/>
              </w:rPr>
              <w:t>30</w:t>
            </w:r>
            <w:r>
              <w:rPr>
                <w:noProof/>
                <w:webHidden/>
              </w:rPr>
              <w:fldChar w:fldCharType="end"/>
            </w:r>
            <w:r w:rsidRPr="00FC553D">
              <w:rPr>
                <w:rStyle w:val="Hypertextovodkaz"/>
                <w:noProof/>
              </w:rPr>
              <w:fldChar w:fldCharType="end"/>
            </w:r>
          </w:ins>
        </w:p>
        <w:p w14:paraId="77769156" w14:textId="54272CDD" w:rsidR="008175AD" w:rsidRDefault="008175AD">
          <w:pPr>
            <w:pStyle w:val="Obsah3"/>
            <w:tabs>
              <w:tab w:val="left" w:pos="1200"/>
              <w:tab w:val="right" w:leader="dot" w:pos="8493"/>
            </w:tabs>
            <w:rPr>
              <w:ins w:id="109"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110"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"_Toc167245466"</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3.1.1</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Společné knihovny</w:t>
            </w:r>
            <w:r>
              <w:rPr>
                <w:noProof/>
                <w:webHidden/>
              </w:rPr>
              <w:tab/>
            </w:r>
            <w:r>
              <w:rPr>
                <w:noProof/>
                <w:webHidden/>
              </w:rPr>
              <w:fldChar w:fldCharType="begin"/>
            </w:r>
            <w:r>
              <w:rPr>
                <w:noProof/>
                <w:webHidden/>
              </w:rPr>
              <w:instrText xml:space="preserve"> PAGEREF _Toc167245466 \h </w:instrText>
            </w:r>
          </w:ins>
          <w:r>
            <w:rPr>
              <w:noProof/>
              <w:webHidden/>
            </w:rPr>
          </w:r>
          <w:r>
            <w:rPr>
              <w:noProof/>
              <w:webHidden/>
            </w:rPr>
            <w:fldChar w:fldCharType="separate"/>
          </w:r>
          <w:ins w:id="111" w:author="Vojtěch Bžatek" w:date="2024-05-22T04:43:00Z" w16du:dateUtc="2024-05-22T02:43:00Z">
            <w:r>
              <w:rPr>
                <w:noProof/>
                <w:webHidden/>
              </w:rPr>
              <w:t>31</w:t>
            </w:r>
            <w:r>
              <w:rPr>
                <w:noProof/>
                <w:webHidden/>
              </w:rPr>
              <w:fldChar w:fldCharType="end"/>
            </w:r>
            <w:r w:rsidRPr="00FC553D">
              <w:rPr>
                <w:rStyle w:val="Hypertextovodkaz"/>
                <w:noProof/>
              </w:rPr>
              <w:fldChar w:fldCharType="end"/>
            </w:r>
          </w:ins>
        </w:p>
        <w:p w14:paraId="1AB2988A" w14:textId="63CE8518" w:rsidR="008175AD" w:rsidRDefault="008175AD">
          <w:pPr>
            <w:pStyle w:val="Obsah3"/>
            <w:tabs>
              <w:tab w:val="left" w:pos="1200"/>
              <w:tab w:val="right" w:leader="dot" w:pos="8493"/>
            </w:tabs>
            <w:rPr>
              <w:ins w:id="112"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113"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"_Toc167245467"</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rFonts w:eastAsia="Calibri"/>
                <w:noProof/>
              </w:rPr>
              <w:t>3.1.2</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Pqcrypto</w:t>
            </w:r>
            <w:r>
              <w:rPr>
                <w:noProof/>
                <w:webHidden/>
              </w:rPr>
              <w:tab/>
            </w:r>
            <w:r>
              <w:rPr>
                <w:noProof/>
                <w:webHidden/>
              </w:rPr>
              <w:fldChar w:fldCharType="begin"/>
            </w:r>
            <w:r>
              <w:rPr>
                <w:noProof/>
                <w:webHidden/>
              </w:rPr>
              <w:instrText xml:space="preserve"> PAGEREF _Toc167245467 \h </w:instrText>
            </w:r>
          </w:ins>
          <w:r>
            <w:rPr>
              <w:noProof/>
              <w:webHidden/>
            </w:rPr>
          </w:r>
          <w:r>
            <w:rPr>
              <w:noProof/>
              <w:webHidden/>
            </w:rPr>
            <w:fldChar w:fldCharType="separate"/>
          </w:r>
          <w:ins w:id="114" w:author="Vojtěch Bžatek" w:date="2024-05-22T04:43:00Z" w16du:dateUtc="2024-05-22T02:43:00Z">
            <w:r>
              <w:rPr>
                <w:noProof/>
                <w:webHidden/>
              </w:rPr>
              <w:t>32</w:t>
            </w:r>
            <w:r>
              <w:rPr>
                <w:noProof/>
                <w:webHidden/>
              </w:rPr>
              <w:fldChar w:fldCharType="end"/>
            </w:r>
            <w:r w:rsidRPr="00FC553D">
              <w:rPr>
                <w:rStyle w:val="Hypertextovodkaz"/>
                <w:noProof/>
              </w:rPr>
              <w:fldChar w:fldCharType="end"/>
            </w:r>
          </w:ins>
        </w:p>
        <w:p w14:paraId="5092A931" w14:textId="387B9504" w:rsidR="008175AD" w:rsidRDefault="008175AD">
          <w:pPr>
            <w:pStyle w:val="Obsah3"/>
            <w:tabs>
              <w:tab w:val="left" w:pos="1200"/>
              <w:tab w:val="right" w:leader="dot" w:pos="8493"/>
            </w:tabs>
            <w:rPr>
              <w:ins w:id="115"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116"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"_Toc167245468"</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3.1.3</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KYBER_PY</w:t>
            </w:r>
            <w:r>
              <w:rPr>
                <w:noProof/>
                <w:webHidden/>
              </w:rPr>
              <w:tab/>
            </w:r>
            <w:r>
              <w:rPr>
                <w:noProof/>
                <w:webHidden/>
              </w:rPr>
              <w:fldChar w:fldCharType="begin"/>
            </w:r>
            <w:r>
              <w:rPr>
                <w:noProof/>
                <w:webHidden/>
              </w:rPr>
              <w:instrText xml:space="preserve"> PAGEREF _Toc167245468 \h </w:instrText>
            </w:r>
          </w:ins>
          <w:r>
            <w:rPr>
              <w:noProof/>
              <w:webHidden/>
            </w:rPr>
          </w:r>
          <w:r>
            <w:rPr>
              <w:noProof/>
              <w:webHidden/>
            </w:rPr>
            <w:fldChar w:fldCharType="separate"/>
          </w:r>
          <w:ins w:id="117" w:author="Vojtěch Bžatek" w:date="2024-05-22T04:43:00Z" w16du:dateUtc="2024-05-22T02:43:00Z">
            <w:r>
              <w:rPr>
                <w:noProof/>
                <w:webHidden/>
              </w:rPr>
              <w:t>33</w:t>
            </w:r>
            <w:r>
              <w:rPr>
                <w:noProof/>
                <w:webHidden/>
              </w:rPr>
              <w:fldChar w:fldCharType="end"/>
            </w:r>
            <w:r w:rsidRPr="00FC553D">
              <w:rPr>
                <w:rStyle w:val="Hypertextovodkaz"/>
                <w:noProof/>
              </w:rPr>
              <w:fldChar w:fldCharType="end"/>
            </w:r>
          </w:ins>
        </w:p>
        <w:p w14:paraId="2571AC72" w14:textId="347B0728" w:rsidR="008175AD" w:rsidRDefault="008175AD">
          <w:pPr>
            <w:pStyle w:val="Obsah3"/>
            <w:tabs>
              <w:tab w:val="left" w:pos="1200"/>
              <w:tab w:val="right" w:leader="dot" w:pos="8493"/>
            </w:tabs>
            <w:rPr>
              <w:ins w:id="118"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119"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"_Toc167245469"</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3.1.4</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FALCON_official</w:t>
            </w:r>
            <w:r>
              <w:rPr>
                <w:noProof/>
                <w:webHidden/>
              </w:rPr>
              <w:tab/>
            </w:r>
            <w:r>
              <w:rPr>
                <w:noProof/>
                <w:webHidden/>
              </w:rPr>
              <w:fldChar w:fldCharType="begin"/>
            </w:r>
            <w:r>
              <w:rPr>
                <w:noProof/>
                <w:webHidden/>
              </w:rPr>
              <w:instrText xml:space="preserve"> PAGEREF _Toc167245469 \h </w:instrText>
            </w:r>
          </w:ins>
          <w:r>
            <w:rPr>
              <w:noProof/>
              <w:webHidden/>
            </w:rPr>
          </w:r>
          <w:r>
            <w:rPr>
              <w:noProof/>
              <w:webHidden/>
            </w:rPr>
            <w:fldChar w:fldCharType="separate"/>
          </w:r>
          <w:ins w:id="120" w:author="Vojtěch Bžatek" w:date="2024-05-22T04:43:00Z" w16du:dateUtc="2024-05-22T02:43:00Z">
            <w:r>
              <w:rPr>
                <w:noProof/>
                <w:webHidden/>
              </w:rPr>
              <w:t>34</w:t>
            </w:r>
            <w:r>
              <w:rPr>
                <w:noProof/>
                <w:webHidden/>
              </w:rPr>
              <w:fldChar w:fldCharType="end"/>
            </w:r>
            <w:r w:rsidRPr="00FC553D">
              <w:rPr>
                <w:rStyle w:val="Hypertextovodkaz"/>
                <w:noProof/>
              </w:rPr>
              <w:fldChar w:fldCharType="end"/>
            </w:r>
          </w:ins>
        </w:p>
        <w:p w14:paraId="14F15D9E" w14:textId="6171AD65" w:rsidR="008175AD" w:rsidRDefault="008175AD">
          <w:pPr>
            <w:pStyle w:val="Obsah3"/>
            <w:tabs>
              <w:tab w:val="left" w:pos="1200"/>
              <w:tab w:val="right" w:leader="dot" w:pos="8493"/>
            </w:tabs>
            <w:rPr>
              <w:ins w:id="121"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122"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"_Toc167245470"</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3.1.5</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SPHINCSPlus_Tottifi</w:t>
            </w:r>
            <w:r>
              <w:rPr>
                <w:noProof/>
                <w:webHidden/>
              </w:rPr>
              <w:tab/>
            </w:r>
            <w:r>
              <w:rPr>
                <w:noProof/>
                <w:webHidden/>
              </w:rPr>
              <w:fldChar w:fldCharType="begin"/>
            </w:r>
            <w:r>
              <w:rPr>
                <w:noProof/>
                <w:webHidden/>
              </w:rPr>
              <w:instrText xml:space="preserve"> PAGEREF _Toc167245470 \h </w:instrText>
            </w:r>
          </w:ins>
          <w:r>
            <w:rPr>
              <w:noProof/>
              <w:webHidden/>
            </w:rPr>
          </w:r>
          <w:r>
            <w:rPr>
              <w:noProof/>
              <w:webHidden/>
            </w:rPr>
            <w:fldChar w:fldCharType="separate"/>
          </w:r>
          <w:ins w:id="123" w:author="Vojtěch Bžatek" w:date="2024-05-22T04:43:00Z" w16du:dateUtc="2024-05-22T02:43:00Z">
            <w:r>
              <w:rPr>
                <w:noProof/>
                <w:webHidden/>
              </w:rPr>
              <w:t>34</w:t>
            </w:r>
            <w:r>
              <w:rPr>
                <w:noProof/>
                <w:webHidden/>
              </w:rPr>
              <w:fldChar w:fldCharType="end"/>
            </w:r>
            <w:r w:rsidRPr="00FC553D">
              <w:rPr>
                <w:rStyle w:val="Hypertextovodkaz"/>
                <w:noProof/>
              </w:rPr>
              <w:fldChar w:fldCharType="end"/>
            </w:r>
          </w:ins>
        </w:p>
        <w:p w14:paraId="0AA145D3" w14:textId="4FC200A3" w:rsidR="008175AD" w:rsidRDefault="008175AD">
          <w:pPr>
            <w:pStyle w:val="Obsah2"/>
            <w:rPr>
              <w:ins w:id="124"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125"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"_Toc167245471"</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3.2</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PQC-service</w:t>
            </w:r>
            <w:r>
              <w:rPr>
                <w:noProof/>
                <w:webHidden/>
              </w:rPr>
              <w:tab/>
            </w:r>
            <w:r>
              <w:rPr>
                <w:noProof/>
                <w:webHidden/>
              </w:rPr>
              <w:fldChar w:fldCharType="begin"/>
            </w:r>
            <w:r>
              <w:rPr>
                <w:noProof/>
                <w:webHidden/>
              </w:rPr>
              <w:instrText xml:space="preserve"> PAGEREF _Toc167245471 \h </w:instrText>
            </w:r>
          </w:ins>
          <w:r>
            <w:rPr>
              <w:noProof/>
              <w:webHidden/>
            </w:rPr>
          </w:r>
          <w:r>
            <w:rPr>
              <w:noProof/>
              <w:webHidden/>
            </w:rPr>
            <w:fldChar w:fldCharType="separate"/>
          </w:r>
          <w:ins w:id="126" w:author="Vojtěch Bžatek" w:date="2024-05-22T04:43:00Z" w16du:dateUtc="2024-05-22T02:43:00Z">
            <w:r>
              <w:rPr>
                <w:noProof/>
                <w:webHidden/>
              </w:rPr>
              <w:t>34</w:t>
            </w:r>
            <w:r>
              <w:rPr>
                <w:noProof/>
                <w:webHidden/>
              </w:rPr>
              <w:fldChar w:fldCharType="end"/>
            </w:r>
            <w:r w:rsidRPr="00FC553D">
              <w:rPr>
                <w:rStyle w:val="Hypertextovodkaz"/>
                <w:noProof/>
              </w:rPr>
              <w:fldChar w:fldCharType="end"/>
            </w:r>
          </w:ins>
        </w:p>
        <w:p w14:paraId="680077CE" w14:textId="74062BAA" w:rsidR="008175AD" w:rsidRDefault="008175AD">
          <w:pPr>
            <w:pStyle w:val="Obsah3"/>
            <w:tabs>
              <w:tab w:val="left" w:pos="1200"/>
              <w:tab w:val="right" w:leader="dot" w:pos="8493"/>
            </w:tabs>
            <w:rPr>
              <w:ins w:id="127"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128"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"_Toc167245472"</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3.2.1</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Nastavení symetrického klíče</w:t>
            </w:r>
            <w:r>
              <w:rPr>
                <w:noProof/>
                <w:webHidden/>
              </w:rPr>
              <w:tab/>
            </w:r>
            <w:r>
              <w:rPr>
                <w:noProof/>
                <w:webHidden/>
              </w:rPr>
              <w:fldChar w:fldCharType="begin"/>
            </w:r>
            <w:r>
              <w:rPr>
                <w:noProof/>
                <w:webHidden/>
              </w:rPr>
              <w:instrText xml:space="preserve"> PAGEREF _Toc167245472 \h </w:instrText>
            </w:r>
          </w:ins>
          <w:r>
            <w:rPr>
              <w:noProof/>
              <w:webHidden/>
            </w:rPr>
          </w:r>
          <w:r>
            <w:rPr>
              <w:noProof/>
              <w:webHidden/>
            </w:rPr>
            <w:fldChar w:fldCharType="separate"/>
          </w:r>
          <w:ins w:id="129" w:author="Vojtěch Bžatek" w:date="2024-05-22T04:43:00Z" w16du:dateUtc="2024-05-22T02:43:00Z">
            <w:r>
              <w:rPr>
                <w:noProof/>
                <w:webHidden/>
              </w:rPr>
              <w:t>34</w:t>
            </w:r>
            <w:r>
              <w:rPr>
                <w:noProof/>
                <w:webHidden/>
              </w:rPr>
              <w:fldChar w:fldCharType="end"/>
            </w:r>
            <w:r w:rsidRPr="00FC553D">
              <w:rPr>
                <w:rStyle w:val="Hypertextovodkaz"/>
                <w:noProof/>
              </w:rPr>
              <w:fldChar w:fldCharType="end"/>
            </w:r>
          </w:ins>
        </w:p>
        <w:p w14:paraId="750116F7" w14:textId="720C38D4" w:rsidR="008175AD" w:rsidRDefault="008175AD">
          <w:pPr>
            <w:pStyle w:val="Obsah3"/>
            <w:tabs>
              <w:tab w:val="left" w:pos="1200"/>
              <w:tab w:val="right" w:leader="dot" w:pos="8493"/>
            </w:tabs>
            <w:rPr>
              <w:ins w:id="130"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131"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"_Toc167245473"</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3.2.2</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Získání podpisových klíčů a práce s nimi</w:t>
            </w:r>
            <w:r>
              <w:rPr>
                <w:noProof/>
                <w:webHidden/>
              </w:rPr>
              <w:tab/>
            </w:r>
            <w:r>
              <w:rPr>
                <w:noProof/>
                <w:webHidden/>
              </w:rPr>
              <w:fldChar w:fldCharType="begin"/>
            </w:r>
            <w:r>
              <w:rPr>
                <w:noProof/>
                <w:webHidden/>
              </w:rPr>
              <w:instrText xml:space="preserve"> PAGEREF _Toc167245473 \h </w:instrText>
            </w:r>
          </w:ins>
          <w:r>
            <w:rPr>
              <w:noProof/>
              <w:webHidden/>
            </w:rPr>
          </w:r>
          <w:r>
            <w:rPr>
              <w:noProof/>
              <w:webHidden/>
            </w:rPr>
            <w:fldChar w:fldCharType="separate"/>
          </w:r>
          <w:ins w:id="132" w:author="Vojtěch Bžatek" w:date="2024-05-22T04:43:00Z" w16du:dateUtc="2024-05-22T02:43:00Z">
            <w:r>
              <w:rPr>
                <w:noProof/>
                <w:webHidden/>
              </w:rPr>
              <w:t>37</w:t>
            </w:r>
            <w:r>
              <w:rPr>
                <w:noProof/>
                <w:webHidden/>
              </w:rPr>
              <w:fldChar w:fldCharType="end"/>
            </w:r>
            <w:r w:rsidRPr="00FC553D">
              <w:rPr>
                <w:rStyle w:val="Hypertextovodkaz"/>
                <w:noProof/>
              </w:rPr>
              <w:fldChar w:fldCharType="end"/>
            </w:r>
          </w:ins>
        </w:p>
        <w:p w14:paraId="45DAE89B" w14:textId="3D1CC15E" w:rsidR="008175AD" w:rsidRDefault="008175AD">
          <w:pPr>
            <w:pStyle w:val="Obsah3"/>
            <w:tabs>
              <w:tab w:val="left" w:pos="1200"/>
              <w:tab w:val="right" w:leader="dot" w:pos="8493"/>
            </w:tabs>
            <w:rPr>
              <w:ins w:id="133"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134" w:author="Vojtěch Bžatek" w:date="2024-05-22T04:43:00Z" w16du:dateUtc="2024-05-22T02:43:00Z">
            <w:r w:rsidRPr="00FC553D">
              <w:rPr>
                <w:rStyle w:val="Hypertextovodkaz"/>
                <w:noProof/>
              </w:rPr>
              <w:lastRenderedPageBreak/>
              <w:fldChar w:fldCharType="begin"/>
            </w:r>
            <w:r w:rsidRPr="00FC553D">
              <w:rPr>
                <w:rStyle w:val="Hypertextovodkaz"/>
                <w:noProof/>
              </w:rPr>
              <w:instrText xml:space="preserve"> </w:instrText>
            </w:r>
            <w:r>
              <w:rPr>
                <w:noProof/>
              </w:rPr>
              <w:instrText>HYPERLINK \l "_Toc167245474"</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3.2.3</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Průběh komunikace při odeslání zprávy</w:t>
            </w:r>
            <w:r>
              <w:rPr>
                <w:noProof/>
                <w:webHidden/>
              </w:rPr>
              <w:tab/>
            </w:r>
            <w:r>
              <w:rPr>
                <w:noProof/>
                <w:webHidden/>
              </w:rPr>
              <w:fldChar w:fldCharType="begin"/>
            </w:r>
            <w:r>
              <w:rPr>
                <w:noProof/>
                <w:webHidden/>
              </w:rPr>
              <w:instrText xml:space="preserve"> PAGEREF _Toc167245474 \h </w:instrText>
            </w:r>
          </w:ins>
          <w:r>
            <w:rPr>
              <w:noProof/>
              <w:webHidden/>
            </w:rPr>
          </w:r>
          <w:r>
            <w:rPr>
              <w:noProof/>
              <w:webHidden/>
            </w:rPr>
            <w:fldChar w:fldCharType="separate"/>
          </w:r>
          <w:ins w:id="135" w:author="Vojtěch Bžatek" w:date="2024-05-22T04:43:00Z" w16du:dateUtc="2024-05-22T02:43:00Z">
            <w:r>
              <w:rPr>
                <w:noProof/>
                <w:webHidden/>
              </w:rPr>
              <w:t>40</w:t>
            </w:r>
            <w:r>
              <w:rPr>
                <w:noProof/>
                <w:webHidden/>
              </w:rPr>
              <w:fldChar w:fldCharType="end"/>
            </w:r>
            <w:r w:rsidRPr="00FC553D">
              <w:rPr>
                <w:rStyle w:val="Hypertextovodkaz"/>
                <w:noProof/>
              </w:rPr>
              <w:fldChar w:fldCharType="end"/>
            </w:r>
          </w:ins>
        </w:p>
        <w:p w14:paraId="7A1A6B48" w14:textId="0E0FADC5" w:rsidR="008175AD" w:rsidRDefault="008175AD">
          <w:pPr>
            <w:pStyle w:val="Obsah3"/>
            <w:tabs>
              <w:tab w:val="left" w:pos="1200"/>
              <w:tab w:val="right" w:leader="dot" w:pos="8493"/>
            </w:tabs>
            <w:rPr>
              <w:ins w:id="136"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137"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"_Toc167245475"</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3.2.4</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Průvodce pro spuštění mikroslužby</w:t>
            </w:r>
            <w:r>
              <w:rPr>
                <w:noProof/>
                <w:webHidden/>
              </w:rPr>
              <w:tab/>
            </w:r>
            <w:r>
              <w:rPr>
                <w:noProof/>
                <w:webHidden/>
              </w:rPr>
              <w:fldChar w:fldCharType="begin"/>
            </w:r>
            <w:r>
              <w:rPr>
                <w:noProof/>
                <w:webHidden/>
              </w:rPr>
              <w:instrText xml:space="preserve"> PAGEREF _Toc167245475 \h </w:instrText>
            </w:r>
          </w:ins>
          <w:r>
            <w:rPr>
              <w:noProof/>
              <w:webHidden/>
            </w:rPr>
          </w:r>
          <w:r>
            <w:rPr>
              <w:noProof/>
              <w:webHidden/>
            </w:rPr>
            <w:fldChar w:fldCharType="separate"/>
          </w:r>
          <w:ins w:id="138" w:author="Vojtěch Bžatek" w:date="2024-05-22T04:43:00Z" w16du:dateUtc="2024-05-22T02:43:00Z">
            <w:r>
              <w:rPr>
                <w:noProof/>
                <w:webHidden/>
              </w:rPr>
              <w:t>42</w:t>
            </w:r>
            <w:r>
              <w:rPr>
                <w:noProof/>
                <w:webHidden/>
              </w:rPr>
              <w:fldChar w:fldCharType="end"/>
            </w:r>
            <w:r w:rsidRPr="00FC553D">
              <w:rPr>
                <w:rStyle w:val="Hypertextovodkaz"/>
                <w:noProof/>
              </w:rPr>
              <w:fldChar w:fldCharType="end"/>
            </w:r>
          </w:ins>
        </w:p>
        <w:p w14:paraId="6292955A" w14:textId="1EF23BB8" w:rsidR="008175AD" w:rsidRDefault="008175AD">
          <w:pPr>
            <w:pStyle w:val="Obsah1"/>
            <w:tabs>
              <w:tab w:val="left" w:pos="400"/>
            </w:tabs>
            <w:rPr>
              <w:ins w:id="139" w:author="Vojtěch Bžatek" w:date="2024-05-22T04:43:00Z" w16du:dateUtc="2024-05-22T02:43:00Z"/>
              <w:rFonts w:asciiTheme="minorHAnsi" w:eastAsiaTheme="minorEastAsia" w:hAnsiTheme="minorHAnsi" w:cstheme="minorBidi"/>
              <w:kern w:val="2"/>
              <w:lang w:val="cs-CZ"/>
              <w14:ligatures w14:val="standardContextual"/>
            </w:rPr>
          </w:pPr>
          <w:ins w:id="140" w:author="Vojtěch Bžatek" w:date="2024-05-22T04:43:00Z" w16du:dateUtc="2024-05-22T02:43:00Z">
            <w:r w:rsidRPr="00FC553D">
              <w:rPr>
                <w:rStyle w:val="Hypertextovodkaz"/>
              </w:rPr>
              <w:fldChar w:fldCharType="begin"/>
            </w:r>
            <w:r w:rsidRPr="00FC553D">
              <w:rPr>
                <w:rStyle w:val="Hypertextovodkaz"/>
              </w:rPr>
              <w:instrText xml:space="preserve"> </w:instrText>
            </w:r>
            <w:r>
              <w:instrText>HYPERLINK \l "_Toc167245476"</w:instrText>
            </w:r>
            <w:r w:rsidRPr="00FC553D">
              <w:rPr>
                <w:rStyle w:val="Hypertextovodkaz"/>
              </w:rPr>
              <w:instrText xml:space="preserve"> </w:instrText>
            </w:r>
            <w:r w:rsidRPr="00FC553D">
              <w:rPr>
                <w:rStyle w:val="Hypertextovodkaz"/>
              </w:rPr>
            </w:r>
            <w:r w:rsidRPr="00FC553D">
              <w:rPr>
                <w:rStyle w:val="Hypertextovodkaz"/>
              </w:rPr>
              <w:fldChar w:fldCharType="separate"/>
            </w:r>
            <w:r w:rsidRPr="00FC553D">
              <w:rPr>
                <w:rStyle w:val="Hypertextovodkaz"/>
              </w:rPr>
              <w:t>4</w:t>
            </w:r>
            <w:r>
              <w:rPr>
                <w:rFonts w:asciiTheme="minorHAnsi" w:eastAsiaTheme="minorEastAsia" w:hAnsiTheme="minorHAnsi" w:cstheme="minorBidi"/>
                <w:kern w:val="2"/>
                <w:lang w:val="cs-CZ"/>
                <w14:ligatures w14:val="standardContextual"/>
              </w:rPr>
              <w:tab/>
            </w:r>
            <w:r w:rsidRPr="00FC553D">
              <w:rPr>
                <w:rStyle w:val="Hypertextovodkaz"/>
              </w:rPr>
              <w:t>Přehled ochranných mechanismů pro zabezpečení dat v informačním systému s ohledem na možnost odhalení manipulace s daty</w:t>
            </w:r>
            <w:r>
              <w:rPr>
                <w:webHidden/>
              </w:rPr>
              <w:tab/>
            </w:r>
            <w:r>
              <w:rPr>
                <w:webHidden/>
              </w:rPr>
              <w:fldChar w:fldCharType="begin"/>
            </w:r>
            <w:r>
              <w:rPr>
                <w:webHidden/>
              </w:rPr>
              <w:instrText xml:space="preserve"> PAGEREF _Toc167245476 \h </w:instrText>
            </w:r>
          </w:ins>
          <w:r>
            <w:rPr>
              <w:webHidden/>
            </w:rPr>
          </w:r>
          <w:r>
            <w:rPr>
              <w:webHidden/>
            </w:rPr>
            <w:fldChar w:fldCharType="separate"/>
          </w:r>
          <w:ins w:id="141" w:author="Vojtěch Bžatek" w:date="2024-05-22T04:43:00Z" w16du:dateUtc="2024-05-22T02:43:00Z">
            <w:r>
              <w:rPr>
                <w:webHidden/>
              </w:rPr>
              <w:t>43</w:t>
            </w:r>
            <w:r>
              <w:rPr>
                <w:webHidden/>
              </w:rPr>
              <w:fldChar w:fldCharType="end"/>
            </w:r>
            <w:r w:rsidRPr="00FC553D">
              <w:rPr>
                <w:rStyle w:val="Hypertextovodkaz"/>
              </w:rPr>
              <w:fldChar w:fldCharType="end"/>
            </w:r>
          </w:ins>
        </w:p>
        <w:p w14:paraId="2C7882A0" w14:textId="06322507" w:rsidR="008175AD" w:rsidRDefault="008175AD">
          <w:pPr>
            <w:pStyle w:val="Obsah2"/>
            <w:rPr>
              <w:ins w:id="142"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143"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"_Toc167245477"</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4.1</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Možné útoky na standardně implementované IS podle MITRE ATT&amp;CK</w:t>
            </w:r>
            <w:r>
              <w:rPr>
                <w:noProof/>
                <w:webHidden/>
              </w:rPr>
              <w:tab/>
            </w:r>
            <w:r>
              <w:rPr>
                <w:noProof/>
                <w:webHidden/>
              </w:rPr>
              <w:fldChar w:fldCharType="begin"/>
            </w:r>
            <w:r>
              <w:rPr>
                <w:noProof/>
                <w:webHidden/>
              </w:rPr>
              <w:instrText xml:space="preserve"> PAGEREF _Toc167245477 \h </w:instrText>
            </w:r>
          </w:ins>
          <w:r>
            <w:rPr>
              <w:noProof/>
              <w:webHidden/>
            </w:rPr>
          </w:r>
          <w:r>
            <w:rPr>
              <w:noProof/>
              <w:webHidden/>
            </w:rPr>
            <w:fldChar w:fldCharType="separate"/>
          </w:r>
          <w:ins w:id="144" w:author="Vojtěch Bžatek" w:date="2024-05-22T04:43:00Z" w16du:dateUtc="2024-05-22T02:43:00Z">
            <w:r>
              <w:rPr>
                <w:noProof/>
                <w:webHidden/>
              </w:rPr>
              <w:t>44</w:t>
            </w:r>
            <w:r>
              <w:rPr>
                <w:noProof/>
                <w:webHidden/>
              </w:rPr>
              <w:fldChar w:fldCharType="end"/>
            </w:r>
            <w:r w:rsidRPr="00FC553D">
              <w:rPr>
                <w:rStyle w:val="Hypertextovodkaz"/>
                <w:noProof/>
              </w:rPr>
              <w:fldChar w:fldCharType="end"/>
            </w:r>
          </w:ins>
        </w:p>
        <w:p w14:paraId="2638014E" w14:textId="5C2DF180" w:rsidR="008175AD" w:rsidRDefault="008175AD">
          <w:pPr>
            <w:pStyle w:val="Obsah3"/>
            <w:tabs>
              <w:tab w:val="left" w:pos="1200"/>
              <w:tab w:val="right" w:leader="dot" w:pos="8493"/>
            </w:tabs>
            <w:rPr>
              <w:ins w:id="145"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146"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"_Toc167245478"</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4.1.1</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T1565.001 - Manipulace s uloženými daty</w:t>
            </w:r>
            <w:r>
              <w:rPr>
                <w:noProof/>
                <w:webHidden/>
              </w:rPr>
              <w:tab/>
            </w:r>
            <w:r>
              <w:rPr>
                <w:noProof/>
                <w:webHidden/>
              </w:rPr>
              <w:fldChar w:fldCharType="begin"/>
            </w:r>
            <w:r>
              <w:rPr>
                <w:noProof/>
                <w:webHidden/>
              </w:rPr>
              <w:instrText xml:space="preserve"> PAGEREF _Toc167245478 \h </w:instrText>
            </w:r>
          </w:ins>
          <w:r>
            <w:rPr>
              <w:noProof/>
              <w:webHidden/>
            </w:rPr>
          </w:r>
          <w:r>
            <w:rPr>
              <w:noProof/>
              <w:webHidden/>
            </w:rPr>
            <w:fldChar w:fldCharType="separate"/>
          </w:r>
          <w:ins w:id="147" w:author="Vojtěch Bžatek" w:date="2024-05-22T04:43:00Z" w16du:dateUtc="2024-05-22T02:43:00Z">
            <w:r>
              <w:rPr>
                <w:noProof/>
                <w:webHidden/>
              </w:rPr>
              <w:t>44</w:t>
            </w:r>
            <w:r>
              <w:rPr>
                <w:noProof/>
                <w:webHidden/>
              </w:rPr>
              <w:fldChar w:fldCharType="end"/>
            </w:r>
            <w:r w:rsidRPr="00FC553D">
              <w:rPr>
                <w:rStyle w:val="Hypertextovodkaz"/>
                <w:noProof/>
              </w:rPr>
              <w:fldChar w:fldCharType="end"/>
            </w:r>
          </w:ins>
        </w:p>
        <w:p w14:paraId="4D96C442" w14:textId="0FD59971" w:rsidR="008175AD" w:rsidRDefault="008175AD">
          <w:pPr>
            <w:pStyle w:val="Obsah3"/>
            <w:tabs>
              <w:tab w:val="left" w:pos="1200"/>
              <w:tab w:val="right" w:leader="dot" w:pos="8493"/>
            </w:tabs>
            <w:rPr>
              <w:ins w:id="148"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149"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"_Toc167245479"</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4.1.2</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T1565.002 - Manipulace s přenášenými daty</w:t>
            </w:r>
            <w:r>
              <w:rPr>
                <w:noProof/>
                <w:webHidden/>
              </w:rPr>
              <w:tab/>
            </w:r>
            <w:r>
              <w:rPr>
                <w:noProof/>
                <w:webHidden/>
              </w:rPr>
              <w:fldChar w:fldCharType="begin"/>
            </w:r>
            <w:r>
              <w:rPr>
                <w:noProof/>
                <w:webHidden/>
              </w:rPr>
              <w:instrText xml:space="preserve"> PAGEREF _Toc167245479 \h </w:instrText>
            </w:r>
          </w:ins>
          <w:r>
            <w:rPr>
              <w:noProof/>
              <w:webHidden/>
            </w:rPr>
          </w:r>
          <w:r>
            <w:rPr>
              <w:noProof/>
              <w:webHidden/>
            </w:rPr>
            <w:fldChar w:fldCharType="separate"/>
          </w:r>
          <w:ins w:id="150" w:author="Vojtěch Bžatek" w:date="2024-05-22T04:43:00Z" w16du:dateUtc="2024-05-22T02:43:00Z">
            <w:r>
              <w:rPr>
                <w:noProof/>
                <w:webHidden/>
              </w:rPr>
              <w:t>44</w:t>
            </w:r>
            <w:r>
              <w:rPr>
                <w:noProof/>
                <w:webHidden/>
              </w:rPr>
              <w:fldChar w:fldCharType="end"/>
            </w:r>
            <w:r w:rsidRPr="00FC553D">
              <w:rPr>
                <w:rStyle w:val="Hypertextovodkaz"/>
                <w:noProof/>
              </w:rPr>
              <w:fldChar w:fldCharType="end"/>
            </w:r>
          </w:ins>
        </w:p>
        <w:p w14:paraId="2BF3F749" w14:textId="0517BD14" w:rsidR="008175AD" w:rsidRDefault="008175AD">
          <w:pPr>
            <w:pStyle w:val="Obsah3"/>
            <w:tabs>
              <w:tab w:val="left" w:pos="1200"/>
              <w:tab w:val="right" w:leader="dot" w:pos="8493"/>
            </w:tabs>
            <w:rPr>
              <w:ins w:id="151"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152"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"_Toc167245480"</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4.1.3</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T1565.003 - Manipulace s daty za běhu</w:t>
            </w:r>
            <w:r>
              <w:rPr>
                <w:noProof/>
                <w:webHidden/>
              </w:rPr>
              <w:tab/>
            </w:r>
            <w:r>
              <w:rPr>
                <w:noProof/>
                <w:webHidden/>
              </w:rPr>
              <w:fldChar w:fldCharType="begin"/>
            </w:r>
            <w:r>
              <w:rPr>
                <w:noProof/>
                <w:webHidden/>
              </w:rPr>
              <w:instrText xml:space="preserve"> PAGEREF _Toc167245480 \h </w:instrText>
            </w:r>
          </w:ins>
          <w:r>
            <w:rPr>
              <w:noProof/>
              <w:webHidden/>
            </w:rPr>
          </w:r>
          <w:r>
            <w:rPr>
              <w:noProof/>
              <w:webHidden/>
            </w:rPr>
            <w:fldChar w:fldCharType="separate"/>
          </w:r>
          <w:ins w:id="153" w:author="Vojtěch Bžatek" w:date="2024-05-22T04:43:00Z" w16du:dateUtc="2024-05-22T02:43:00Z">
            <w:r>
              <w:rPr>
                <w:noProof/>
                <w:webHidden/>
              </w:rPr>
              <w:t>44</w:t>
            </w:r>
            <w:r>
              <w:rPr>
                <w:noProof/>
                <w:webHidden/>
              </w:rPr>
              <w:fldChar w:fldCharType="end"/>
            </w:r>
            <w:r w:rsidRPr="00FC553D">
              <w:rPr>
                <w:rStyle w:val="Hypertextovodkaz"/>
                <w:noProof/>
              </w:rPr>
              <w:fldChar w:fldCharType="end"/>
            </w:r>
          </w:ins>
        </w:p>
        <w:p w14:paraId="49628728" w14:textId="0C405B08" w:rsidR="008175AD" w:rsidRDefault="008175AD">
          <w:pPr>
            <w:pStyle w:val="Obsah2"/>
            <w:rPr>
              <w:ins w:id="154"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155"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"_Toc167245481"</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4.2</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Přehled ochranných mechanismů</w:t>
            </w:r>
            <w:r>
              <w:rPr>
                <w:noProof/>
                <w:webHidden/>
              </w:rPr>
              <w:tab/>
            </w:r>
            <w:r>
              <w:rPr>
                <w:noProof/>
                <w:webHidden/>
              </w:rPr>
              <w:fldChar w:fldCharType="begin"/>
            </w:r>
            <w:r>
              <w:rPr>
                <w:noProof/>
                <w:webHidden/>
              </w:rPr>
              <w:instrText xml:space="preserve"> PAGEREF _Toc167245481 \h </w:instrText>
            </w:r>
          </w:ins>
          <w:r>
            <w:rPr>
              <w:noProof/>
              <w:webHidden/>
            </w:rPr>
          </w:r>
          <w:r>
            <w:rPr>
              <w:noProof/>
              <w:webHidden/>
            </w:rPr>
            <w:fldChar w:fldCharType="separate"/>
          </w:r>
          <w:ins w:id="156" w:author="Vojtěch Bžatek" w:date="2024-05-22T04:43:00Z" w16du:dateUtc="2024-05-22T02:43:00Z">
            <w:r>
              <w:rPr>
                <w:noProof/>
                <w:webHidden/>
              </w:rPr>
              <w:t>45</w:t>
            </w:r>
            <w:r>
              <w:rPr>
                <w:noProof/>
                <w:webHidden/>
              </w:rPr>
              <w:fldChar w:fldCharType="end"/>
            </w:r>
            <w:r w:rsidRPr="00FC553D">
              <w:rPr>
                <w:rStyle w:val="Hypertextovodkaz"/>
                <w:noProof/>
              </w:rPr>
              <w:fldChar w:fldCharType="end"/>
            </w:r>
          </w:ins>
        </w:p>
        <w:p w14:paraId="63E7E8FD" w14:textId="431E2B9D" w:rsidR="008175AD" w:rsidRDefault="008175AD">
          <w:pPr>
            <w:pStyle w:val="Obsah3"/>
            <w:tabs>
              <w:tab w:val="left" w:pos="1200"/>
              <w:tab w:val="right" w:leader="dot" w:pos="8493"/>
            </w:tabs>
            <w:rPr>
              <w:ins w:id="157"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158"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"_Toc167245482"</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4.2.1</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M1041 – Šifrování citlivých informací</w:t>
            </w:r>
            <w:r>
              <w:rPr>
                <w:noProof/>
                <w:webHidden/>
              </w:rPr>
              <w:tab/>
            </w:r>
            <w:r>
              <w:rPr>
                <w:noProof/>
                <w:webHidden/>
              </w:rPr>
              <w:fldChar w:fldCharType="begin"/>
            </w:r>
            <w:r>
              <w:rPr>
                <w:noProof/>
                <w:webHidden/>
              </w:rPr>
              <w:instrText xml:space="preserve"> PAGEREF _Toc167245482 \h </w:instrText>
            </w:r>
          </w:ins>
          <w:r>
            <w:rPr>
              <w:noProof/>
              <w:webHidden/>
            </w:rPr>
          </w:r>
          <w:r>
            <w:rPr>
              <w:noProof/>
              <w:webHidden/>
            </w:rPr>
            <w:fldChar w:fldCharType="separate"/>
          </w:r>
          <w:ins w:id="159" w:author="Vojtěch Bžatek" w:date="2024-05-22T04:43:00Z" w16du:dateUtc="2024-05-22T02:43:00Z">
            <w:r>
              <w:rPr>
                <w:noProof/>
                <w:webHidden/>
              </w:rPr>
              <w:t>45</w:t>
            </w:r>
            <w:r>
              <w:rPr>
                <w:noProof/>
                <w:webHidden/>
              </w:rPr>
              <w:fldChar w:fldCharType="end"/>
            </w:r>
            <w:r w:rsidRPr="00FC553D">
              <w:rPr>
                <w:rStyle w:val="Hypertextovodkaz"/>
                <w:noProof/>
              </w:rPr>
              <w:fldChar w:fldCharType="end"/>
            </w:r>
          </w:ins>
        </w:p>
        <w:p w14:paraId="52E21B7C" w14:textId="438284D4" w:rsidR="008175AD" w:rsidRDefault="008175AD">
          <w:pPr>
            <w:pStyle w:val="Obsah3"/>
            <w:tabs>
              <w:tab w:val="left" w:pos="1200"/>
              <w:tab w:val="right" w:leader="dot" w:pos="8493"/>
            </w:tabs>
            <w:rPr>
              <w:ins w:id="160"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161"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"_Toc167245483"</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4.2.2</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M1030 – Segmentace sítě</w:t>
            </w:r>
            <w:r>
              <w:rPr>
                <w:noProof/>
                <w:webHidden/>
              </w:rPr>
              <w:tab/>
            </w:r>
            <w:r>
              <w:rPr>
                <w:noProof/>
                <w:webHidden/>
              </w:rPr>
              <w:fldChar w:fldCharType="begin"/>
            </w:r>
            <w:r>
              <w:rPr>
                <w:noProof/>
                <w:webHidden/>
              </w:rPr>
              <w:instrText xml:space="preserve"> PAGEREF _Toc167245483 \h </w:instrText>
            </w:r>
          </w:ins>
          <w:r>
            <w:rPr>
              <w:noProof/>
              <w:webHidden/>
            </w:rPr>
          </w:r>
          <w:r>
            <w:rPr>
              <w:noProof/>
              <w:webHidden/>
            </w:rPr>
            <w:fldChar w:fldCharType="separate"/>
          </w:r>
          <w:ins w:id="162" w:author="Vojtěch Bžatek" w:date="2024-05-22T04:43:00Z" w16du:dateUtc="2024-05-22T02:43:00Z">
            <w:r>
              <w:rPr>
                <w:noProof/>
                <w:webHidden/>
              </w:rPr>
              <w:t>45</w:t>
            </w:r>
            <w:r>
              <w:rPr>
                <w:noProof/>
                <w:webHidden/>
              </w:rPr>
              <w:fldChar w:fldCharType="end"/>
            </w:r>
            <w:r w:rsidRPr="00FC553D">
              <w:rPr>
                <w:rStyle w:val="Hypertextovodkaz"/>
                <w:noProof/>
              </w:rPr>
              <w:fldChar w:fldCharType="end"/>
            </w:r>
          </w:ins>
        </w:p>
        <w:p w14:paraId="47453B43" w14:textId="60D5611E" w:rsidR="008175AD" w:rsidRDefault="008175AD">
          <w:pPr>
            <w:pStyle w:val="Obsah3"/>
            <w:tabs>
              <w:tab w:val="left" w:pos="1200"/>
              <w:tab w:val="right" w:leader="dot" w:pos="8493"/>
            </w:tabs>
            <w:rPr>
              <w:ins w:id="163"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164"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"_Toc167245484"</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4.2.3</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M1029 – Vzdálené úložiště dat</w:t>
            </w:r>
            <w:r>
              <w:rPr>
                <w:noProof/>
                <w:webHidden/>
              </w:rPr>
              <w:tab/>
            </w:r>
            <w:r>
              <w:rPr>
                <w:noProof/>
                <w:webHidden/>
              </w:rPr>
              <w:fldChar w:fldCharType="begin"/>
            </w:r>
            <w:r>
              <w:rPr>
                <w:noProof/>
                <w:webHidden/>
              </w:rPr>
              <w:instrText xml:space="preserve"> PAGEREF _Toc167245484 \h </w:instrText>
            </w:r>
          </w:ins>
          <w:r>
            <w:rPr>
              <w:noProof/>
              <w:webHidden/>
            </w:rPr>
          </w:r>
          <w:r>
            <w:rPr>
              <w:noProof/>
              <w:webHidden/>
            </w:rPr>
            <w:fldChar w:fldCharType="separate"/>
          </w:r>
          <w:ins w:id="165" w:author="Vojtěch Bžatek" w:date="2024-05-22T04:43:00Z" w16du:dateUtc="2024-05-22T02:43:00Z">
            <w:r>
              <w:rPr>
                <w:noProof/>
                <w:webHidden/>
              </w:rPr>
              <w:t>45</w:t>
            </w:r>
            <w:r>
              <w:rPr>
                <w:noProof/>
                <w:webHidden/>
              </w:rPr>
              <w:fldChar w:fldCharType="end"/>
            </w:r>
            <w:r w:rsidRPr="00FC553D">
              <w:rPr>
                <w:rStyle w:val="Hypertextovodkaz"/>
                <w:noProof/>
              </w:rPr>
              <w:fldChar w:fldCharType="end"/>
            </w:r>
          </w:ins>
        </w:p>
        <w:p w14:paraId="45FF63AA" w14:textId="619439DD" w:rsidR="008175AD" w:rsidRDefault="008175AD">
          <w:pPr>
            <w:pStyle w:val="Obsah3"/>
            <w:tabs>
              <w:tab w:val="left" w:pos="1200"/>
              <w:tab w:val="right" w:leader="dot" w:pos="8493"/>
            </w:tabs>
            <w:rPr>
              <w:ins w:id="166"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167"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"_Toc167245485"</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4.2.4</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M1022 – Omezení oprávnění přístupu k souborům a adresářům</w:t>
            </w:r>
            <w:r>
              <w:rPr>
                <w:noProof/>
                <w:webHidden/>
              </w:rPr>
              <w:tab/>
            </w:r>
            <w:r>
              <w:rPr>
                <w:noProof/>
                <w:webHidden/>
              </w:rPr>
              <w:fldChar w:fldCharType="begin"/>
            </w:r>
            <w:r>
              <w:rPr>
                <w:noProof/>
                <w:webHidden/>
              </w:rPr>
              <w:instrText xml:space="preserve"> PAGEREF _Toc167245485 \h </w:instrText>
            </w:r>
          </w:ins>
          <w:r>
            <w:rPr>
              <w:noProof/>
              <w:webHidden/>
            </w:rPr>
          </w:r>
          <w:r>
            <w:rPr>
              <w:noProof/>
              <w:webHidden/>
            </w:rPr>
            <w:fldChar w:fldCharType="separate"/>
          </w:r>
          <w:ins w:id="168" w:author="Vojtěch Bžatek" w:date="2024-05-22T04:43:00Z" w16du:dateUtc="2024-05-22T02:43:00Z">
            <w:r>
              <w:rPr>
                <w:noProof/>
                <w:webHidden/>
              </w:rPr>
              <w:t>45</w:t>
            </w:r>
            <w:r>
              <w:rPr>
                <w:noProof/>
                <w:webHidden/>
              </w:rPr>
              <w:fldChar w:fldCharType="end"/>
            </w:r>
            <w:r w:rsidRPr="00FC553D">
              <w:rPr>
                <w:rStyle w:val="Hypertextovodkaz"/>
                <w:noProof/>
              </w:rPr>
              <w:fldChar w:fldCharType="end"/>
            </w:r>
          </w:ins>
        </w:p>
        <w:p w14:paraId="719F40EE" w14:textId="705344D2" w:rsidR="008175AD" w:rsidRDefault="008175AD">
          <w:pPr>
            <w:pStyle w:val="Obsah1"/>
            <w:tabs>
              <w:tab w:val="left" w:pos="400"/>
            </w:tabs>
            <w:rPr>
              <w:ins w:id="169" w:author="Vojtěch Bžatek" w:date="2024-05-22T04:43:00Z" w16du:dateUtc="2024-05-22T02:43:00Z"/>
              <w:rFonts w:asciiTheme="minorHAnsi" w:eastAsiaTheme="minorEastAsia" w:hAnsiTheme="minorHAnsi" w:cstheme="minorBidi"/>
              <w:kern w:val="2"/>
              <w:lang w:val="cs-CZ"/>
              <w14:ligatures w14:val="standardContextual"/>
            </w:rPr>
          </w:pPr>
          <w:ins w:id="170" w:author="Vojtěch Bžatek" w:date="2024-05-22T04:43:00Z" w16du:dateUtc="2024-05-22T02:43:00Z">
            <w:r w:rsidRPr="00FC553D">
              <w:rPr>
                <w:rStyle w:val="Hypertextovodkaz"/>
              </w:rPr>
              <w:fldChar w:fldCharType="begin"/>
            </w:r>
            <w:r w:rsidRPr="00FC553D">
              <w:rPr>
                <w:rStyle w:val="Hypertextovodkaz"/>
              </w:rPr>
              <w:instrText xml:space="preserve"> </w:instrText>
            </w:r>
            <w:r>
              <w:instrText>HYPERLINK \l "_Toc167245486"</w:instrText>
            </w:r>
            <w:r w:rsidRPr="00FC553D">
              <w:rPr>
                <w:rStyle w:val="Hypertextovodkaz"/>
              </w:rPr>
              <w:instrText xml:space="preserve"> </w:instrText>
            </w:r>
            <w:r w:rsidRPr="00FC553D">
              <w:rPr>
                <w:rStyle w:val="Hypertextovodkaz"/>
              </w:rPr>
            </w:r>
            <w:r w:rsidRPr="00FC553D">
              <w:rPr>
                <w:rStyle w:val="Hypertextovodkaz"/>
              </w:rPr>
              <w:fldChar w:fldCharType="separate"/>
            </w:r>
            <w:r w:rsidRPr="00FC553D">
              <w:rPr>
                <w:rStyle w:val="Hypertextovodkaz"/>
              </w:rPr>
              <w:t>5</w:t>
            </w:r>
            <w:r>
              <w:rPr>
                <w:rFonts w:asciiTheme="minorHAnsi" w:eastAsiaTheme="minorEastAsia" w:hAnsiTheme="minorHAnsi" w:cstheme="minorBidi"/>
                <w:kern w:val="2"/>
                <w:lang w:val="cs-CZ"/>
                <w14:ligatures w14:val="standardContextual"/>
              </w:rPr>
              <w:tab/>
            </w:r>
            <w:r w:rsidRPr="00FC553D">
              <w:rPr>
                <w:rStyle w:val="Hypertextovodkaz"/>
              </w:rPr>
              <w:t>Blockchain</w:t>
            </w:r>
            <w:r>
              <w:rPr>
                <w:webHidden/>
              </w:rPr>
              <w:tab/>
            </w:r>
            <w:r>
              <w:rPr>
                <w:webHidden/>
              </w:rPr>
              <w:fldChar w:fldCharType="begin"/>
            </w:r>
            <w:r>
              <w:rPr>
                <w:webHidden/>
              </w:rPr>
              <w:instrText xml:space="preserve"> PAGEREF _Toc167245486 \h </w:instrText>
            </w:r>
          </w:ins>
          <w:r>
            <w:rPr>
              <w:webHidden/>
            </w:rPr>
          </w:r>
          <w:r>
            <w:rPr>
              <w:webHidden/>
            </w:rPr>
            <w:fldChar w:fldCharType="separate"/>
          </w:r>
          <w:ins w:id="171" w:author="Vojtěch Bžatek" w:date="2024-05-22T04:43:00Z" w16du:dateUtc="2024-05-22T02:43:00Z">
            <w:r>
              <w:rPr>
                <w:webHidden/>
              </w:rPr>
              <w:t>46</w:t>
            </w:r>
            <w:r>
              <w:rPr>
                <w:webHidden/>
              </w:rPr>
              <w:fldChar w:fldCharType="end"/>
            </w:r>
            <w:r w:rsidRPr="00FC553D">
              <w:rPr>
                <w:rStyle w:val="Hypertextovodkaz"/>
              </w:rPr>
              <w:fldChar w:fldCharType="end"/>
            </w:r>
          </w:ins>
        </w:p>
        <w:p w14:paraId="058AD1F1" w14:textId="2FEBDDCF" w:rsidR="008175AD" w:rsidRDefault="008175AD">
          <w:pPr>
            <w:pStyle w:val="Obsah2"/>
            <w:rPr>
              <w:ins w:id="172"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173"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"_Toc167245487"</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5.1</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Řetěz</w:t>
            </w:r>
            <w:r>
              <w:rPr>
                <w:noProof/>
                <w:webHidden/>
              </w:rPr>
              <w:tab/>
            </w:r>
            <w:r>
              <w:rPr>
                <w:noProof/>
                <w:webHidden/>
              </w:rPr>
              <w:fldChar w:fldCharType="begin"/>
            </w:r>
            <w:r>
              <w:rPr>
                <w:noProof/>
                <w:webHidden/>
              </w:rPr>
              <w:instrText xml:space="preserve"> PAGEREF _Toc167245487 \h </w:instrText>
            </w:r>
          </w:ins>
          <w:r>
            <w:rPr>
              <w:noProof/>
              <w:webHidden/>
            </w:rPr>
          </w:r>
          <w:r>
            <w:rPr>
              <w:noProof/>
              <w:webHidden/>
            </w:rPr>
            <w:fldChar w:fldCharType="separate"/>
          </w:r>
          <w:ins w:id="174" w:author="Vojtěch Bžatek" w:date="2024-05-22T04:43:00Z" w16du:dateUtc="2024-05-22T02:43:00Z">
            <w:r>
              <w:rPr>
                <w:noProof/>
                <w:webHidden/>
              </w:rPr>
              <w:t>46</w:t>
            </w:r>
            <w:r>
              <w:rPr>
                <w:noProof/>
                <w:webHidden/>
              </w:rPr>
              <w:fldChar w:fldCharType="end"/>
            </w:r>
            <w:r w:rsidRPr="00FC553D">
              <w:rPr>
                <w:rStyle w:val="Hypertextovodkaz"/>
                <w:noProof/>
              </w:rPr>
              <w:fldChar w:fldCharType="end"/>
            </w:r>
          </w:ins>
        </w:p>
        <w:p w14:paraId="39A4B82F" w14:textId="6D5B3987" w:rsidR="008175AD" w:rsidRDefault="008175AD">
          <w:pPr>
            <w:pStyle w:val="Obsah2"/>
            <w:rPr>
              <w:ins w:id="175"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176"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"_Toc167245488"</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5.2</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Blockchainová síť</w:t>
            </w:r>
            <w:r>
              <w:rPr>
                <w:noProof/>
                <w:webHidden/>
              </w:rPr>
              <w:tab/>
            </w:r>
            <w:r>
              <w:rPr>
                <w:noProof/>
                <w:webHidden/>
              </w:rPr>
              <w:fldChar w:fldCharType="begin"/>
            </w:r>
            <w:r>
              <w:rPr>
                <w:noProof/>
                <w:webHidden/>
              </w:rPr>
              <w:instrText xml:space="preserve"> PAGEREF _Toc167245488 \h </w:instrText>
            </w:r>
          </w:ins>
          <w:r>
            <w:rPr>
              <w:noProof/>
              <w:webHidden/>
            </w:rPr>
          </w:r>
          <w:r>
            <w:rPr>
              <w:noProof/>
              <w:webHidden/>
            </w:rPr>
            <w:fldChar w:fldCharType="separate"/>
          </w:r>
          <w:ins w:id="177" w:author="Vojtěch Bžatek" w:date="2024-05-22T04:43:00Z" w16du:dateUtc="2024-05-22T02:43:00Z">
            <w:r>
              <w:rPr>
                <w:noProof/>
                <w:webHidden/>
              </w:rPr>
              <w:t>47</w:t>
            </w:r>
            <w:r>
              <w:rPr>
                <w:noProof/>
                <w:webHidden/>
              </w:rPr>
              <w:fldChar w:fldCharType="end"/>
            </w:r>
            <w:r w:rsidRPr="00FC553D">
              <w:rPr>
                <w:rStyle w:val="Hypertextovodkaz"/>
                <w:noProof/>
              </w:rPr>
              <w:fldChar w:fldCharType="end"/>
            </w:r>
          </w:ins>
        </w:p>
        <w:p w14:paraId="7F3AAE4C" w14:textId="5D746A5A" w:rsidR="008175AD" w:rsidRDefault="008175AD">
          <w:pPr>
            <w:pStyle w:val="Obsah3"/>
            <w:tabs>
              <w:tab w:val="left" w:pos="1200"/>
              <w:tab w:val="right" w:leader="dot" w:pos="8493"/>
            </w:tabs>
            <w:rPr>
              <w:ins w:id="178"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179"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"_Toc167245489"</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5.2.1</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Veřejná síť</w:t>
            </w:r>
            <w:r>
              <w:rPr>
                <w:noProof/>
                <w:webHidden/>
              </w:rPr>
              <w:tab/>
            </w:r>
            <w:r>
              <w:rPr>
                <w:noProof/>
                <w:webHidden/>
              </w:rPr>
              <w:fldChar w:fldCharType="begin"/>
            </w:r>
            <w:r>
              <w:rPr>
                <w:noProof/>
                <w:webHidden/>
              </w:rPr>
              <w:instrText xml:space="preserve"> PAGEREF _Toc167245489 \h </w:instrText>
            </w:r>
          </w:ins>
          <w:r>
            <w:rPr>
              <w:noProof/>
              <w:webHidden/>
            </w:rPr>
          </w:r>
          <w:r>
            <w:rPr>
              <w:noProof/>
              <w:webHidden/>
            </w:rPr>
            <w:fldChar w:fldCharType="separate"/>
          </w:r>
          <w:ins w:id="180" w:author="Vojtěch Bžatek" w:date="2024-05-22T04:43:00Z" w16du:dateUtc="2024-05-22T02:43:00Z">
            <w:r>
              <w:rPr>
                <w:noProof/>
                <w:webHidden/>
              </w:rPr>
              <w:t>47</w:t>
            </w:r>
            <w:r>
              <w:rPr>
                <w:noProof/>
                <w:webHidden/>
              </w:rPr>
              <w:fldChar w:fldCharType="end"/>
            </w:r>
            <w:r w:rsidRPr="00FC553D">
              <w:rPr>
                <w:rStyle w:val="Hypertextovodkaz"/>
                <w:noProof/>
              </w:rPr>
              <w:fldChar w:fldCharType="end"/>
            </w:r>
          </w:ins>
        </w:p>
        <w:p w14:paraId="093DA7E7" w14:textId="1B44FD7D" w:rsidR="008175AD" w:rsidRDefault="008175AD">
          <w:pPr>
            <w:pStyle w:val="Obsah3"/>
            <w:tabs>
              <w:tab w:val="left" w:pos="1200"/>
              <w:tab w:val="right" w:leader="dot" w:pos="8493"/>
            </w:tabs>
            <w:rPr>
              <w:ins w:id="181"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182"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"_Toc167245490"</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5.2.2</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Soukromá síť</w:t>
            </w:r>
            <w:r>
              <w:rPr>
                <w:noProof/>
                <w:webHidden/>
              </w:rPr>
              <w:tab/>
            </w:r>
            <w:r>
              <w:rPr>
                <w:noProof/>
                <w:webHidden/>
              </w:rPr>
              <w:fldChar w:fldCharType="begin"/>
            </w:r>
            <w:r>
              <w:rPr>
                <w:noProof/>
                <w:webHidden/>
              </w:rPr>
              <w:instrText xml:space="preserve"> PAGEREF _Toc167245490 \h </w:instrText>
            </w:r>
          </w:ins>
          <w:r>
            <w:rPr>
              <w:noProof/>
              <w:webHidden/>
            </w:rPr>
          </w:r>
          <w:r>
            <w:rPr>
              <w:noProof/>
              <w:webHidden/>
            </w:rPr>
            <w:fldChar w:fldCharType="separate"/>
          </w:r>
          <w:ins w:id="183" w:author="Vojtěch Bžatek" w:date="2024-05-22T04:43:00Z" w16du:dateUtc="2024-05-22T02:43:00Z">
            <w:r>
              <w:rPr>
                <w:noProof/>
                <w:webHidden/>
              </w:rPr>
              <w:t>47</w:t>
            </w:r>
            <w:r>
              <w:rPr>
                <w:noProof/>
                <w:webHidden/>
              </w:rPr>
              <w:fldChar w:fldCharType="end"/>
            </w:r>
            <w:r w:rsidRPr="00FC553D">
              <w:rPr>
                <w:rStyle w:val="Hypertextovodkaz"/>
                <w:noProof/>
              </w:rPr>
              <w:fldChar w:fldCharType="end"/>
            </w:r>
          </w:ins>
        </w:p>
        <w:p w14:paraId="1D5EFA00" w14:textId="5F7C1839" w:rsidR="008175AD" w:rsidRDefault="008175AD">
          <w:pPr>
            <w:pStyle w:val="Obsah2"/>
            <w:rPr>
              <w:ins w:id="184"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185"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"_Toc167245491"</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5.3</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Mechanismy konsensu</w:t>
            </w:r>
            <w:r>
              <w:rPr>
                <w:noProof/>
                <w:webHidden/>
              </w:rPr>
              <w:tab/>
            </w:r>
            <w:r>
              <w:rPr>
                <w:noProof/>
                <w:webHidden/>
              </w:rPr>
              <w:fldChar w:fldCharType="begin"/>
            </w:r>
            <w:r>
              <w:rPr>
                <w:noProof/>
                <w:webHidden/>
              </w:rPr>
              <w:instrText xml:space="preserve"> PAGEREF _Toc167245491 \h </w:instrText>
            </w:r>
          </w:ins>
          <w:r>
            <w:rPr>
              <w:noProof/>
              <w:webHidden/>
            </w:rPr>
          </w:r>
          <w:r>
            <w:rPr>
              <w:noProof/>
              <w:webHidden/>
            </w:rPr>
            <w:fldChar w:fldCharType="separate"/>
          </w:r>
          <w:ins w:id="186" w:author="Vojtěch Bžatek" w:date="2024-05-22T04:43:00Z" w16du:dateUtc="2024-05-22T02:43:00Z">
            <w:r>
              <w:rPr>
                <w:noProof/>
                <w:webHidden/>
              </w:rPr>
              <w:t>47</w:t>
            </w:r>
            <w:r>
              <w:rPr>
                <w:noProof/>
                <w:webHidden/>
              </w:rPr>
              <w:fldChar w:fldCharType="end"/>
            </w:r>
            <w:r w:rsidRPr="00FC553D">
              <w:rPr>
                <w:rStyle w:val="Hypertextovodkaz"/>
                <w:noProof/>
              </w:rPr>
              <w:fldChar w:fldCharType="end"/>
            </w:r>
          </w:ins>
        </w:p>
        <w:p w14:paraId="5FA98480" w14:textId="6FE8654F" w:rsidR="008175AD" w:rsidRDefault="008175AD">
          <w:pPr>
            <w:pStyle w:val="Obsah3"/>
            <w:tabs>
              <w:tab w:val="left" w:pos="1200"/>
              <w:tab w:val="right" w:leader="dot" w:pos="8493"/>
            </w:tabs>
            <w:rPr>
              <w:ins w:id="187"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188"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"_Toc167245492"</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5.3.1</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PoW (Proof of work)</w:t>
            </w:r>
            <w:r>
              <w:rPr>
                <w:noProof/>
                <w:webHidden/>
              </w:rPr>
              <w:tab/>
            </w:r>
            <w:r>
              <w:rPr>
                <w:noProof/>
                <w:webHidden/>
              </w:rPr>
              <w:fldChar w:fldCharType="begin"/>
            </w:r>
            <w:r>
              <w:rPr>
                <w:noProof/>
                <w:webHidden/>
              </w:rPr>
              <w:instrText xml:space="preserve"> PAGEREF _Toc167245492 \h </w:instrText>
            </w:r>
          </w:ins>
          <w:r>
            <w:rPr>
              <w:noProof/>
              <w:webHidden/>
            </w:rPr>
          </w:r>
          <w:r>
            <w:rPr>
              <w:noProof/>
              <w:webHidden/>
            </w:rPr>
            <w:fldChar w:fldCharType="separate"/>
          </w:r>
          <w:ins w:id="189" w:author="Vojtěch Bžatek" w:date="2024-05-22T04:43:00Z" w16du:dateUtc="2024-05-22T02:43:00Z">
            <w:r>
              <w:rPr>
                <w:noProof/>
                <w:webHidden/>
              </w:rPr>
              <w:t>47</w:t>
            </w:r>
            <w:r>
              <w:rPr>
                <w:noProof/>
                <w:webHidden/>
              </w:rPr>
              <w:fldChar w:fldCharType="end"/>
            </w:r>
            <w:r w:rsidRPr="00FC553D">
              <w:rPr>
                <w:rStyle w:val="Hypertextovodkaz"/>
                <w:noProof/>
              </w:rPr>
              <w:fldChar w:fldCharType="end"/>
            </w:r>
          </w:ins>
        </w:p>
        <w:p w14:paraId="054D0CAD" w14:textId="4DF3EBB1" w:rsidR="008175AD" w:rsidRDefault="008175AD">
          <w:pPr>
            <w:pStyle w:val="Obsah3"/>
            <w:tabs>
              <w:tab w:val="left" w:pos="1200"/>
              <w:tab w:val="right" w:leader="dot" w:pos="8493"/>
            </w:tabs>
            <w:rPr>
              <w:ins w:id="190"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191"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"_Toc167245493"</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5.3.2</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PoS (Proof of stake)</w:t>
            </w:r>
            <w:r>
              <w:rPr>
                <w:noProof/>
                <w:webHidden/>
              </w:rPr>
              <w:tab/>
            </w:r>
            <w:r>
              <w:rPr>
                <w:noProof/>
                <w:webHidden/>
              </w:rPr>
              <w:fldChar w:fldCharType="begin"/>
            </w:r>
            <w:r>
              <w:rPr>
                <w:noProof/>
                <w:webHidden/>
              </w:rPr>
              <w:instrText xml:space="preserve"> PAGEREF _Toc167245493 \h </w:instrText>
            </w:r>
          </w:ins>
          <w:r>
            <w:rPr>
              <w:noProof/>
              <w:webHidden/>
            </w:rPr>
          </w:r>
          <w:r>
            <w:rPr>
              <w:noProof/>
              <w:webHidden/>
            </w:rPr>
            <w:fldChar w:fldCharType="separate"/>
          </w:r>
          <w:ins w:id="192" w:author="Vojtěch Bžatek" w:date="2024-05-22T04:43:00Z" w16du:dateUtc="2024-05-22T02:43:00Z">
            <w:r>
              <w:rPr>
                <w:noProof/>
                <w:webHidden/>
              </w:rPr>
              <w:t>48</w:t>
            </w:r>
            <w:r>
              <w:rPr>
                <w:noProof/>
                <w:webHidden/>
              </w:rPr>
              <w:fldChar w:fldCharType="end"/>
            </w:r>
            <w:r w:rsidRPr="00FC553D">
              <w:rPr>
                <w:rStyle w:val="Hypertextovodkaz"/>
                <w:noProof/>
              </w:rPr>
              <w:fldChar w:fldCharType="end"/>
            </w:r>
          </w:ins>
        </w:p>
        <w:p w14:paraId="77EC0B15" w14:textId="355B1826" w:rsidR="008175AD" w:rsidRDefault="008175AD">
          <w:pPr>
            <w:pStyle w:val="Obsah1"/>
            <w:tabs>
              <w:tab w:val="left" w:pos="400"/>
            </w:tabs>
            <w:rPr>
              <w:ins w:id="193" w:author="Vojtěch Bžatek" w:date="2024-05-22T04:43:00Z" w16du:dateUtc="2024-05-22T02:43:00Z"/>
              <w:rFonts w:asciiTheme="minorHAnsi" w:eastAsiaTheme="minorEastAsia" w:hAnsiTheme="minorHAnsi" w:cstheme="minorBidi"/>
              <w:kern w:val="2"/>
              <w:lang w:val="cs-CZ"/>
              <w14:ligatures w14:val="standardContextual"/>
            </w:rPr>
          </w:pPr>
          <w:ins w:id="194" w:author="Vojtěch Bžatek" w:date="2024-05-22T04:43:00Z" w16du:dateUtc="2024-05-22T02:43:00Z">
            <w:r w:rsidRPr="00FC553D">
              <w:rPr>
                <w:rStyle w:val="Hypertextovodkaz"/>
              </w:rPr>
              <w:fldChar w:fldCharType="begin"/>
            </w:r>
            <w:r w:rsidRPr="00FC553D">
              <w:rPr>
                <w:rStyle w:val="Hypertextovodkaz"/>
              </w:rPr>
              <w:instrText xml:space="preserve"> </w:instrText>
            </w:r>
            <w:r>
              <w:instrText>HYPERLINK \l "_Toc167245494"</w:instrText>
            </w:r>
            <w:r w:rsidRPr="00FC553D">
              <w:rPr>
                <w:rStyle w:val="Hypertextovodkaz"/>
              </w:rPr>
              <w:instrText xml:space="preserve"> </w:instrText>
            </w:r>
            <w:r w:rsidRPr="00FC553D">
              <w:rPr>
                <w:rStyle w:val="Hypertextovodkaz"/>
              </w:rPr>
            </w:r>
            <w:r w:rsidRPr="00FC553D">
              <w:rPr>
                <w:rStyle w:val="Hypertextovodkaz"/>
              </w:rPr>
              <w:fldChar w:fldCharType="separate"/>
            </w:r>
            <w:r w:rsidRPr="00FC553D">
              <w:rPr>
                <w:rStyle w:val="Hypertextovodkaz"/>
              </w:rPr>
              <w:t>6</w:t>
            </w:r>
            <w:r>
              <w:rPr>
                <w:rFonts w:asciiTheme="minorHAnsi" w:eastAsiaTheme="minorEastAsia" w:hAnsiTheme="minorHAnsi" w:cstheme="minorBidi"/>
                <w:kern w:val="2"/>
                <w:lang w:val="cs-CZ"/>
                <w14:ligatures w14:val="standardContextual"/>
              </w:rPr>
              <w:tab/>
            </w:r>
            <w:r w:rsidRPr="00FC553D">
              <w:rPr>
                <w:rStyle w:val="Hypertextovodkaz"/>
              </w:rPr>
              <w:t>Mikroslužba zabezpečující technologii blockchain nad logovými záznamy informačního systému.</w:t>
            </w:r>
            <w:r>
              <w:rPr>
                <w:webHidden/>
              </w:rPr>
              <w:tab/>
            </w:r>
            <w:r>
              <w:rPr>
                <w:webHidden/>
              </w:rPr>
              <w:fldChar w:fldCharType="begin"/>
            </w:r>
            <w:r>
              <w:rPr>
                <w:webHidden/>
              </w:rPr>
              <w:instrText xml:space="preserve"> PAGEREF _Toc167245494 \h </w:instrText>
            </w:r>
          </w:ins>
          <w:r>
            <w:rPr>
              <w:webHidden/>
            </w:rPr>
          </w:r>
          <w:r>
            <w:rPr>
              <w:webHidden/>
            </w:rPr>
            <w:fldChar w:fldCharType="separate"/>
          </w:r>
          <w:ins w:id="195" w:author="Vojtěch Bžatek" w:date="2024-05-22T04:43:00Z" w16du:dateUtc="2024-05-22T02:43:00Z">
            <w:r>
              <w:rPr>
                <w:webHidden/>
              </w:rPr>
              <w:t>49</w:t>
            </w:r>
            <w:r>
              <w:rPr>
                <w:webHidden/>
              </w:rPr>
              <w:fldChar w:fldCharType="end"/>
            </w:r>
            <w:r w:rsidRPr="00FC553D">
              <w:rPr>
                <w:rStyle w:val="Hypertextovodkaz"/>
              </w:rPr>
              <w:fldChar w:fldCharType="end"/>
            </w:r>
          </w:ins>
        </w:p>
        <w:p w14:paraId="35721459" w14:textId="1F2DAB47" w:rsidR="008175AD" w:rsidRDefault="008175AD">
          <w:pPr>
            <w:pStyle w:val="Obsah2"/>
            <w:rPr>
              <w:ins w:id="196"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197"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"_Toc167245495"</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6.1</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Popis jednotlivých částí</w:t>
            </w:r>
            <w:r>
              <w:rPr>
                <w:noProof/>
                <w:webHidden/>
              </w:rPr>
              <w:tab/>
            </w:r>
            <w:r>
              <w:rPr>
                <w:noProof/>
                <w:webHidden/>
              </w:rPr>
              <w:fldChar w:fldCharType="begin"/>
            </w:r>
            <w:r>
              <w:rPr>
                <w:noProof/>
                <w:webHidden/>
              </w:rPr>
              <w:instrText xml:space="preserve"> PAGEREF _Toc167245495 \h </w:instrText>
            </w:r>
          </w:ins>
          <w:r>
            <w:rPr>
              <w:noProof/>
              <w:webHidden/>
            </w:rPr>
          </w:r>
          <w:r>
            <w:rPr>
              <w:noProof/>
              <w:webHidden/>
            </w:rPr>
            <w:fldChar w:fldCharType="separate"/>
          </w:r>
          <w:ins w:id="198" w:author="Vojtěch Bžatek" w:date="2024-05-22T04:43:00Z" w16du:dateUtc="2024-05-22T02:43:00Z">
            <w:r>
              <w:rPr>
                <w:noProof/>
                <w:webHidden/>
              </w:rPr>
              <w:t>49</w:t>
            </w:r>
            <w:r>
              <w:rPr>
                <w:noProof/>
                <w:webHidden/>
              </w:rPr>
              <w:fldChar w:fldCharType="end"/>
            </w:r>
            <w:r w:rsidRPr="00FC553D">
              <w:rPr>
                <w:rStyle w:val="Hypertextovodkaz"/>
                <w:noProof/>
              </w:rPr>
              <w:fldChar w:fldCharType="end"/>
            </w:r>
          </w:ins>
        </w:p>
        <w:p w14:paraId="74836D93" w14:textId="23CF65A7" w:rsidR="008175AD" w:rsidRDefault="008175AD">
          <w:pPr>
            <w:pStyle w:val="Obsah3"/>
            <w:tabs>
              <w:tab w:val="left" w:pos="1200"/>
              <w:tab w:val="right" w:leader="dot" w:pos="8493"/>
            </w:tabs>
            <w:rPr>
              <w:ins w:id="199"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200"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"_Toc167245496"</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6.1.1</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Uzel</w:t>
            </w:r>
            <w:r>
              <w:rPr>
                <w:noProof/>
                <w:webHidden/>
              </w:rPr>
              <w:tab/>
            </w:r>
            <w:r>
              <w:rPr>
                <w:noProof/>
                <w:webHidden/>
              </w:rPr>
              <w:fldChar w:fldCharType="begin"/>
            </w:r>
            <w:r>
              <w:rPr>
                <w:noProof/>
                <w:webHidden/>
              </w:rPr>
              <w:instrText xml:space="preserve"> PAGEREF _Toc167245496 \h </w:instrText>
            </w:r>
          </w:ins>
          <w:r>
            <w:rPr>
              <w:noProof/>
              <w:webHidden/>
            </w:rPr>
          </w:r>
          <w:r>
            <w:rPr>
              <w:noProof/>
              <w:webHidden/>
            </w:rPr>
            <w:fldChar w:fldCharType="separate"/>
          </w:r>
          <w:ins w:id="201" w:author="Vojtěch Bžatek" w:date="2024-05-22T04:43:00Z" w16du:dateUtc="2024-05-22T02:43:00Z">
            <w:r>
              <w:rPr>
                <w:noProof/>
                <w:webHidden/>
              </w:rPr>
              <w:t>49</w:t>
            </w:r>
            <w:r>
              <w:rPr>
                <w:noProof/>
                <w:webHidden/>
              </w:rPr>
              <w:fldChar w:fldCharType="end"/>
            </w:r>
            <w:r w:rsidRPr="00FC553D">
              <w:rPr>
                <w:rStyle w:val="Hypertextovodkaz"/>
                <w:noProof/>
              </w:rPr>
              <w:fldChar w:fldCharType="end"/>
            </w:r>
          </w:ins>
        </w:p>
        <w:p w14:paraId="710F9909" w14:textId="554552D9" w:rsidR="008175AD" w:rsidRDefault="008175AD">
          <w:pPr>
            <w:pStyle w:val="Obsah3"/>
            <w:tabs>
              <w:tab w:val="left" w:pos="1200"/>
              <w:tab w:val="right" w:leader="dot" w:pos="8493"/>
            </w:tabs>
            <w:rPr>
              <w:ins w:id="202"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203"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"_Toc167245497"</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6.1.2</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Klient/http dotazy</w:t>
            </w:r>
            <w:r>
              <w:rPr>
                <w:noProof/>
                <w:webHidden/>
              </w:rPr>
              <w:tab/>
            </w:r>
            <w:r>
              <w:rPr>
                <w:noProof/>
                <w:webHidden/>
              </w:rPr>
              <w:fldChar w:fldCharType="begin"/>
            </w:r>
            <w:r>
              <w:rPr>
                <w:noProof/>
                <w:webHidden/>
              </w:rPr>
              <w:instrText xml:space="preserve"> PAGEREF _Toc167245497 \h </w:instrText>
            </w:r>
          </w:ins>
          <w:r>
            <w:rPr>
              <w:noProof/>
              <w:webHidden/>
            </w:rPr>
          </w:r>
          <w:r>
            <w:rPr>
              <w:noProof/>
              <w:webHidden/>
            </w:rPr>
            <w:fldChar w:fldCharType="separate"/>
          </w:r>
          <w:ins w:id="204" w:author="Vojtěch Bžatek" w:date="2024-05-22T04:43:00Z" w16du:dateUtc="2024-05-22T02:43:00Z">
            <w:r>
              <w:rPr>
                <w:noProof/>
                <w:webHidden/>
              </w:rPr>
              <w:t>49</w:t>
            </w:r>
            <w:r>
              <w:rPr>
                <w:noProof/>
                <w:webHidden/>
              </w:rPr>
              <w:fldChar w:fldCharType="end"/>
            </w:r>
            <w:r w:rsidRPr="00FC553D">
              <w:rPr>
                <w:rStyle w:val="Hypertextovodkaz"/>
                <w:noProof/>
              </w:rPr>
              <w:fldChar w:fldCharType="end"/>
            </w:r>
          </w:ins>
        </w:p>
        <w:p w14:paraId="7E6ED930" w14:textId="119B037F" w:rsidR="008175AD" w:rsidRDefault="008175AD">
          <w:pPr>
            <w:pStyle w:val="Obsah2"/>
            <w:rPr>
              <w:ins w:id="205"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206"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"_Toc167245498"</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6.2</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Funkcionality uzlu</w:t>
            </w:r>
            <w:r>
              <w:rPr>
                <w:noProof/>
                <w:webHidden/>
              </w:rPr>
              <w:tab/>
            </w:r>
            <w:r>
              <w:rPr>
                <w:noProof/>
                <w:webHidden/>
              </w:rPr>
              <w:fldChar w:fldCharType="begin"/>
            </w:r>
            <w:r>
              <w:rPr>
                <w:noProof/>
                <w:webHidden/>
              </w:rPr>
              <w:instrText xml:space="preserve"> PAGEREF _Toc167245498 \h </w:instrText>
            </w:r>
          </w:ins>
          <w:r>
            <w:rPr>
              <w:noProof/>
              <w:webHidden/>
            </w:rPr>
          </w:r>
          <w:r>
            <w:rPr>
              <w:noProof/>
              <w:webHidden/>
            </w:rPr>
            <w:fldChar w:fldCharType="separate"/>
          </w:r>
          <w:ins w:id="207" w:author="Vojtěch Bžatek" w:date="2024-05-22T04:43:00Z" w16du:dateUtc="2024-05-22T02:43:00Z">
            <w:r>
              <w:rPr>
                <w:noProof/>
                <w:webHidden/>
              </w:rPr>
              <w:t>50</w:t>
            </w:r>
            <w:r>
              <w:rPr>
                <w:noProof/>
                <w:webHidden/>
              </w:rPr>
              <w:fldChar w:fldCharType="end"/>
            </w:r>
            <w:r w:rsidRPr="00FC553D">
              <w:rPr>
                <w:rStyle w:val="Hypertextovodkaz"/>
                <w:noProof/>
              </w:rPr>
              <w:fldChar w:fldCharType="end"/>
            </w:r>
          </w:ins>
        </w:p>
        <w:p w14:paraId="7D8F0E6E" w14:textId="250BDFEB" w:rsidR="008175AD" w:rsidRDefault="008175AD">
          <w:pPr>
            <w:pStyle w:val="Obsah3"/>
            <w:tabs>
              <w:tab w:val="left" w:pos="1200"/>
              <w:tab w:val="right" w:leader="dot" w:pos="8493"/>
            </w:tabs>
            <w:rPr>
              <w:ins w:id="208"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209"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"_Toc167245499"</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6.2.1</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Třída Blockchain</w:t>
            </w:r>
            <w:r>
              <w:rPr>
                <w:noProof/>
                <w:webHidden/>
              </w:rPr>
              <w:tab/>
            </w:r>
            <w:r>
              <w:rPr>
                <w:noProof/>
                <w:webHidden/>
              </w:rPr>
              <w:fldChar w:fldCharType="begin"/>
            </w:r>
            <w:r>
              <w:rPr>
                <w:noProof/>
                <w:webHidden/>
              </w:rPr>
              <w:instrText xml:space="preserve"> PAGEREF _Toc167245499 \h </w:instrText>
            </w:r>
          </w:ins>
          <w:r>
            <w:rPr>
              <w:noProof/>
              <w:webHidden/>
            </w:rPr>
          </w:r>
          <w:r>
            <w:rPr>
              <w:noProof/>
              <w:webHidden/>
            </w:rPr>
            <w:fldChar w:fldCharType="separate"/>
          </w:r>
          <w:ins w:id="210" w:author="Vojtěch Bžatek" w:date="2024-05-22T04:43:00Z" w16du:dateUtc="2024-05-22T02:43:00Z">
            <w:r>
              <w:rPr>
                <w:noProof/>
                <w:webHidden/>
              </w:rPr>
              <w:t>50</w:t>
            </w:r>
            <w:r>
              <w:rPr>
                <w:noProof/>
                <w:webHidden/>
              </w:rPr>
              <w:fldChar w:fldCharType="end"/>
            </w:r>
            <w:r w:rsidRPr="00FC553D">
              <w:rPr>
                <w:rStyle w:val="Hypertextovodkaz"/>
                <w:noProof/>
              </w:rPr>
              <w:fldChar w:fldCharType="end"/>
            </w:r>
          </w:ins>
        </w:p>
        <w:p w14:paraId="742985DF" w14:textId="5993D877" w:rsidR="008175AD" w:rsidRDefault="008175AD">
          <w:pPr>
            <w:pStyle w:val="Obsah3"/>
            <w:tabs>
              <w:tab w:val="left" w:pos="1200"/>
              <w:tab w:val="right" w:leader="dot" w:pos="8493"/>
            </w:tabs>
            <w:rPr>
              <w:ins w:id="211"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212"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"_Toc167245500"</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6.2.2</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Registrace v síti</w:t>
            </w:r>
            <w:r>
              <w:rPr>
                <w:noProof/>
                <w:webHidden/>
              </w:rPr>
              <w:tab/>
            </w:r>
            <w:r>
              <w:rPr>
                <w:noProof/>
                <w:webHidden/>
              </w:rPr>
              <w:fldChar w:fldCharType="begin"/>
            </w:r>
            <w:r>
              <w:rPr>
                <w:noProof/>
                <w:webHidden/>
              </w:rPr>
              <w:instrText xml:space="preserve"> PAGEREF _Toc167245500 \h </w:instrText>
            </w:r>
          </w:ins>
          <w:r>
            <w:rPr>
              <w:noProof/>
              <w:webHidden/>
            </w:rPr>
          </w:r>
          <w:r>
            <w:rPr>
              <w:noProof/>
              <w:webHidden/>
            </w:rPr>
            <w:fldChar w:fldCharType="separate"/>
          </w:r>
          <w:ins w:id="213" w:author="Vojtěch Bžatek" w:date="2024-05-22T04:43:00Z" w16du:dateUtc="2024-05-22T02:43:00Z">
            <w:r>
              <w:rPr>
                <w:noProof/>
                <w:webHidden/>
              </w:rPr>
              <w:t>51</w:t>
            </w:r>
            <w:r>
              <w:rPr>
                <w:noProof/>
                <w:webHidden/>
              </w:rPr>
              <w:fldChar w:fldCharType="end"/>
            </w:r>
            <w:r w:rsidRPr="00FC553D">
              <w:rPr>
                <w:rStyle w:val="Hypertextovodkaz"/>
                <w:noProof/>
              </w:rPr>
              <w:fldChar w:fldCharType="end"/>
            </w:r>
          </w:ins>
        </w:p>
        <w:p w14:paraId="7801BC36" w14:textId="59E48AFA" w:rsidR="008175AD" w:rsidRDefault="008175AD">
          <w:pPr>
            <w:pStyle w:val="Obsah3"/>
            <w:tabs>
              <w:tab w:val="left" w:pos="1200"/>
              <w:tab w:val="right" w:leader="dot" w:pos="8493"/>
            </w:tabs>
            <w:rPr>
              <w:ins w:id="214"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215" w:author="Vojtěch Bžatek" w:date="2024-05-22T04:43:00Z" w16du:dateUtc="2024-05-22T02:43:00Z">
            <w:r w:rsidRPr="00FC553D">
              <w:rPr>
                <w:rStyle w:val="Hypertextovodkaz"/>
                <w:noProof/>
              </w:rPr>
              <w:lastRenderedPageBreak/>
              <w:fldChar w:fldCharType="begin"/>
            </w:r>
            <w:r w:rsidRPr="00FC553D">
              <w:rPr>
                <w:rStyle w:val="Hypertextovodkaz"/>
                <w:noProof/>
              </w:rPr>
              <w:instrText xml:space="preserve"> </w:instrText>
            </w:r>
            <w:r>
              <w:rPr>
                <w:noProof/>
              </w:rPr>
              <w:instrText>HYPERLINK \l "_Toc167245501"</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6.2.3</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Žádost o tabulku uzlů</w:t>
            </w:r>
            <w:r>
              <w:rPr>
                <w:noProof/>
                <w:webHidden/>
              </w:rPr>
              <w:tab/>
            </w:r>
            <w:r>
              <w:rPr>
                <w:noProof/>
                <w:webHidden/>
              </w:rPr>
              <w:fldChar w:fldCharType="begin"/>
            </w:r>
            <w:r>
              <w:rPr>
                <w:noProof/>
                <w:webHidden/>
              </w:rPr>
              <w:instrText xml:space="preserve"> PAGEREF _Toc167245501 \h </w:instrText>
            </w:r>
          </w:ins>
          <w:r>
            <w:rPr>
              <w:noProof/>
              <w:webHidden/>
            </w:rPr>
          </w:r>
          <w:r>
            <w:rPr>
              <w:noProof/>
              <w:webHidden/>
            </w:rPr>
            <w:fldChar w:fldCharType="separate"/>
          </w:r>
          <w:ins w:id="216" w:author="Vojtěch Bžatek" w:date="2024-05-22T04:43:00Z" w16du:dateUtc="2024-05-22T02:43:00Z">
            <w:r>
              <w:rPr>
                <w:noProof/>
                <w:webHidden/>
              </w:rPr>
              <w:t>52</w:t>
            </w:r>
            <w:r>
              <w:rPr>
                <w:noProof/>
                <w:webHidden/>
              </w:rPr>
              <w:fldChar w:fldCharType="end"/>
            </w:r>
            <w:r w:rsidRPr="00FC553D">
              <w:rPr>
                <w:rStyle w:val="Hypertextovodkaz"/>
                <w:noProof/>
              </w:rPr>
              <w:fldChar w:fldCharType="end"/>
            </w:r>
          </w:ins>
        </w:p>
        <w:p w14:paraId="759E5BB9" w14:textId="2AE15E5E" w:rsidR="008175AD" w:rsidRDefault="008175AD">
          <w:pPr>
            <w:pStyle w:val="Obsah3"/>
            <w:tabs>
              <w:tab w:val="left" w:pos="1200"/>
              <w:tab w:val="right" w:leader="dot" w:pos="8493"/>
            </w:tabs>
            <w:rPr>
              <w:ins w:id="217"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218"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"_Toc167245502"</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6.2.4</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Přijetí zprávy</w:t>
            </w:r>
            <w:r>
              <w:rPr>
                <w:noProof/>
                <w:webHidden/>
              </w:rPr>
              <w:tab/>
            </w:r>
            <w:r>
              <w:rPr>
                <w:noProof/>
                <w:webHidden/>
              </w:rPr>
              <w:fldChar w:fldCharType="begin"/>
            </w:r>
            <w:r>
              <w:rPr>
                <w:noProof/>
                <w:webHidden/>
              </w:rPr>
              <w:instrText xml:space="preserve"> PAGEREF _Toc167245502 \h </w:instrText>
            </w:r>
          </w:ins>
          <w:r>
            <w:rPr>
              <w:noProof/>
              <w:webHidden/>
            </w:rPr>
          </w:r>
          <w:r>
            <w:rPr>
              <w:noProof/>
              <w:webHidden/>
            </w:rPr>
            <w:fldChar w:fldCharType="separate"/>
          </w:r>
          <w:ins w:id="219" w:author="Vojtěch Bžatek" w:date="2024-05-22T04:43:00Z" w16du:dateUtc="2024-05-22T02:43:00Z">
            <w:r>
              <w:rPr>
                <w:noProof/>
                <w:webHidden/>
              </w:rPr>
              <w:t>53</w:t>
            </w:r>
            <w:r>
              <w:rPr>
                <w:noProof/>
                <w:webHidden/>
              </w:rPr>
              <w:fldChar w:fldCharType="end"/>
            </w:r>
            <w:r w:rsidRPr="00FC553D">
              <w:rPr>
                <w:rStyle w:val="Hypertextovodkaz"/>
                <w:noProof/>
              </w:rPr>
              <w:fldChar w:fldCharType="end"/>
            </w:r>
          </w:ins>
        </w:p>
        <w:p w14:paraId="5731CF00" w14:textId="1971D173" w:rsidR="008175AD" w:rsidRDefault="008175AD">
          <w:pPr>
            <w:pStyle w:val="Obsah3"/>
            <w:tabs>
              <w:tab w:val="left" w:pos="1200"/>
              <w:tab w:val="right" w:leader="dot" w:pos="8493"/>
            </w:tabs>
            <w:rPr>
              <w:ins w:id="220"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221"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"_Toc167245503"</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6.2.5</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Těžba</w:t>
            </w:r>
            <w:r>
              <w:rPr>
                <w:noProof/>
                <w:webHidden/>
              </w:rPr>
              <w:tab/>
            </w:r>
            <w:r>
              <w:rPr>
                <w:noProof/>
                <w:webHidden/>
              </w:rPr>
              <w:fldChar w:fldCharType="begin"/>
            </w:r>
            <w:r>
              <w:rPr>
                <w:noProof/>
                <w:webHidden/>
              </w:rPr>
              <w:instrText xml:space="preserve"> PAGEREF _Toc167245503 \h </w:instrText>
            </w:r>
          </w:ins>
          <w:r>
            <w:rPr>
              <w:noProof/>
              <w:webHidden/>
            </w:rPr>
          </w:r>
          <w:r>
            <w:rPr>
              <w:noProof/>
              <w:webHidden/>
            </w:rPr>
            <w:fldChar w:fldCharType="separate"/>
          </w:r>
          <w:ins w:id="222" w:author="Vojtěch Bžatek" w:date="2024-05-22T04:43:00Z" w16du:dateUtc="2024-05-22T02:43:00Z">
            <w:r>
              <w:rPr>
                <w:noProof/>
                <w:webHidden/>
              </w:rPr>
              <w:t>55</w:t>
            </w:r>
            <w:r>
              <w:rPr>
                <w:noProof/>
                <w:webHidden/>
              </w:rPr>
              <w:fldChar w:fldCharType="end"/>
            </w:r>
            <w:r w:rsidRPr="00FC553D">
              <w:rPr>
                <w:rStyle w:val="Hypertextovodkaz"/>
                <w:noProof/>
              </w:rPr>
              <w:fldChar w:fldCharType="end"/>
            </w:r>
          </w:ins>
        </w:p>
        <w:p w14:paraId="2CDF2A83" w14:textId="263DCB8C" w:rsidR="008175AD" w:rsidRDefault="008175AD">
          <w:pPr>
            <w:pStyle w:val="Obsah3"/>
            <w:tabs>
              <w:tab w:val="left" w:pos="1200"/>
              <w:tab w:val="right" w:leader="dot" w:pos="8493"/>
            </w:tabs>
            <w:rPr>
              <w:ins w:id="223"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224"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"_Toc167245504"</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6.2.6</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Ověření řetězu</w:t>
            </w:r>
            <w:r>
              <w:rPr>
                <w:noProof/>
                <w:webHidden/>
              </w:rPr>
              <w:tab/>
            </w:r>
            <w:r>
              <w:rPr>
                <w:noProof/>
                <w:webHidden/>
              </w:rPr>
              <w:fldChar w:fldCharType="begin"/>
            </w:r>
            <w:r>
              <w:rPr>
                <w:noProof/>
                <w:webHidden/>
              </w:rPr>
              <w:instrText xml:space="preserve"> PAGEREF _Toc167245504 \h </w:instrText>
            </w:r>
          </w:ins>
          <w:r>
            <w:rPr>
              <w:noProof/>
              <w:webHidden/>
            </w:rPr>
          </w:r>
          <w:r>
            <w:rPr>
              <w:noProof/>
              <w:webHidden/>
            </w:rPr>
            <w:fldChar w:fldCharType="separate"/>
          </w:r>
          <w:ins w:id="225" w:author="Vojtěch Bžatek" w:date="2024-05-22T04:43:00Z" w16du:dateUtc="2024-05-22T02:43:00Z">
            <w:r>
              <w:rPr>
                <w:noProof/>
                <w:webHidden/>
              </w:rPr>
              <w:t>58</w:t>
            </w:r>
            <w:r>
              <w:rPr>
                <w:noProof/>
                <w:webHidden/>
              </w:rPr>
              <w:fldChar w:fldCharType="end"/>
            </w:r>
            <w:r w:rsidRPr="00FC553D">
              <w:rPr>
                <w:rStyle w:val="Hypertextovodkaz"/>
                <w:noProof/>
              </w:rPr>
              <w:fldChar w:fldCharType="end"/>
            </w:r>
          </w:ins>
        </w:p>
        <w:p w14:paraId="086EB291" w14:textId="4652F392" w:rsidR="008175AD" w:rsidRDefault="008175AD">
          <w:pPr>
            <w:pStyle w:val="Obsah3"/>
            <w:tabs>
              <w:tab w:val="left" w:pos="1200"/>
              <w:tab w:val="right" w:leader="dot" w:pos="8493"/>
            </w:tabs>
            <w:rPr>
              <w:ins w:id="226"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227"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"_Toc167245505"</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6.2.7</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Poskytnutí řetězu</w:t>
            </w:r>
            <w:r>
              <w:rPr>
                <w:noProof/>
                <w:webHidden/>
              </w:rPr>
              <w:tab/>
            </w:r>
            <w:r>
              <w:rPr>
                <w:noProof/>
                <w:webHidden/>
              </w:rPr>
              <w:fldChar w:fldCharType="begin"/>
            </w:r>
            <w:r>
              <w:rPr>
                <w:noProof/>
                <w:webHidden/>
              </w:rPr>
              <w:instrText xml:space="preserve"> PAGEREF _Toc167245505 \h </w:instrText>
            </w:r>
          </w:ins>
          <w:r>
            <w:rPr>
              <w:noProof/>
              <w:webHidden/>
            </w:rPr>
          </w:r>
          <w:r>
            <w:rPr>
              <w:noProof/>
              <w:webHidden/>
            </w:rPr>
            <w:fldChar w:fldCharType="separate"/>
          </w:r>
          <w:ins w:id="228" w:author="Vojtěch Bžatek" w:date="2024-05-22T04:43:00Z" w16du:dateUtc="2024-05-22T02:43:00Z">
            <w:r>
              <w:rPr>
                <w:noProof/>
                <w:webHidden/>
              </w:rPr>
              <w:t>58</w:t>
            </w:r>
            <w:r>
              <w:rPr>
                <w:noProof/>
                <w:webHidden/>
              </w:rPr>
              <w:fldChar w:fldCharType="end"/>
            </w:r>
            <w:r w:rsidRPr="00FC553D">
              <w:rPr>
                <w:rStyle w:val="Hypertextovodkaz"/>
                <w:noProof/>
              </w:rPr>
              <w:fldChar w:fldCharType="end"/>
            </w:r>
          </w:ins>
        </w:p>
        <w:p w14:paraId="19C52963" w14:textId="0156375B" w:rsidR="008175AD" w:rsidRDefault="008175AD">
          <w:pPr>
            <w:pStyle w:val="Obsah3"/>
            <w:tabs>
              <w:tab w:val="left" w:pos="1200"/>
              <w:tab w:val="right" w:leader="dot" w:pos="8493"/>
            </w:tabs>
            <w:rPr>
              <w:ins w:id="229"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230"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"_Toc167245506"</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6.2.8</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Průvodce pro spuštění mikroslužby</w:t>
            </w:r>
            <w:r>
              <w:rPr>
                <w:noProof/>
                <w:webHidden/>
              </w:rPr>
              <w:tab/>
            </w:r>
            <w:r>
              <w:rPr>
                <w:noProof/>
                <w:webHidden/>
              </w:rPr>
              <w:fldChar w:fldCharType="begin"/>
            </w:r>
            <w:r>
              <w:rPr>
                <w:noProof/>
                <w:webHidden/>
              </w:rPr>
              <w:instrText xml:space="preserve"> PAGEREF _Toc167245506 \h </w:instrText>
            </w:r>
          </w:ins>
          <w:r>
            <w:rPr>
              <w:noProof/>
              <w:webHidden/>
            </w:rPr>
          </w:r>
          <w:r>
            <w:rPr>
              <w:noProof/>
              <w:webHidden/>
            </w:rPr>
            <w:fldChar w:fldCharType="separate"/>
          </w:r>
          <w:ins w:id="231" w:author="Vojtěch Bžatek" w:date="2024-05-22T04:43:00Z" w16du:dateUtc="2024-05-22T02:43:00Z">
            <w:r>
              <w:rPr>
                <w:noProof/>
                <w:webHidden/>
              </w:rPr>
              <w:t>59</w:t>
            </w:r>
            <w:r>
              <w:rPr>
                <w:noProof/>
                <w:webHidden/>
              </w:rPr>
              <w:fldChar w:fldCharType="end"/>
            </w:r>
            <w:r w:rsidRPr="00FC553D">
              <w:rPr>
                <w:rStyle w:val="Hypertextovodkaz"/>
                <w:noProof/>
              </w:rPr>
              <w:fldChar w:fldCharType="end"/>
            </w:r>
          </w:ins>
        </w:p>
        <w:p w14:paraId="3BD18418" w14:textId="6439EF59" w:rsidR="008175AD" w:rsidRDefault="008175AD">
          <w:pPr>
            <w:pStyle w:val="Obsah1"/>
            <w:tabs>
              <w:tab w:val="left" w:pos="400"/>
            </w:tabs>
            <w:rPr>
              <w:ins w:id="232" w:author="Vojtěch Bžatek" w:date="2024-05-22T04:43:00Z" w16du:dateUtc="2024-05-22T02:43:00Z"/>
              <w:rFonts w:asciiTheme="minorHAnsi" w:eastAsiaTheme="minorEastAsia" w:hAnsiTheme="minorHAnsi" w:cstheme="minorBidi"/>
              <w:kern w:val="2"/>
              <w:lang w:val="cs-CZ"/>
              <w14:ligatures w14:val="standardContextual"/>
            </w:rPr>
          </w:pPr>
          <w:ins w:id="233" w:author="Vojtěch Bžatek" w:date="2024-05-22T04:43:00Z" w16du:dateUtc="2024-05-22T02:43:00Z">
            <w:r w:rsidRPr="00FC553D">
              <w:rPr>
                <w:rStyle w:val="Hypertextovodkaz"/>
              </w:rPr>
              <w:fldChar w:fldCharType="begin"/>
            </w:r>
            <w:r w:rsidRPr="00FC553D">
              <w:rPr>
                <w:rStyle w:val="Hypertextovodkaz"/>
              </w:rPr>
              <w:instrText xml:space="preserve"> </w:instrText>
            </w:r>
            <w:r>
              <w:instrText>HYPERLINK \l "_Toc167245507"</w:instrText>
            </w:r>
            <w:r w:rsidRPr="00FC553D">
              <w:rPr>
                <w:rStyle w:val="Hypertextovodkaz"/>
              </w:rPr>
              <w:instrText xml:space="preserve"> </w:instrText>
            </w:r>
            <w:r w:rsidRPr="00FC553D">
              <w:rPr>
                <w:rStyle w:val="Hypertextovodkaz"/>
              </w:rPr>
            </w:r>
            <w:r w:rsidRPr="00FC553D">
              <w:rPr>
                <w:rStyle w:val="Hypertextovodkaz"/>
              </w:rPr>
              <w:fldChar w:fldCharType="separate"/>
            </w:r>
            <w:r w:rsidRPr="00FC553D">
              <w:rPr>
                <w:rStyle w:val="Hypertextovodkaz"/>
              </w:rPr>
              <w:t>7</w:t>
            </w:r>
            <w:r>
              <w:rPr>
                <w:rFonts w:asciiTheme="minorHAnsi" w:eastAsiaTheme="minorEastAsia" w:hAnsiTheme="minorHAnsi" w:cstheme="minorBidi"/>
                <w:kern w:val="2"/>
                <w:lang w:val="cs-CZ"/>
                <w14:ligatures w14:val="standardContextual"/>
              </w:rPr>
              <w:tab/>
            </w:r>
            <w:r w:rsidRPr="00FC553D">
              <w:rPr>
                <w:rStyle w:val="Hypertextovodkaz"/>
              </w:rPr>
              <w:t>Postkvantová blockchainová síť</w:t>
            </w:r>
            <w:r>
              <w:rPr>
                <w:webHidden/>
              </w:rPr>
              <w:tab/>
            </w:r>
            <w:r>
              <w:rPr>
                <w:webHidden/>
              </w:rPr>
              <w:fldChar w:fldCharType="begin"/>
            </w:r>
            <w:r>
              <w:rPr>
                <w:webHidden/>
              </w:rPr>
              <w:instrText xml:space="preserve"> PAGEREF _Toc167245507 \h </w:instrText>
            </w:r>
          </w:ins>
          <w:r>
            <w:rPr>
              <w:webHidden/>
            </w:rPr>
          </w:r>
          <w:r>
            <w:rPr>
              <w:webHidden/>
            </w:rPr>
            <w:fldChar w:fldCharType="separate"/>
          </w:r>
          <w:ins w:id="234" w:author="Vojtěch Bžatek" w:date="2024-05-22T04:43:00Z" w16du:dateUtc="2024-05-22T02:43:00Z">
            <w:r>
              <w:rPr>
                <w:webHidden/>
              </w:rPr>
              <w:t>60</w:t>
            </w:r>
            <w:r>
              <w:rPr>
                <w:webHidden/>
              </w:rPr>
              <w:fldChar w:fldCharType="end"/>
            </w:r>
            <w:r w:rsidRPr="00FC553D">
              <w:rPr>
                <w:rStyle w:val="Hypertextovodkaz"/>
              </w:rPr>
              <w:fldChar w:fldCharType="end"/>
            </w:r>
          </w:ins>
        </w:p>
        <w:p w14:paraId="6FC57158" w14:textId="23DC6258" w:rsidR="008175AD" w:rsidRDefault="008175AD">
          <w:pPr>
            <w:pStyle w:val="Obsah2"/>
            <w:rPr>
              <w:ins w:id="235"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236"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"_Toc167245508"</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7.1</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Výměna komunikační funkce</w:t>
            </w:r>
            <w:r>
              <w:rPr>
                <w:noProof/>
                <w:webHidden/>
              </w:rPr>
              <w:tab/>
            </w:r>
            <w:r>
              <w:rPr>
                <w:noProof/>
                <w:webHidden/>
              </w:rPr>
              <w:fldChar w:fldCharType="begin"/>
            </w:r>
            <w:r>
              <w:rPr>
                <w:noProof/>
                <w:webHidden/>
              </w:rPr>
              <w:instrText xml:space="preserve"> PAGEREF _Toc167245508 \h </w:instrText>
            </w:r>
          </w:ins>
          <w:r>
            <w:rPr>
              <w:noProof/>
              <w:webHidden/>
            </w:rPr>
          </w:r>
          <w:r>
            <w:rPr>
              <w:noProof/>
              <w:webHidden/>
            </w:rPr>
            <w:fldChar w:fldCharType="separate"/>
          </w:r>
          <w:ins w:id="237" w:author="Vojtěch Bžatek" w:date="2024-05-22T04:43:00Z" w16du:dateUtc="2024-05-22T02:43:00Z">
            <w:r>
              <w:rPr>
                <w:noProof/>
                <w:webHidden/>
              </w:rPr>
              <w:t>60</w:t>
            </w:r>
            <w:r>
              <w:rPr>
                <w:noProof/>
                <w:webHidden/>
              </w:rPr>
              <w:fldChar w:fldCharType="end"/>
            </w:r>
            <w:r w:rsidRPr="00FC553D">
              <w:rPr>
                <w:rStyle w:val="Hypertextovodkaz"/>
                <w:noProof/>
              </w:rPr>
              <w:fldChar w:fldCharType="end"/>
            </w:r>
          </w:ins>
        </w:p>
        <w:p w14:paraId="049A3B01" w14:textId="00522BF7" w:rsidR="008175AD" w:rsidRDefault="008175AD">
          <w:pPr>
            <w:pStyle w:val="Obsah3"/>
            <w:tabs>
              <w:tab w:val="left" w:pos="1200"/>
              <w:tab w:val="right" w:leader="dot" w:pos="8493"/>
            </w:tabs>
            <w:rPr>
              <w:ins w:id="238"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239"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"_Toc167245509"</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7.1.1</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Doplnění koncový bodů o KEM algoritmus</w:t>
            </w:r>
            <w:r>
              <w:rPr>
                <w:noProof/>
                <w:webHidden/>
              </w:rPr>
              <w:tab/>
            </w:r>
            <w:r>
              <w:rPr>
                <w:noProof/>
                <w:webHidden/>
              </w:rPr>
              <w:fldChar w:fldCharType="begin"/>
            </w:r>
            <w:r>
              <w:rPr>
                <w:noProof/>
                <w:webHidden/>
              </w:rPr>
              <w:instrText xml:space="preserve"> PAGEREF _Toc167245509 \h </w:instrText>
            </w:r>
          </w:ins>
          <w:r>
            <w:rPr>
              <w:noProof/>
              <w:webHidden/>
            </w:rPr>
          </w:r>
          <w:r>
            <w:rPr>
              <w:noProof/>
              <w:webHidden/>
            </w:rPr>
            <w:fldChar w:fldCharType="separate"/>
          </w:r>
          <w:ins w:id="240" w:author="Vojtěch Bžatek" w:date="2024-05-22T04:43:00Z" w16du:dateUtc="2024-05-22T02:43:00Z">
            <w:r>
              <w:rPr>
                <w:noProof/>
                <w:webHidden/>
              </w:rPr>
              <w:t>61</w:t>
            </w:r>
            <w:r>
              <w:rPr>
                <w:noProof/>
                <w:webHidden/>
              </w:rPr>
              <w:fldChar w:fldCharType="end"/>
            </w:r>
            <w:r w:rsidRPr="00FC553D">
              <w:rPr>
                <w:rStyle w:val="Hypertextovodkaz"/>
                <w:noProof/>
              </w:rPr>
              <w:fldChar w:fldCharType="end"/>
            </w:r>
          </w:ins>
        </w:p>
        <w:p w14:paraId="2BD6368F" w14:textId="4F8AFFB7" w:rsidR="008175AD" w:rsidRDefault="008175AD">
          <w:pPr>
            <w:pStyle w:val="Obsah3"/>
            <w:tabs>
              <w:tab w:val="left" w:pos="1200"/>
              <w:tab w:val="right" w:leader="dot" w:pos="8493"/>
            </w:tabs>
            <w:rPr>
              <w:ins w:id="241"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242"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"_Toc167245510"</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7.1.2</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Certifikační autorita – nezbytná součást kryptograficky zabezpečené sítě</w:t>
            </w:r>
            <w:r>
              <w:rPr>
                <w:noProof/>
                <w:webHidden/>
              </w:rPr>
              <w:tab/>
            </w:r>
            <w:r>
              <w:rPr>
                <w:noProof/>
                <w:webHidden/>
              </w:rPr>
              <w:fldChar w:fldCharType="begin"/>
            </w:r>
            <w:r>
              <w:rPr>
                <w:noProof/>
                <w:webHidden/>
              </w:rPr>
              <w:instrText xml:space="preserve"> PAGEREF _Toc167245510 \h </w:instrText>
            </w:r>
          </w:ins>
          <w:r>
            <w:rPr>
              <w:noProof/>
              <w:webHidden/>
            </w:rPr>
          </w:r>
          <w:r>
            <w:rPr>
              <w:noProof/>
              <w:webHidden/>
            </w:rPr>
            <w:fldChar w:fldCharType="separate"/>
          </w:r>
          <w:ins w:id="243" w:author="Vojtěch Bžatek" w:date="2024-05-22T04:43:00Z" w16du:dateUtc="2024-05-22T02:43:00Z">
            <w:r>
              <w:rPr>
                <w:noProof/>
                <w:webHidden/>
              </w:rPr>
              <w:t>61</w:t>
            </w:r>
            <w:r>
              <w:rPr>
                <w:noProof/>
                <w:webHidden/>
              </w:rPr>
              <w:fldChar w:fldCharType="end"/>
            </w:r>
            <w:r w:rsidRPr="00FC553D">
              <w:rPr>
                <w:rStyle w:val="Hypertextovodkaz"/>
                <w:noProof/>
              </w:rPr>
              <w:fldChar w:fldCharType="end"/>
            </w:r>
          </w:ins>
        </w:p>
        <w:p w14:paraId="53F7D155" w14:textId="45370CDF" w:rsidR="008175AD" w:rsidRDefault="008175AD">
          <w:pPr>
            <w:pStyle w:val="Obsah3"/>
            <w:tabs>
              <w:tab w:val="left" w:pos="1200"/>
              <w:tab w:val="right" w:leader="dot" w:pos="8493"/>
            </w:tabs>
            <w:rPr>
              <w:ins w:id="244"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245"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"_Toc167245511"</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7.1.3</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Ukázka fungování postkvantové blockchainové sítě</w:t>
            </w:r>
            <w:r>
              <w:rPr>
                <w:noProof/>
                <w:webHidden/>
              </w:rPr>
              <w:tab/>
            </w:r>
            <w:r>
              <w:rPr>
                <w:noProof/>
                <w:webHidden/>
              </w:rPr>
              <w:fldChar w:fldCharType="begin"/>
            </w:r>
            <w:r>
              <w:rPr>
                <w:noProof/>
                <w:webHidden/>
              </w:rPr>
              <w:instrText xml:space="preserve"> PAGEREF _Toc167245511 \h </w:instrText>
            </w:r>
          </w:ins>
          <w:r>
            <w:rPr>
              <w:noProof/>
              <w:webHidden/>
            </w:rPr>
          </w:r>
          <w:r>
            <w:rPr>
              <w:noProof/>
              <w:webHidden/>
            </w:rPr>
            <w:fldChar w:fldCharType="separate"/>
          </w:r>
          <w:ins w:id="246" w:author="Vojtěch Bžatek" w:date="2024-05-22T04:43:00Z" w16du:dateUtc="2024-05-22T02:43:00Z">
            <w:r>
              <w:rPr>
                <w:noProof/>
                <w:webHidden/>
              </w:rPr>
              <w:t>62</w:t>
            </w:r>
            <w:r>
              <w:rPr>
                <w:noProof/>
                <w:webHidden/>
              </w:rPr>
              <w:fldChar w:fldCharType="end"/>
            </w:r>
            <w:r w:rsidRPr="00FC553D">
              <w:rPr>
                <w:rStyle w:val="Hypertextovodkaz"/>
                <w:noProof/>
              </w:rPr>
              <w:fldChar w:fldCharType="end"/>
            </w:r>
          </w:ins>
        </w:p>
        <w:p w14:paraId="65268B5C" w14:textId="594BBC31" w:rsidR="008175AD" w:rsidRDefault="008175AD">
          <w:pPr>
            <w:pStyle w:val="Obsah3"/>
            <w:tabs>
              <w:tab w:val="left" w:pos="1200"/>
              <w:tab w:val="right" w:leader="dot" w:pos="8493"/>
            </w:tabs>
            <w:rPr>
              <w:ins w:id="247"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248"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"_Toc167245512"</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7.1.4</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Průvodce pro spuštění Postkvantové blockchainové sítě</w:t>
            </w:r>
            <w:r>
              <w:rPr>
                <w:noProof/>
                <w:webHidden/>
              </w:rPr>
              <w:tab/>
            </w:r>
            <w:r>
              <w:rPr>
                <w:noProof/>
                <w:webHidden/>
              </w:rPr>
              <w:fldChar w:fldCharType="begin"/>
            </w:r>
            <w:r>
              <w:rPr>
                <w:noProof/>
                <w:webHidden/>
              </w:rPr>
              <w:instrText xml:space="preserve"> PAGEREF _Toc167245512 \h </w:instrText>
            </w:r>
          </w:ins>
          <w:r>
            <w:rPr>
              <w:noProof/>
              <w:webHidden/>
            </w:rPr>
          </w:r>
          <w:r>
            <w:rPr>
              <w:noProof/>
              <w:webHidden/>
            </w:rPr>
            <w:fldChar w:fldCharType="separate"/>
          </w:r>
          <w:ins w:id="249" w:author="Vojtěch Bžatek" w:date="2024-05-22T04:43:00Z" w16du:dateUtc="2024-05-22T02:43:00Z">
            <w:r>
              <w:rPr>
                <w:noProof/>
                <w:webHidden/>
              </w:rPr>
              <w:t>62</w:t>
            </w:r>
            <w:r>
              <w:rPr>
                <w:noProof/>
                <w:webHidden/>
              </w:rPr>
              <w:fldChar w:fldCharType="end"/>
            </w:r>
            <w:r w:rsidRPr="00FC553D">
              <w:rPr>
                <w:rStyle w:val="Hypertextovodkaz"/>
                <w:noProof/>
              </w:rPr>
              <w:fldChar w:fldCharType="end"/>
            </w:r>
          </w:ins>
        </w:p>
        <w:p w14:paraId="12BD2E54" w14:textId="19C80B42" w:rsidR="008175AD" w:rsidRDefault="008175AD">
          <w:pPr>
            <w:pStyle w:val="Obsah1"/>
            <w:tabs>
              <w:tab w:val="left" w:pos="400"/>
            </w:tabs>
            <w:rPr>
              <w:ins w:id="250" w:author="Vojtěch Bžatek" w:date="2024-05-22T04:43:00Z" w16du:dateUtc="2024-05-22T02:43:00Z"/>
              <w:rFonts w:asciiTheme="minorHAnsi" w:eastAsiaTheme="minorEastAsia" w:hAnsiTheme="minorHAnsi" w:cstheme="minorBidi"/>
              <w:kern w:val="2"/>
              <w:lang w:val="cs-CZ"/>
              <w14:ligatures w14:val="standardContextual"/>
            </w:rPr>
          </w:pPr>
          <w:ins w:id="251" w:author="Vojtěch Bžatek" w:date="2024-05-22T04:43:00Z" w16du:dateUtc="2024-05-22T02:43:00Z">
            <w:r w:rsidRPr="00FC553D">
              <w:rPr>
                <w:rStyle w:val="Hypertextovodkaz"/>
              </w:rPr>
              <w:fldChar w:fldCharType="begin"/>
            </w:r>
            <w:r w:rsidRPr="00FC553D">
              <w:rPr>
                <w:rStyle w:val="Hypertextovodkaz"/>
              </w:rPr>
              <w:instrText xml:space="preserve"> </w:instrText>
            </w:r>
            <w:r>
              <w:instrText>HYPERLINK \l "_Toc167245513"</w:instrText>
            </w:r>
            <w:r w:rsidRPr="00FC553D">
              <w:rPr>
                <w:rStyle w:val="Hypertextovodkaz"/>
              </w:rPr>
              <w:instrText xml:space="preserve"> </w:instrText>
            </w:r>
            <w:r w:rsidRPr="00FC553D">
              <w:rPr>
                <w:rStyle w:val="Hypertextovodkaz"/>
              </w:rPr>
            </w:r>
            <w:r w:rsidRPr="00FC553D">
              <w:rPr>
                <w:rStyle w:val="Hypertextovodkaz"/>
              </w:rPr>
              <w:fldChar w:fldCharType="separate"/>
            </w:r>
            <w:r w:rsidRPr="00FC553D">
              <w:rPr>
                <w:rStyle w:val="Hypertextovodkaz"/>
              </w:rPr>
              <w:t>8</w:t>
            </w:r>
            <w:r>
              <w:rPr>
                <w:rFonts w:asciiTheme="minorHAnsi" w:eastAsiaTheme="minorEastAsia" w:hAnsiTheme="minorHAnsi" w:cstheme="minorBidi"/>
                <w:kern w:val="2"/>
                <w:lang w:val="cs-CZ"/>
                <w14:ligatures w14:val="standardContextual"/>
              </w:rPr>
              <w:tab/>
            </w:r>
            <w:r w:rsidRPr="00FC553D">
              <w:rPr>
                <w:rStyle w:val="Hypertextovodkaz"/>
              </w:rPr>
              <w:t>Možnosti dalšího rozvoje</w:t>
            </w:r>
            <w:r>
              <w:rPr>
                <w:webHidden/>
              </w:rPr>
              <w:tab/>
            </w:r>
            <w:r>
              <w:rPr>
                <w:webHidden/>
              </w:rPr>
              <w:fldChar w:fldCharType="begin"/>
            </w:r>
            <w:r>
              <w:rPr>
                <w:webHidden/>
              </w:rPr>
              <w:instrText xml:space="preserve"> PAGEREF _Toc167245513 \h </w:instrText>
            </w:r>
          </w:ins>
          <w:r>
            <w:rPr>
              <w:webHidden/>
            </w:rPr>
          </w:r>
          <w:r>
            <w:rPr>
              <w:webHidden/>
            </w:rPr>
            <w:fldChar w:fldCharType="separate"/>
          </w:r>
          <w:ins w:id="252" w:author="Vojtěch Bžatek" w:date="2024-05-22T04:43:00Z" w16du:dateUtc="2024-05-22T02:43:00Z">
            <w:r>
              <w:rPr>
                <w:webHidden/>
              </w:rPr>
              <w:t>63</w:t>
            </w:r>
            <w:r>
              <w:rPr>
                <w:webHidden/>
              </w:rPr>
              <w:fldChar w:fldCharType="end"/>
            </w:r>
            <w:r w:rsidRPr="00FC553D">
              <w:rPr>
                <w:rStyle w:val="Hypertextovodkaz"/>
              </w:rPr>
              <w:fldChar w:fldCharType="end"/>
            </w:r>
          </w:ins>
        </w:p>
        <w:p w14:paraId="7EA70130" w14:textId="09A343F6" w:rsidR="008175AD" w:rsidRDefault="008175AD">
          <w:pPr>
            <w:pStyle w:val="Obsah2"/>
            <w:rPr>
              <w:ins w:id="253"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254"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"_Toc167245514"</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8.1</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Zavedení plné certifikační autority</w:t>
            </w:r>
            <w:r>
              <w:rPr>
                <w:noProof/>
                <w:webHidden/>
              </w:rPr>
              <w:tab/>
            </w:r>
            <w:r>
              <w:rPr>
                <w:noProof/>
                <w:webHidden/>
              </w:rPr>
              <w:fldChar w:fldCharType="begin"/>
            </w:r>
            <w:r>
              <w:rPr>
                <w:noProof/>
                <w:webHidden/>
              </w:rPr>
              <w:instrText xml:space="preserve"> PAGEREF _Toc167245514 \h </w:instrText>
            </w:r>
          </w:ins>
          <w:r>
            <w:rPr>
              <w:noProof/>
              <w:webHidden/>
            </w:rPr>
          </w:r>
          <w:r>
            <w:rPr>
              <w:noProof/>
              <w:webHidden/>
            </w:rPr>
            <w:fldChar w:fldCharType="separate"/>
          </w:r>
          <w:ins w:id="255" w:author="Vojtěch Bžatek" w:date="2024-05-22T04:43:00Z" w16du:dateUtc="2024-05-22T02:43:00Z">
            <w:r>
              <w:rPr>
                <w:noProof/>
                <w:webHidden/>
              </w:rPr>
              <w:t>63</w:t>
            </w:r>
            <w:r>
              <w:rPr>
                <w:noProof/>
                <w:webHidden/>
              </w:rPr>
              <w:fldChar w:fldCharType="end"/>
            </w:r>
            <w:r w:rsidRPr="00FC553D">
              <w:rPr>
                <w:rStyle w:val="Hypertextovodkaz"/>
                <w:noProof/>
              </w:rPr>
              <w:fldChar w:fldCharType="end"/>
            </w:r>
          </w:ins>
        </w:p>
        <w:p w14:paraId="67E582E0" w14:textId="53384C4F" w:rsidR="008175AD" w:rsidRDefault="008175AD">
          <w:pPr>
            <w:pStyle w:val="Obsah2"/>
            <w:rPr>
              <w:ins w:id="256"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257"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"_Toc167245515"</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8.2</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Implementace autorských řešení algoritmů CRYSTALS Kyber a CRYSTALS DILITHIUM</w:t>
            </w:r>
            <w:r>
              <w:rPr>
                <w:noProof/>
                <w:webHidden/>
              </w:rPr>
              <w:tab/>
            </w:r>
            <w:r>
              <w:rPr>
                <w:noProof/>
                <w:webHidden/>
              </w:rPr>
              <w:fldChar w:fldCharType="begin"/>
            </w:r>
            <w:r>
              <w:rPr>
                <w:noProof/>
                <w:webHidden/>
              </w:rPr>
              <w:instrText xml:space="preserve"> PAGEREF _Toc167245515 \h </w:instrText>
            </w:r>
          </w:ins>
          <w:r>
            <w:rPr>
              <w:noProof/>
              <w:webHidden/>
            </w:rPr>
          </w:r>
          <w:r>
            <w:rPr>
              <w:noProof/>
              <w:webHidden/>
            </w:rPr>
            <w:fldChar w:fldCharType="separate"/>
          </w:r>
          <w:ins w:id="258" w:author="Vojtěch Bžatek" w:date="2024-05-22T04:43:00Z" w16du:dateUtc="2024-05-22T02:43:00Z">
            <w:r>
              <w:rPr>
                <w:noProof/>
                <w:webHidden/>
              </w:rPr>
              <w:t>63</w:t>
            </w:r>
            <w:r>
              <w:rPr>
                <w:noProof/>
                <w:webHidden/>
              </w:rPr>
              <w:fldChar w:fldCharType="end"/>
            </w:r>
            <w:r w:rsidRPr="00FC553D">
              <w:rPr>
                <w:rStyle w:val="Hypertextovodkaz"/>
                <w:noProof/>
              </w:rPr>
              <w:fldChar w:fldCharType="end"/>
            </w:r>
          </w:ins>
        </w:p>
        <w:p w14:paraId="6ADAAFB4" w14:textId="35B2D64C" w:rsidR="008175AD" w:rsidRDefault="008175AD">
          <w:pPr>
            <w:pStyle w:val="Obsah2"/>
            <w:rPr>
              <w:ins w:id="259"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260"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"_Toc167245516"</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8.3</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Automatizace těžby a porovnání řetězů</w:t>
            </w:r>
            <w:r>
              <w:rPr>
                <w:noProof/>
                <w:webHidden/>
              </w:rPr>
              <w:tab/>
            </w:r>
            <w:r>
              <w:rPr>
                <w:noProof/>
                <w:webHidden/>
              </w:rPr>
              <w:fldChar w:fldCharType="begin"/>
            </w:r>
            <w:r>
              <w:rPr>
                <w:noProof/>
                <w:webHidden/>
              </w:rPr>
              <w:instrText xml:space="preserve"> PAGEREF _Toc167245516 \h </w:instrText>
            </w:r>
          </w:ins>
          <w:r>
            <w:rPr>
              <w:noProof/>
              <w:webHidden/>
            </w:rPr>
          </w:r>
          <w:r>
            <w:rPr>
              <w:noProof/>
              <w:webHidden/>
            </w:rPr>
            <w:fldChar w:fldCharType="separate"/>
          </w:r>
          <w:ins w:id="261" w:author="Vojtěch Bžatek" w:date="2024-05-22T04:43:00Z" w16du:dateUtc="2024-05-22T02:43:00Z">
            <w:r>
              <w:rPr>
                <w:noProof/>
                <w:webHidden/>
              </w:rPr>
              <w:t>64</w:t>
            </w:r>
            <w:r>
              <w:rPr>
                <w:noProof/>
                <w:webHidden/>
              </w:rPr>
              <w:fldChar w:fldCharType="end"/>
            </w:r>
            <w:r w:rsidRPr="00FC553D">
              <w:rPr>
                <w:rStyle w:val="Hypertextovodkaz"/>
                <w:noProof/>
              </w:rPr>
              <w:fldChar w:fldCharType="end"/>
            </w:r>
          </w:ins>
        </w:p>
        <w:p w14:paraId="62936E8B" w14:textId="71FBBF6E" w:rsidR="008175AD" w:rsidRDefault="008175AD">
          <w:pPr>
            <w:pStyle w:val="Obsah2"/>
            <w:rPr>
              <w:ins w:id="262"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263"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"_Toc167245517"</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8.4</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Vstupní řetěz do sítě</w:t>
            </w:r>
            <w:r>
              <w:rPr>
                <w:noProof/>
                <w:webHidden/>
              </w:rPr>
              <w:tab/>
            </w:r>
            <w:r>
              <w:rPr>
                <w:noProof/>
                <w:webHidden/>
              </w:rPr>
              <w:fldChar w:fldCharType="begin"/>
            </w:r>
            <w:r>
              <w:rPr>
                <w:noProof/>
                <w:webHidden/>
              </w:rPr>
              <w:instrText xml:space="preserve"> PAGEREF _Toc167245517 \h </w:instrText>
            </w:r>
          </w:ins>
          <w:r>
            <w:rPr>
              <w:noProof/>
              <w:webHidden/>
            </w:rPr>
          </w:r>
          <w:r>
            <w:rPr>
              <w:noProof/>
              <w:webHidden/>
            </w:rPr>
            <w:fldChar w:fldCharType="separate"/>
          </w:r>
          <w:ins w:id="264" w:author="Vojtěch Bžatek" w:date="2024-05-22T04:43:00Z" w16du:dateUtc="2024-05-22T02:43:00Z">
            <w:r>
              <w:rPr>
                <w:noProof/>
                <w:webHidden/>
              </w:rPr>
              <w:t>64</w:t>
            </w:r>
            <w:r>
              <w:rPr>
                <w:noProof/>
                <w:webHidden/>
              </w:rPr>
              <w:fldChar w:fldCharType="end"/>
            </w:r>
            <w:r w:rsidRPr="00FC553D">
              <w:rPr>
                <w:rStyle w:val="Hypertextovodkaz"/>
                <w:noProof/>
              </w:rPr>
              <w:fldChar w:fldCharType="end"/>
            </w:r>
          </w:ins>
        </w:p>
        <w:p w14:paraId="4D04C8E6" w14:textId="69DCE0FD" w:rsidR="008175AD" w:rsidRDefault="008175AD">
          <w:pPr>
            <w:pStyle w:val="Obsah2"/>
            <w:rPr>
              <w:ins w:id="265"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266"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"_Toc167245518"</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8.5</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Autentizace entit</w:t>
            </w:r>
            <w:r>
              <w:rPr>
                <w:noProof/>
                <w:webHidden/>
              </w:rPr>
              <w:tab/>
            </w:r>
            <w:r>
              <w:rPr>
                <w:noProof/>
                <w:webHidden/>
              </w:rPr>
              <w:fldChar w:fldCharType="begin"/>
            </w:r>
            <w:r>
              <w:rPr>
                <w:noProof/>
                <w:webHidden/>
              </w:rPr>
              <w:instrText xml:space="preserve"> PAGEREF _Toc167245518 \h </w:instrText>
            </w:r>
          </w:ins>
          <w:r>
            <w:rPr>
              <w:noProof/>
              <w:webHidden/>
            </w:rPr>
          </w:r>
          <w:r>
            <w:rPr>
              <w:noProof/>
              <w:webHidden/>
            </w:rPr>
            <w:fldChar w:fldCharType="separate"/>
          </w:r>
          <w:ins w:id="267" w:author="Vojtěch Bžatek" w:date="2024-05-22T04:43:00Z" w16du:dateUtc="2024-05-22T02:43:00Z">
            <w:r>
              <w:rPr>
                <w:noProof/>
                <w:webHidden/>
              </w:rPr>
              <w:t>64</w:t>
            </w:r>
            <w:r>
              <w:rPr>
                <w:noProof/>
                <w:webHidden/>
              </w:rPr>
              <w:fldChar w:fldCharType="end"/>
            </w:r>
            <w:r w:rsidRPr="00FC553D">
              <w:rPr>
                <w:rStyle w:val="Hypertextovodkaz"/>
                <w:noProof/>
              </w:rPr>
              <w:fldChar w:fldCharType="end"/>
            </w:r>
          </w:ins>
        </w:p>
        <w:p w14:paraId="4B9C09CD" w14:textId="1FF9C501" w:rsidR="008175AD" w:rsidRDefault="008175AD">
          <w:pPr>
            <w:pStyle w:val="Obsah2"/>
            <w:rPr>
              <w:ins w:id="268"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269"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"_Toc167245519"</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8.6</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Proof of work</w:t>
            </w:r>
            <w:r>
              <w:rPr>
                <w:noProof/>
                <w:webHidden/>
              </w:rPr>
              <w:tab/>
            </w:r>
            <w:r>
              <w:rPr>
                <w:noProof/>
                <w:webHidden/>
              </w:rPr>
              <w:fldChar w:fldCharType="begin"/>
            </w:r>
            <w:r>
              <w:rPr>
                <w:noProof/>
                <w:webHidden/>
              </w:rPr>
              <w:instrText xml:space="preserve"> PAGEREF _Toc167245519 \h </w:instrText>
            </w:r>
          </w:ins>
          <w:r>
            <w:rPr>
              <w:noProof/>
              <w:webHidden/>
            </w:rPr>
          </w:r>
          <w:r>
            <w:rPr>
              <w:noProof/>
              <w:webHidden/>
            </w:rPr>
            <w:fldChar w:fldCharType="separate"/>
          </w:r>
          <w:ins w:id="270" w:author="Vojtěch Bžatek" w:date="2024-05-22T04:43:00Z" w16du:dateUtc="2024-05-22T02:43:00Z">
            <w:r>
              <w:rPr>
                <w:noProof/>
                <w:webHidden/>
              </w:rPr>
              <w:t>65</w:t>
            </w:r>
            <w:r>
              <w:rPr>
                <w:noProof/>
                <w:webHidden/>
              </w:rPr>
              <w:fldChar w:fldCharType="end"/>
            </w:r>
            <w:r w:rsidRPr="00FC553D">
              <w:rPr>
                <w:rStyle w:val="Hypertextovodkaz"/>
                <w:noProof/>
              </w:rPr>
              <w:fldChar w:fldCharType="end"/>
            </w:r>
          </w:ins>
        </w:p>
        <w:p w14:paraId="3C30ED0B" w14:textId="2F550D86" w:rsidR="008175AD" w:rsidRDefault="008175AD">
          <w:pPr>
            <w:pStyle w:val="Obsah2"/>
            <w:rPr>
              <w:ins w:id="271"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272"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"_Toc167245520"</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8.7</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Otestovat hranice schopností sítě</w:t>
            </w:r>
            <w:r>
              <w:rPr>
                <w:noProof/>
                <w:webHidden/>
              </w:rPr>
              <w:tab/>
            </w:r>
            <w:r>
              <w:rPr>
                <w:noProof/>
                <w:webHidden/>
              </w:rPr>
              <w:fldChar w:fldCharType="begin"/>
            </w:r>
            <w:r>
              <w:rPr>
                <w:noProof/>
                <w:webHidden/>
              </w:rPr>
              <w:instrText xml:space="preserve"> PAGEREF _Toc167245520 \h </w:instrText>
            </w:r>
          </w:ins>
          <w:r>
            <w:rPr>
              <w:noProof/>
              <w:webHidden/>
            </w:rPr>
          </w:r>
          <w:r>
            <w:rPr>
              <w:noProof/>
              <w:webHidden/>
            </w:rPr>
            <w:fldChar w:fldCharType="separate"/>
          </w:r>
          <w:ins w:id="273" w:author="Vojtěch Bžatek" w:date="2024-05-22T04:43:00Z" w16du:dateUtc="2024-05-22T02:43:00Z">
            <w:r>
              <w:rPr>
                <w:noProof/>
                <w:webHidden/>
              </w:rPr>
              <w:t>65</w:t>
            </w:r>
            <w:r>
              <w:rPr>
                <w:noProof/>
                <w:webHidden/>
              </w:rPr>
              <w:fldChar w:fldCharType="end"/>
            </w:r>
            <w:r w:rsidRPr="00FC553D">
              <w:rPr>
                <w:rStyle w:val="Hypertextovodkaz"/>
                <w:noProof/>
              </w:rPr>
              <w:fldChar w:fldCharType="end"/>
            </w:r>
          </w:ins>
        </w:p>
        <w:p w14:paraId="3C02843B" w14:textId="01AA3E63" w:rsidR="008175AD" w:rsidRDefault="008175AD">
          <w:pPr>
            <w:pStyle w:val="Obsah2"/>
            <w:rPr>
              <w:ins w:id="274" w:author="Vojtěch Bžatek" w:date="2024-05-22T04:43:00Z" w16du:dateUtc="2024-05-22T02:43:00Z"/>
              <w:rFonts w:asciiTheme="minorHAnsi" w:eastAsiaTheme="minorEastAsia" w:hAnsiTheme="minorHAnsi" w:cstheme="minorBidi"/>
              <w:noProof/>
              <w:kern w:val="2"/>
              <w:sz w:val="24"/>
              <w:szCs w:val="24"/>
              <w:lang w:val="cs-CZ"/>
              <w14:ligatures w14:val="standardContextual"/>
            </w:rPr>
          </w:pPr>
          <w:ins w:id="275" w:author="Vojtěch Bžatek" w:date="2024-05-22T04:43:00Z" w16du:dateUtc="2024-05-22T02:43:00Z">
            <w:r w:rsidRPr="00FC553D">
              <w:rPr>
                <w:rStyle w:val="Hypertextovodkaz"/>
                <w:noProof/>
              </w:rPr>
              <w:fldChar w:fldCharType="begin"/>
            </w:r>
            <w:r w:rsidRPr="00FC553D">
              <w:rPr>
                <w:rStyle w:val="Hypertextovodkaz"/>
                <w:noProof/>
              </w:rPr>
              <w:instrText xml:space="preserve"> </w:instrText>
            </w:r>
            <w:r>
              <w:rPr>
                <w:noProof/>
              </w:rPr>
              <w:instrText>HYPERLINK \l "_Toc167245521"</w:instrText>
            </w:r>
            <w:r w:rsidRPr="00FC553D">
              <w:rPr>
                <w:rStyle w:val="Hypertextovodkaz"/>
                <w:noProof/>
              </w:rPr>
              <w:instrText xml:space="preserve"> </w:instrText>
            </w:r>
            <w:r w:rsidRPr="00FC553D">
              <w:rPr>
                <w:rStyle w:val="Hypertextovodkaz"/>
                <w:noProof/>
              </w:rPr>
            </w:r>
            <w:r w:rsidRPr="00FC553D">
              <w:rPr>
                <w:rStyle w:val="Hypertextovodkaz"/>
                <w:noProof/>
              </w:rPr>
              <w:fldChar w:fldCharType="separate"/>
            </w:r>
            <w:r w:rsidRPr="00FC553D">
              <w:rPr>
                <w:rStyle w:val="Hypertextovodkaz"/>
                <w:noProof/>
              </w:rPr>
              <w:t>8.8</w:t>
            </w:r>
            <w:r>
              <w:rPr>
                <w:rFonts w:asciiTheme="minorHAnsi" w:eastAsiaTheme="minorEastAsia" w:hAnsiTheme="minorHAnsi" w:cstheme="minorBidi"/>
                <w:noProof/>
                <w:kern w:val="2"/>
                <w:sz w:val="24"/>
                <w:szCs w:val="24"/>
                <w:lang w:val="cs-CZ"/>
                <w14:ligatures w14:val="standardContextual"/>
              </w:rPr>
              <w:tab/>
            </w:r>
            <w:r w:rsidRPr="00FC553D">
              <w:rPr>
                <w:rStyle w:val="Hypertextovodkaz"/>
                <w:noProof/>
              </w:rPr>
              <w:t>Systémová integrace</w:t>
            </w:r>
            <w:r>
              <w:rPr>
                <w:noProof/>
                <w:webHidden/>
              </w:rPr>
              <w:tab/>
            </w:r>
            <w:r>
              <w:rPr>
                <w:noProof/>
                <w:webHidden/>
              </w:rPr>
              <w:fldChar w:fldCharType="begin"/>
            </w:r>
            <w:r>
              <w:rPr>
                <w:noProof/>
                <w:webHidden/>
              </w:rPr>
              <w:instrText xml:space="preserve"> PAGEREF _Toc167245521 \h </w:instrText>
            </w:r>
          </w:ins>
          <w:r>
            <w:rPr>
              <w:noProof/>
              <w:webHidden/>
            </w:rPr>
          </w:r>
          <w:r>
            <w:rPr>
              <w:noProof/>
              <w:webHidden/>
            </w:rPr>
            <w:fldChar w:fldCharType="separate"/>
          </w:r>
          <w:ins w:id="276" w:author="Vojtěch Bžatek" w:date="2024-05-22T04:43:00Z" w16du:dateUtc="2024-05-22T02:43:00Z">
            <w:r>
              <w:rPr>
                <w:noProof/>
                <w:webHidden/>
              </w:rPr>
              <w:t>65</w:t>
            </w:r>
            <w:r>
              <w:rPr>
                <w:noProof/>
                <w:webHidden/>
              </w:rPr>
              <w:fldChar w:fldCharType="end"/>
            </w:r>
            <w:r w:rsidRPr="00FC553D">
              <w:rPr>
                <w:rStyle w:val="Hypertextovodkaz"/>
                <w:noProof/>
              </w:rPr>
              <w:fldChar w:fldCharType="end"/>
            </w:r>
          </w:ins>
        </w:p>
        <w:p w14:paraId="47979EFA" w14:textId="3C4BA773" w:rsidR="008175AD" w:rsidRDefault="008175AD">
          <w:pPr>
            <w:pStyle w:val="Obsah1"/>
            <w:rPr>
              <w:ins w:id="277" w:author="Vojtěch Bžatek" w:date="2024-05-22T04:43:00Z" w16du:dateUtc="2024-05-22T02:43:00Z"/>
              <w:rFonts w:asciiTheme="minorHAnsi" w:eastAsiaTheme="minorEastAsia" w:hAnsiTheme="minorHAnsi" w:cstheme="minorBidi"/>
              <w:kern w:val="2"/>
              <w:lang w:val="cs-CZ"/>
              <w14:ligatures w14:val="standardContextual"/>
            </w:rPr>
          </w:pPr>
          <w:ins w:id="278" w:author="Vojtěch Bžatek" w:date="2024-05-22T04:43:00Z" w16du:dateUtc="2024-05-22T02:43:00Z">
            <w:r w:rsidRPr="00FC553D">
              <w:rPr>
                <w:rStyle w:val="Hypertextovodkaz"/>
              </w:rPr>
              <w:fldChar w:fldCharType="begin"/>
            </w:r>
            <w:r w:rsidRPr="00FC553D">
              <w:rPr>
                <w:rStyle w:val="Hypertextovodkaz"/>
              </w:rPr>
              <w:instrText xml:space="preserve"> </w:instrText>
            </w:r>
            <w:r>
              <w:instrText>HYPERLINK \l "_Toc167245522"</w:instrText>
            </w:r>
            <w:r w:rsidRPr="00FC553D">
              <w:rPr>
                <w:rStyle w:val="Hypertextovodkaz"/>
              </w:rPr>
              <w:instrText xml:space="preserve"> </w:instrText>
            </w:r>
            <w:r w:rsidRPr="00FC553D">
              <w:rPr>
                <w:rStyle w:val="Hypertextovodkaz"/>
              </w:rPr>
            </w:r>
            <w:r w:rsidRPr="00FC553D">
              <w:rPr>
                <w:rStyle w:val="Hypertextovodkaz"/>
              </w:rPr>
              <w:fldChar w:fldCharType="separate"/>
            </w:r>
            <w:r w:rsidRPr="00FC553D">
              <w:rPr>
                <w:rStyle w:val="Hypertextovodkaz"/>
              </w:rPr>
              <w:t>ZÁVĚR</w:t>
            </w:r>
            <w:r>
              <w:rPr>
                <w:webHidden/>
              </w:rPr>
              <w:tab/>
            </w:r>
            <w:r>
              <w:rPr>
                <w:webHidden/>
              </w:rPr>
              <w:fldChar w:fldCharType="begin"/>
            </w:r>
            <w:r>
              <w:rPr>
                <w:webHidden/>
              </w:rPr>
              <w:instrText xml:space="preserve"> PAGEREF _Toc167245522 \h </w:instrText>
            </w:r>
          </w:ins>
          <w:r>
            <w:rPr>
              <w:webHidden/>
            </w:rPr>
          </w:r>
          <w:r>
            <w:rPr>
              <w:webHidden/>
            </w:rPr>
            <w:fldChar w:fldCharType="separate"/>
          </w:r>
          <w:ins w:id="279" w:author="Vojtěch Bžatek" w:date="2024-05-22T04:43:00Z" w16du:dateUtc="2024-05-22T02:43:00Z">
            <w:r>
              <w:rPr>
                <w:webHidden/>
              </w:rPr>
              <w:t>66</w:t>
            </w:r>
            <w:r>
              <w:rPr>
                <w:webHidden/>
              </w:rPr>
              <w:fldChar w:fldCharType="end"/>
            </w:r>
            <w:r w:rsidRPr="00FC553D">
              <w:rPr>
                <w:rStyle w:val="Hypertextovodkaz"/>
              </w:rPr>
              <w:fldChar w:fldCharType="end"/>
            </w:r>
          </w:ins>
        </w:p>
        <w:p w14:paraId="1EBACAF8" w14:textId="2D4512FB" w:rsidR="008175AD" w:rsidRDefault="008175AD">
          <w:pPr>
            <w:pStyle w:val="Obsah1"/>
            <w:rPr>
              <w:ins w:id="280" w:author="Vojtěch Bžatek" w:date="2024-05-22T04:43:00Z" w16du:dateUtc="2024-05-22T02:43:00Z"/>
              <w:rFonts w:asciiTheme="minorHAnsi" w:eastAsiaTheme="minorEastAsia" w:hAnsiTheme="minorHAnsi" w:cstheme="minorBidi"/>
              <w:kern w:val="2"/>
              <w:lang w:val="cs-CZ"/>
              <w14:ligatures w14:val="standardContextual"/>
            </w:rPr>
          </w:pPr>
          <w:ins w:id="281" w:author="Vojtěch Bžatek" w:date="2024-05-22T04:43:00Z" w16du:dateUtc="2024-05-22T02:43:00Z">
            <w:r w:rsidRPr="00FC553D">
              <w:rPr>
                <w:rStyle w:val="Hypertextovodkaz"/>
              </w:rPr>
              <w:fldChar w:fldCharType="begin"/>
            </w:r>
            <w:r w:rsidRPr="00FC553D">
              <w:rPr>
                <w:rStyle w:val="Hypertextovodkaz"/>
              </w:rPr>
              <w:instrText xml:space="preserve"> </w:instrText>
            </w:r>
            <w:r>
              <w:instrText>HYPERLINK \l "_Toc167245523"</w:instrText>
            </w:r>
            <w:r w:rsidRPr="00FC553D">
              <w:rPr>
                <w:rStyle w:val="Hypertextovodkaz"/>
              </w:rPr>
              <w:instrText xml:space="preserve"> </w:instrText>
            </w:r>
            <w:r w:rsidRPr="00FC553D">
              <w:rPr>
                <w:rStyle w:val="Hypertextovodkaz"/>
              </w:rPr>
            </w:r>
            <w:r w:rsidRPr="00FC553D">
              <w:rPr>
                <w:rStyle w:val="Hypertextovodkaz"/>
              </w:rPr>
              <w:fldChar w:fldCharType="separate"/>
            </w:r>
            <w:r w:rsidRPr="00FC553D">
              <w:rPr>
                <w:rStyle w:val="Hypertextovodkaz"/>
              </w:rPr>
              <w:t>SEZNAM POUŽITÉ LITERATURY</w:t>
            </w:r>
            <w:r>
              <w:rPr>
                <w:webHidden/>
              </w:rPr>
              <w:tab/>
            </w:r>
            <w:r>
              <w:rPr>
                <w:webHidden/>
              </w:rPr>
              <w:fldChar w:fldCharType="begin"/>
            </w:r>
            <w:r>
              <w:rPr>
                <w:webHidden/>
              </w:rPr>
              <w:instrText xml:space="preserve"> PAGEREF _Toc167245523 \h </w:instrText>
            </w:r>
          </w:ins>
          <w:r>
            <w:rPr>
              <w:webHidden/>
            </w:rPr>
          </w:r>
          <w:r>
            <w:rPr>
              <w:webHidden/>
            </w:rPr>
            <w:fldChar w:fldCharType="separate"/>
          </w:r>
          <w:ins w:id="282" w:author="Vojtěch Bžatek" w:date="2024-05-22T04:43:00Z" w16du:dateUtc="2024-05-22T02:43:00Z">
            <w:r>
              <w:rPr>
                <w:webHidden/>
              </w:rPr>
              <w:t>67</w:t>
            </w:r>
            <w:r>
              <w:rPr>
                <w:webHidden/>
              </w:rPr>
              <w:fldChar w:fldCharType="end"/>
            </w:r>
            <w:r w:rsidRPr="00FC553D">
              <w:rPr>
                <w:rStyle w:val="Hypertextovodkaz"/>
              </w:rPr>
              <w:fldChar w:fldCharType="end"/>
            </w:r>
          </w:ins>
        </w:p>
        <w:p w14:paraId="7F094004" w14:textId="39E717C4" w:rsidR="008175AD" w:rsidRDefault="008175AD">
          <w:pPr>
            <w:pStyle w:val="Obsah1"/>
            <w:rPr>
              <w:ins w:id="283" w:author="Vojtěch Bžatek" w:date="2024-05-22T04:43:00Z" w16du:dateUtc="2024-05-22T02:43:00Z"/>
              <w:rFonts w:asciiTheme="minorHAnsi" w:eastAsiaTheme="minorEastAsia" w:hAnsiTheme="minorHAnsi" w:cstheme="minorBidi"/>
              <w:kern w:val="2"/>
              <w:lang w:val="cs-CZ"/>
              <w14:ligatures w14:val="standardContextual"/>
            </w:rPr>
          </w:pPr>
          <w:ins w:id="284" w:author="Vojtěch Bžatek" w:date="2024-05-22T04:43:00Z" w16du:dateUtc="2024-05-22T02:43:00Z">
            <w:r w:rsidRPr="00FC553D">
              <w:rPr>
                <w:rStyle w:val="Hypertextovodkaz"/>
              </w:rPr>
              <w:fldChar w:fldCharType="begin"/>
            </w:r>
            <w:r w:rsidRPr="00FC553D">
              <w:rPr>
                <w:rStyle w:val="Hypertextovodkaz"/>
              </w:rPr>
              <w:instrText xml:space="preserve"> </w:instrText>
            </w:r>
            <w:r>
              <w:instrText>HYPERLINK \l "_Toc167245524"</w:instrText>
            </w:r>
            <w:r w:rsidRPr="00FC553D">
              <w:rPr>
                <w:rStyle w:val="Hypertextovodkaz"/>
              </w:rPr>
              <w:instrText xml:space="preserve"> </w:instrText>
            </w:r>
            <w:r w:rsidRPr="00FC553D">
              <w:rPr>
                <w:rStyle w:val="Hypertextovodkaz"/>
              </w:rPr>
            </w:r>
            <w:r w:rsidRPr="00FC553D">
              <w:rPr>
                <w:rStyle w:val="Hypertextovodkaz"/>
              </w:rPr>
              <w:fldChar w:fldCharType="separate"/>
            </w:r>
            <w:r w:rsidRPr="00FC553D">
              <w:rPr>
                <w:rStyle w:val="Hypertextovodkaz"/>
              </w:rPr>
              <w:t>SEZNAM PŘÍLOH</w:t>
            </w:r>
            <w:r>
              <w:rPr>
                <w:webHidden/>
              </w:rPr>
              <w:tab/>
            </w:r>
            <w:r>
              <w:rPr>
                <w:webHidden/>
              </w:rPr>
              <w:fldChar w:fldCharType="begin"/>
            </w:r>
            <w:r>
              <w:rPr>
                <w:webHidden/>
              </w:rPr>
              <w:instrText xml:space="preserve"> PAGEREF _Toc167245524 \h </w:instrText>
            </w:r>
          </w:ins>
          <w:r>
            <w:rPr>
              <w:webHidden/>
            </w:rPr>
          </w:r>
          <w:r>
            <w:rPr>
              <w:webHidden/>
            </w:rPr>
            <w:fldChar w:fldCharType="separate"/>
          </w:r>
          <w:ins w:id="285" w:author="Vojtěch Bžatek" w:date="2024-05-22T04:43:00Z" w16du:dateUtc="2024-05-22T02:43:00Z">
            <w:r>
              <w:rPr>
                <w:webHidden/>
              </w:rPr>
              <w:t>71</w:t>
            </w:r>
            <w:r>
              <w:rPr>
                <w:webHidden/>
              </w:rPr>
              <w:fldChar w:fldCharType="end"/>
            </w:r>
            <w:r w:rsidRPr="00FC553D">
              <w:rPr>
                <w:rStyle w:val="Hypertextovodkaz"/>
              </w:rPr>
              <w:fldChar w:fldCharType="end"/>
            </w:r>
          </w:ins>
        </w:p>
        <w:p w14:paraId="0050039A" w14:textId="20E9D4F0" w:rsidR="00D015A0" w:rsidRPr="003971B3" w:rsidDel="008175AD" w:rsidRDefault="00D015A0">
          <w:pPr>
            <w:pStyle w:val="Obsah1"/>
            <w:rPr>
              <w:del w:id="286" w:author="Vojtěch Bžatek" w:date="2024-05-22T04:43:00Z" w16du:dateUtc="2024-05-22T02:43:00Z"/>
              <w:rFonts w:asciiTheme="minorHAnsi" w:eastAsiaTheme="minorEastAsia" w:hAnsiTheme="minorHAnsi" w:cstheme="minorBidi"/>
              <w:kern w:val="2"/>
              <w:lang w:val="cs-CZ"/>
            </w:rPr>
          </w:pPr>
          <w:del w:id="287" w:author="Vojtěch Bžatek" w:date="2024-05-22T04:43:00Z" w16du:dateUtc="2024-05-22T02:43:00Z">
            <w:r w:rsidRPr="008175AD" w:rsidDel="008175AD">
              <w:rPr>
                <w:rPrChange w:id="288" w:author="Vojtěch Bžatek" w:date="2024-05-22T04:43:00Z" w16du:dateUtc="2024-05-22T02:43:00Z">
                  <w:rPr>
                    <w:rStyle w:val="Hypertextovodkaz"/>
                  </w:rPr>
                </w:rPrChange>
              </w:rPr>
              <w:delText>SEZNAM POUŽITÝCH ZKRATEK</w:delText>
            </w:r>
            <w:r w:rsidDel="008175AD">
              <w:rPr>
                <w:webHidden/>
              </w:rPr>
              <w:tab/>
            </w:r>
            <w:r w:rsidR="008175AD" w:rsidDel="008175AD">
              <w:rPr>
                <w:webHidden/>
              </w:rPr>
              <w:delText>11</w:delText>
            </w:r>
          </w:del>
        </w:p>
        <w:p w14:paraId="18A6E7A4" w14:textId="1B3AD2FB" w:rsidR="00D015A0" w:rsidRPr="003971B3" w:rsidDel="008175AD" w:rsidRDefault="00D015A0">
          <w:pPr>
            <w:pStyle w:val="Obsah1"/>
            <w:rPr>
              <w:del w:id="289" w:author="Vojtěch Bžatek" w:date="2024-05-22T04:43:00Z" w16du:dateUtc="2024-05-22T02:43:00Z"/>
              <w:rFonts w:asciiTheme="minorHAnsi" w:eastAsiaTheme="minorEastAsia" w:hAnsiTheme="minorHAnsi" w:cstheme="minorBidi"/>
              <w:kern w:val="2"/>
              <w:lang w:val="cs-CZ"/>
            </w:rPr>
          </w:pPr>
          <w:del w:id="290" w:author="Vojtěch Bžatek" w:date="2024-05-22T04:43:00Z" w16du:dateUtc="2024-05-22T02:43:00Z">
            <w:r w:rsidRPr="008175AD" w:rsidDel="008175AD">
              <w:rPr>
                <w:rPrChange w:id="291" w:author="Vojtěch Bžatek" w:date="2024-05-22T04:43:00Z" w16du:dateUtc="2024-05-22T02:43:00Z">
                  <w:rPr>
                    <w:rStyle w:val="Hypertextovodkaz"/>
                  </w:rPr>
                </w:rPrChange>
              </w:rPr>
              <w:delText>SEZNAM OBRÁZKŮ</w:delText>
            </w:r>
            <w:r w:rsidDel="008175AD">
              <w:rPr>
                <w:webHidden/>
              </w:rPr>
              <w:tab/>
            </w:r>
            <w:r w:rsidR="008175AD" w:rsidDel="008175AD">
              <w:rPr>
                <w:webHidden/>
              </w:rPr>
              <w:delText>13</w:delText>
            </w:r>
          </w:del>
        </w:p>
        <w:p w14:paraId="56113700" w14:textId="013A24FF" w:rsidR="00D015A0" w:rsidRPr="003971B3" w:rsidDel="008175AD" w:rsidRDefault="00D015A0">
          <w:pPr>
            <w:pStyle w:val="Obsah1"/>
            <w:rPr>
              <w:del w:id="292" w:author="Vojtěch Bžatek" w:date="2024-05-22T04:43:00Z" w16du:dateUtc="2024-05-22T02:43:00Z"/>
              <w:rFonts w:asciiTheme="minorHAnsi" w:eastAsiaTheme="minorEastAsia" w:hAnsiTheme="minorHAnsi" w:cstheme="minorBidi"/>
              <w:kern w:val="2"/>
              <w:lang w:val="cs-CZ"/>
            </w:rPr>
          </w:pPr>
          <w:del w:id="293" w:author="Vojtěch Bžatek" w:date="2024-05-22T04:43:00Z" w16du:dateUtc="2024-05-22T02:43:00Z">
            <w:r w:rsidRPr="008175AD" w:rsidDel="008175AD">
              <w:rPr>
                <w:rPrChange w:id="294" w:author="Vojtěch Bžatek" w:date="2024-05-22T04:43:00Z" w16du:dateUtc="2024-05-22T02:43:00Z">
                  <w:rPr>
                    <w:rStyle w:val="Hypertextovodkaz"/>
                  </w:rPr>
                </w:rPrChange>
              </w:rPr>
              <w:delText>SEZNAM TABULEK</w:delText>
            </w:r>
            <w:r w:rsidDel="008175AD">
              <w:rPr>
                <w:webHidden/>
              </w:rPr>
              <w:tab/>
            </w:r>
            <w:r w:rsidR="008175AD" w:rsidDel="008175AD">
              <w:rPr>
                <w:webHidden/>
              </w:rPr>
              <w:delText>15</w:delText>
            </w:r>
          </w:del>
        </w:p>
        <w:p w14:paraId="6D77DA96" w14:textId="429C2DB0" w:rsidR="00D015A0" w:rsidRPr="003971B3" w:rsidDel="008175AD" w:rsidRDefault="00D015A0">
          <w:pPr>
            <w:pStyle w:val="Obsah1"/>
            <w:rPr>
              <w:del w:id="295" w:author="Vojtěch Bžatek" w:date="2024-05-22T04:43:00Z" w16du:dateUtc="2024-05-22T02:43:00Z"/>
              <w:rFonts w:asciiTheme="minorHAnsi" w:eastAsiaTheme="minorEastAsia" w:hAnsiTheme="minorHAnsi" w:cstheme="minorBidi"/>
              <w:kern w:val="2"/>
              <w:lang w:val="cs-CZ"/>
            </w:rPr>
          </w:pPr>
          <w:del w:id="296" w:author="Vojtěch Bžatek" w:date="2024-05-22T04:43:00Z" w16du:dateUtc="2024-05-22T02:43:00Z">
            <w:r w:rsidRPr="008175AD" w:rsidDel="008175AD">
              <w:rPr>
                <w:rPrChange w:id="297" w:author="Vojtěch Bžatek" w:date="2024-05-22T04:43:00Z" w16du:dateUtc="2024-05-22T02:43:00Z">
                  <w:rPr>
                    <w:rStyle w:val="Hypertextovodkaz"/>
                  </w:rPr>
                </w:rPrChange>
              </w:rPr>
              <w:delText>ÚVOD</w:delText>
            </w:r>
            <w:r w:rsidDel="008175AD">
              <w:rPr>
                <w:webHidden/>
              </w:rPr>
              <w:tab/>
            </w:r>
            <w:r w:rsidR="008175AD" w:rsidDel="008175AD">
              <w:rPr>
                <w:webHidden/>
              </w:rPr>
              <w:delText>16</w:delText>
            </w:r>
          </w:del>
        </w:p>
        <w:p w14:paraId="2A09ABDF" w14:textId="2562E7F1" w:rsidR="00D015A0" w:rsidRPr="003971B3" w:rsidDel="008175AD" w:rsidRDefault="00D015A0">
          <w:pPr>
            <w:pStyle w:val="Obsah2"/>
            <w:rPr>
              <w:del w:id="298" w:author="Vojtěch Bžatek" w:date="2024-05-22T04:43:00Z" w16du:dateUtc="2024-05-22T02:43:00Z"/>
              <w:rFonts w:asciiTheme="minorHAnsi" w:eastAsiaTheme="minorEastAsia" w:hAnsiTheme="minorHAnsi" w:cstheme="minorBidi"/>
              <w:noProof/>
              <w:kern w:val="2"/>
              <w:sz w:val="24"/>
              <w:szCs w:val="24"/>
              <w:lang w:val="cs-CZ"/>
            </w:rPr>
          </w:pPr>
          <w:del w:id="299" w:author="Vojtěch Bžatek" w:date="2024-05-22T04:43:00Z" w16du:dateUtc="2024-05-22T02:43:00Z">
            <w:r w:rsidRPr="008175AD" w:rsidDel="008175AD">
              <w:rPr>
                <w:rPrChange w:id="300" w:author="Vojtěch Bžatek" w:date="2024-05-22T04:43:00Z" w16du:dateUtc="2024-05-22T02:43:00Z">
                  <w:rPr>
                    <w:rStyle w:val="Hypertextovodkaz"/>
                    <w:noProof/>
                  </w:rPr>
                </w:rPrChange>
              </w:rPr>
              <w:delText>1.1</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301" w:author="Vojtěch Bžatek" w:date="2024-05-22T04:43:00Z" w16du:dateUtc="2024-05-22T02:43:00Z">
                  <w:rPr>
                    <w:rStyle w:val="Hypertextovodkaz"/>
                    <w:noProof/>
                  </w:rPr>
                </w:rPrChange>
              </w:rPr>
              <w:delText>Cíle práce a její omezení</w:delText>
            </w:r>
            <w:r w:rsidDel="008175AD">
              <w:rPr>
                <w:noProof/>
                <w:webHidden/>
              </w:rPr>
              <w:tab/>
              <w:delText>17</w:delText>
            </w:r>
          </w:del>
        </w:p>
        <w:p w14:paraId="50135BC2" w14:textId="5E68C611" w:rsidR="00D015A0" w:rsidRPr="003971B3" w:rsidDel="008175AD" w:rsidRDefault="00D015A0">
          <w:pPr>
            <w:pStyle w:val="Obsah1"/>
            <w:tabs>
              <w:tab w:val="left" w:pos="400"/>
            </w:tabs>
            <w:rPr>
              <w:del w:id="302" w:author="Vojtěch Bžatek" w:date="2024-05-22T04:43:00Z" w16du:dateUtc="2024-05-22T02:43:00Z"/>
              <w:rFonts w:asciiTheme="minorHAnsi" w:eastAsiaTheme="minorEastAsia" w:hAnsiTheme="minorHAnsi" w:cstheme="minorBidi"/>
              <w:kern w:val="2"/>
              <w:lang w:val="cs-CZ"/>
            </w:rPr>
          </w:pPr>
          <w:del w:id="303" w:author="Vojtěch Bžatek" w:date="2024-05-22T04:43:00Z" w16du:dateUtc="2024-05-22T02:43:00Z">
            <w:r w:rsidRPr="008175AD" w:rsidDel="008175AD">
              <w:rPr>
                <w:rPrChange w:id="304" w:author="Vojtěch Bžatek" w:date="2024-05-22T04:43:00Z" w16du:dateUtc="2024-05-22T02:43:00Z">
                  <w:rPr>
                    <w:rStyle w:val="Hypertextovodkaz"/>
                  </w:rPr>
                </w:rPrChange>
              </w:rPr>
              <w:delText>2</w:delText>
            </w:r>
            <w:r w:rsidRPr="003971B3" w:rsidDel="008175AD">
              <w:rPr>
                <w:rFonts w:asciiTheme="minorHAnsi" w:eastAsiaTheme="minorEastAsia" w:hAnsiTheme="minorHAnsi" w:cstheme="minorBidi"/>
                <w:kern w:val="2"/>
                <w:lang w:val="cs-CZ"/>
              </w:rPr>
              <w:tab/>
            </w:r>
            <w:r w:rsidRPr="008175AD" w:rsidDel="008175AD">
              <w:rPr>
                <w:rPrChange w:id="305" w:author="Vojtěch Bžatek" w:date="2024-05-22T04:43:00Z" w16du:dateUtc="2024-05-22T02:43:00Z">
                  <w:rPr>
                    <w:rStyle w:val="Hypertextovodkaz"/>
                  </w:rPr>
                </w:rPrChange>
              </w:rPr>
              <w:delText>Postkvantová kryptografie</w:delText>
            </w:r>
            <w:r w:rsidDel="008175AD">
              <w:rPr>
                <w:webHidden/>
              </w:rPr>
              <w:tab/>
              <w:delText>18</w:delText>
            </w:r>
          </w:del>
        </w:p>
        <w:p w14:paraId="11B401D6" w14:textId="748358E2" w:rsidR="00D015A0" w:rsidRPr="003971B3" w:rsidDel="008175AD" w:rsidRDefault="00D015A0">
          <w:pPr>
            <w:pStyle w:val="Obsah2"/>
            <w:rPr>
              <w:del w:id="306" w:author="Vojtěch Bžatek" w:date="2024-05-22T04:43:00Z" w16du:dateUtc="2024-05-22T02:43:00Z"/>
              <w:rFonts w:asciiTheme="minorHAnsi" w:eastAsiaTheme="minorEastAsia" w:hAnsiTheme="minorHAnsi" w:cstheme="minorBidi"/>
              <w:noProof/>
              <w:kern w:val="2"/>
              <w:sz w:val="24"/>
              <w:szCs w:val="24"/>
              <w:lang w:val="cs-CZ"/>
            </w:rPr>
          </w:pPr>
          <w:del w:id="307" w:author="Vojtěch Bžatek" w:date="2024-05-22T04:43:00Z" w16du:dateUtc="2024-05-22T02:43:00Z">
            <w:r w:rsidRPr="008175AD" w:rsidDel="008175AD">
              <w:rPr>
                <w:rPrChange w:id="308" w:author="Vojtěch Bžatek" w:date="2024-05-22T04:43:00Z" w16du:dateUtc="2024-05-22T02:43:00Z">
                  <w:rPr>
                    <w:rStyle w:val="Hypertextovodkaz"/>
                    <w:noProof/>
                  </w:rPr>
                </w:rPrChange>
              </w:rPr>
              <w:delText>2.1</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309" w:author="Vojtěch Bžatek" w:date="2024-05-22T04:43:00Z" w16du:dateUtc="2024-05-22T02:43:00Z">
                  <w:rPr>
                    <w:rStyle w:val="Hypertextovodkaz"/>
                    <w:noProof/>
                  </w:rPr>
                </w:rPrChange>
              </w:rPr>
              <w:delText>Shrnutí klasické kryptografie</w:delText>
            </w:r>
            <w:r w:rsidDel="008175AD">
              <w:rPr>
                <w:noProof/>
                <w:webHidden/>
              </w:rPr>
              <w:tab/>
              <w:delText>18</w:delText>
            </w:r>
          </w:del>
        </w:p>
        <w:p w14:paraId="41B738D9" w14:textId="6DF5C6B7" w:rsidR="00D015A0" w:rsidRPr="003971B3" w:rsidDel="008175AD" w:rsidRDefault="00D015A0">
          <w:pPr>
            <w:pStyle w:val="Obsah2"/>
            <w:rPr>
              <w:del w:id="310" w:author="Vojtěch Bžatek" w:date="2024-05-22T04:43:00Z" w16du:dateUtc="2024-05-22T02:43:00Z"/>
              <w:rFonts w:asciiTheme="minorHAnsi" w:eastAsiaTheme="minorEastAsia" w:hAnsiTheme="minorHAnsi" w:cstheme="minorBidi"/>
              <w:noProof/>
              <w:kern w:val="2"/>
              <w:sz w:val="24"/>
              <w:szCs w:val="24"/>
              <w:lang w:val="cs-CZ"/>
            </w:rPr>
          </w:pPr>
          <w:del w:id="311" w:author="Vojtěch Bžatek" w:date="2024-05-22T04:43:00Z" w16du:dateUtc="2024-05-22T02:43:00Z">
            <w:r w:rsidRPr="008175AD" w:rsidDel="008175AD">
              <w:rPr>
                <w:rPrChange w:id="312" w:author="Vojtěch Bžatek" w:date="2024-05-22T04:43:00Z" w16du:dateUtc="2024-05-22T02:43:00Z">
                  <w:rPr>
                    <w:rStyle w:val="Hypertextovodkaz"/>
                    <w:noProof/>
                  </w:rPr>
                </w:rPrChange>
              </w:rPr>
              <w:delText>2.2</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313" w:author="Vojtěch Bžatek" w:date="2024-05-22T04:43:00Z" w16du:dateUtc="2024-05-22T02:43:00Z">
                  <w:rPr>
                    <w:rStyle w:val="Hypertextovodkaz"/>
                    <w:noProof/>
                  </w:rPr>
                </w:rPrChange>
              </w:rPr>
              <w:delText>Shorův algoritmus</w:delText>
            </w:r>
            <w:r w:rsidDel="008175AD">
              <w:rPr>
                <w:noProof/>
                <w:webHidden/>
              </w:rPr>
              <w:tab/>
              <w:delText>21</w:delText>
            </w:r>
          </w:del>
        </w:p>
        <w:p w14:paraId="2D0CA8F6" w14:textId="08D55AFC" w:rsidR="00D015A0" w:rsidRPr="003971B3" w:rsidDel="008175AD" w:rsidRDefault="00D015A0">
          <w:pPr>
            <w:pStyle w:val="Obsah2"/>
            <w:rPr>
              <w:del w:id="314" w:author="Vojtěch Bžatek" w:date="2024-05-22T04:43:00Z" w16du:dateUtc="2024-05-22T02:43:00Z"/>
              <w:rFonts w:asciiTheme="minorHAnsi" w:eastAsiaTheme="minorEastAsia" w:hAnsiTheme="minorHAnsi" w:cstheme="minorBidi"/>
              <w:noProof/>
              <w:kern w:val="2"/>
              <w:sz w:val="24"/>
              <w:szCs w:val="24"/>
              <w:lang w:val="cs-CZ"/>
            </w:rPr>
          </w:pPr>
          <w:del w:id="315" w:author="Vojtěch Bžatek" w:date="2024-05-22T04:43:00Z" w16du:dateUtc="2024-05-22T02:43:00Z">
            <w:r w:rsidRPr="008175AD" w:rsidDel="008175AD">
              <w:rPr>
                <w:rPrChange w:id="316" w:author="Vojtěch Bžatek" w:date="2024-05-22T04:43:00Z" w16du:dateUtc="2024-05-22T02:43:00Z">
                  <w:rPr>
                    <w:rStyle w:val="Hypertextovodkaz"/>
                    <w:noProof/>
                  </w:rPr>
                </w:rPrChange>
              </w:rPr>
              <w:delText>2.3</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317" w:author="Vojtěch Bžatek" w:date="2024-05-22T04:43:00Z" w16du:dateUtc="2024-05-22T02:43:00Z">
                  <w:rPr>
                    <w:rStyle w:val="Hypertextovodkaz"/>
                    <w:noProof/>
                  </w:rPr>
                </w:rPrChange>
              </w:rPr>
              <w:delText>Motivace postkvantové kryptografie</w:delText>
            </w:r>
            <w:r w:rsidDel="008175AD">
              <w:rPr>
                <w:noProof/>
                <w:webHidden/>
              </w:rPr>
              <w:tab/>
              <w:delText>22</w:delText>
            </w:r>
          </w:del>
        </w:p>
        <w:p w14:paraId="59BAADD2" w14:textId="7C103CCD" w:rsidR="00D015A0" w:rsidRPr="003971B3" w:rsidDel="008175AD" w:rsidRDefault="00D015A0">
          <w:pPr>
            <w:pStyle w:val="Obsah2"/>
            <w:rPr>
              <w:del w:id="318" w:author="Vojtěch Bžatek" w:date="2024-05-22T04:43:00Z" w16du:dateUtc="2024-05-22T02:43:00Z"/>
              <w:rFonts w:asciiTheme="minorHAnsi" w:eastAsiaTheme="minorEastAsia" w:hAnsiTheme="minorHAnsi" w:cstheme="minorBidi"/>
              <w:noProof/>
              <w:kern w:val="2"/>
              <w:sz w:val="24"/>
              <w:szCs w:val="24"/>
              <w:lang w:val="cs-CZ"/>
            </w:rPr>
          </w:pPr>
          <w:del w:id="319" w:author="Vojtěch Bžatek" w:date="2024-05-22T04:43:00Z" w16du:dateUtc="2024-05-22T02:43:00Z">
            <w:r w:rsidRPr="008175AD" w:rsidDel="008175AD">
              <w:rPr>
                <w:rPrChange w:id="320" w:author="Vojtěch Bžatek" w:date="2024-05-22T04:43:00Z" w16du:dateUtc="2024-05-22T02:43:00Z">
                  <w:rPr>
                    <w:rStyle w:val="Hypertextovodkaz"/>
                    <w:noProof/>
                  </w:rPr>
                </w:rPrChange>
              </w:rPr>
              <w:delText>2.4</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321" w:author="Vojtěch Bžatek" w:date="2024-05-22T04:43:00Z" w16du:dateUtc="2024-05-22T02:43:00Z">
                  <w:rPr>
                    <w:rStyle w:val="Hypertextovodkaz"/>
                    <w:noProof/>
                  </w:rPr>
                </w:rPrChange>
              </w:rPr>
              <w:delText>NIST a jeho zapojení do pokroku v postkvantové kryptografii</w:delText>
            </w:r>
            <w:r w:rsidDel="008175AD">
              <w:rPr>
                <w:noProof/>
                <w:webHidden/>
              </w:rPr>
              <w:tab/>
              <w:delText>22</w:delText>
            </w:r>
          </w:del>
        </w:p>
        <w:p w14:paraId="69AB43ED" w14:textId="15F97AB6" w:rsidR="00D015A0" w:rsidRPr="003971B3" w:rsidDel="008175AD" w:rsidRDefault="00D015A0">
          <w:pPr>
            <w:pStyle w:val="Obsah2"/>
            <w:rPr>
              <w:del w:id="322" w:author="Vojtěch Bžatek" w:date="2024-05-22T04:43:00Z" w16du:dateUtc="2024-05-22T02:43:00Z"/>
              <w:rFonts w:asciiTheme="minorHAnsi" w:eastAsiaTheme="minorEastAsia" w:hAnsiTheme="minorHAnsi" w:cstheme="minorBidi"/>
              <w:noProof/>
              <w:kern w:val="2"/>
              <w:sz w:val="24"/>
              <w:szCs w:val="24"/>
              <w:lang w:val="cs-CZ"/>
            </w:rPr>
          </w:pPr>
          <w:del w:id="323" w:author="Vojtěch Bžatek" w:date="2024-05-22T04:43:00Z" w16du:dateUtc="2024-05-22T02:43:00Z">
            <w:r w:rsidRPr="008175AD" w:rsidDel="008175AD">
              <w:rPr>
                <w:rPrChange w:id="324" w:author="Vojtěch Bžatek" w:date="2024-05-22T04:43:00Z" w16du:dateUtc="2024-05-22T02:43:00Z">
                  <w:rPr>
                    <w:rStyle w:val="Hypertextovodkaz"/>
                    <w:noProof/>
                  </w:rPr>
                </w:rPrChange>
              </w:rPr>
              <w:delText>2.5</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325" w:author="Vojtěch Bžatek" w:date="2024-05-22T04:43:00Z" w16du:dateUtc="2024-05-22T02:43:00Z">
                  <w:rPr>
                    <w:rStyle w:val="Hypertextovodkaz"/>
                    <w:noProof/>
                  </w:rPr>
                </w:rPrChange>
              </w:rPr>
              <w:delText>Vybrané postkvantové algoritmy pro standardizaci</w:delText>
            </w:r>
            <w:r w:rsidDel="008175AD">
              <w:rPr>
                <w:noProof/>
                <w:webHidden/>
              </w:rPr>
              <w:tab/>
              <w:delText>24</w:delText>
            </w:r>
          </w:del>
        </w:p>
        <w:p w14:paraId="6A59D7DA" w14:textId="1EE563DF" w:rsidR="00D015A0" w:rsidRPr="003971B3" w:rsidDel="008175AD" w:rsidRDefault="00D015A0">
          <w:pPr>
            <w:pStyle w:val="Obsah3"/>
            <w:tabs>
              <w:tab w:val="left" w:pos="1200"/>
              <w:tab w:val="right" w:leader="dot" w:pos="8493"/>
            </w:tabs>
            <w:rPr>
              <w:del w:id="326" w:author="Vojtěch Bžatek" w:date="2024-05-22T04:43:00Z" w16du:dateUtc="2024-05-22T02:43:00Z"/>
              <w:rFonts w:asciiTheme="minorHAnsi" w:eastAsiaTheme="minorEastAsia" w:hAnsiTheme="minorHAnsi" w:cstheme="minorBidi"/>
              <w:noProof/>
              <w:kern w:val="2"/>
              <w:sz w:val="24"/>
              <w:szCs w:val="24"/>
              <w:lang w:val="cs-CZ"/>
            </w:rPr>
          </w:pPr>
          <w:del w:id="327" w:author="Vojtěch Bžatek" w:date="2024-05-22T04:43:00Z" w16du:dateUtc="2024-05-22T02:43:00Z">
            <w:r w:rsidRPr="008175AD" w:rsidDel="008175AD">
              <w:rPr>
                <w:rPrChange w:id="328" w:author="Vojtěch Bžatek" w:date="2024-05-22T04:43:00Z" w16du:dateUtc="2024-05-22T02:43:00Z">
                  <w:rPr>
                    <w:rStyle w:val="Hypertextovodkaz"/>
                    <w:noProof/>
                  </w:rPr>
                </w:rPrChange>
              </w:rPr>
              <w:delText>2.5.1</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329" w:author="Vojtěch Bžatek" w:date="2024-05-22T04:43:00Z" w16du:dateUtc="2024-05-22T02:43:00Z">
                  <w:rPr>
                    <w:rStyle w:val="Hypertextovodkaz"/>
                    <w:noProof/>
                  </w:rPr>
                </w:rPrChange>
              </w:rPr>
              <w:delText>Kryptografie založená na mřížkách</w:delText>
            </w:r>
            <w:r w:rsidDel="008175AD">
              <w:rPr>
                <w:noProof/>
                <w:webHidden/>
              </w:rPr>
              <w:tab/>
              <w:delText>24</w:delText>
            </w:r>
          </w:del>
        </w:p>
        <w:p w14:paraId="13BAB099" w14:textId="61352DFD" w:rsidR="00D015A0" w:rsidRPr="003971B3" w:rsidDel="008175AD" w:rsidRDefault="00D015A0">
          <w:pPr>
            <w:pStyle w:val="Obsah3"/>
            <w:tabs>
              <w:tab w:val="left" w:pos="1200"/>
              <w:tab w:val="right" w:leader="dot" w:pos="8493"/>
            </w:tabs>
            <w:rPr>
              <w:del w:id="330" w:author="Vojtěch Bžatek" w:date="2024-05-22T04:43:00Z" w16du:dateUtc="2024-05-22T02:43:00Z"/>
              <w:rFonts w:asciiTheme="minorHAnsi" w:eastAsiaTheme="minorEastAsia" w:hAnsiTheme="minorHAnsi" w:cstheme="minorBidi"/>
              <w:noProof/>
              <w:kern w:val="2"/>
              <w:sz w:val="24"/>
              <w:szCs w:val="24"/>
              <w:lang w:val="cs-CZ"/>
            </w:rPr>
          </w:pPr>
          <w:del w:id="331" w:author="Vojtěch Bžatek" w:date="2024-05-22T04:43:00Z" w16du:dateUtc="2024-05-22T02:43:00Z">
            <w:r w:rsidRPr="008175AD" w:rsidDel="008175AD">
              <w:rPr>
                <w:rPrChange w:id="332" w:author="Vojtěch Bžatek" w:date="2024-05-22T04:43:00Z" w16du:dateUtc="2024-05-22T02:43:00Z">
                  <w:rPr>
                    <w:rStyle w:val="Hypertextovodkaz"/>
                    <w:noProof/>
                  </w:rPr>
                </w:rPrChange>
              </w:rPr>
              <w:delText>2.5.2</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333" w:author="Vojtěch Bžatek" w:date="2024-05-22T04:43:00Z" w16du:dateUtc="2024-05-22T02:43:00Z">
                  <w:rPr>
                    <w:rStyle w:val="Hypertextovodkaz"/>
                    <w:noProof/>
                  </w:rPr>
                </w:rPrChange>
              </w:rPr>
              <w:delText>Kryptografie založená na hashovacích funkcích</w:delText>
            </w:r>
            <w:r w:rsidDel="008175AD">
              <w:rPr>
                <w:noProof/>
                <w:webHidden/>
              </w:rPr>
              <w:tab/>
              <w:delText>25</w:delText>
            </w:r>
          </w:del>
        </w:p>
        <w:p w14:paraId="7C158E5B" w14:textId="503223CB" w:rsidR="00D015A0" w:rsidRPr="003971B3" w:rsidDel="008175AD" w:rsidRDefault="00D015A0">
          <w:pPr>
            <w:pStyle w:val="Obsah3"/>
            <w:tabs>
              <w:tab w:val="left" w:pos="1200"/>
              <w:tab w:val="right" w:leader="dot" w:pos="8493"/>
            </w:tabs>
            <w:rPr>
              <w:del w:id="334" w:author="Vojtěch Bžatek" w:date="2024-05-22T04:43:00Z" w16du:dateUtc="2024-05-22T02:43:00Z"/>
              <w:rFonts w:asciiTheme="minorHAnsi" w:eastAsiaTheme="minorEastAsia" w:hAnsiTheme="minorHAnsi" w:cstheme="minorBidi"/>
              <w:noProof/>
              <w:kern w:val="2"/>
              <w:sz w:val="24"/>
              <w:szCs w:val="24"/>
              <w:lang w:val="cs-CZ"/>
            </w:rPr>
          </w:pPr>
          <w:del w:id="335" w:author="Vojtěch Bžatek" w:date="2024-05-22T04:43:00Z" w16du:dateUtc="2024-05-22T02:43:00Z">
            <w:r w:rsidRPr="008175AD" w:rsidDel="008175AD">
              <w:rPr>
                <w:rPrChange w:id="336" w:author="Vojtěch Bžatek" w:date="2024-05-22T04:43:00Z" w16du:dateUtc="2024-05-22T02:43:00Z">
                  <w:rPr>
                    <w:rStyle w:val="Hypertextovodkaz"/>
                    <w:noProof/>
                  </w:rPr>
                </w:rPrChange>
              </w:rPr>
              <w:delText>2.5.3</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337" w:author="Vojtěch Bžatek" w:date="2024-05-22T04:43:00Z" w16du:dateUtc="2024-05-22T02:43:00Z">
                  <w:rPr>
                    <w:rStyle w:val="Hypertextovodkaz"/>
                    <w:noProof/>
                  </w:rPr>
                </w:rPrChange>
              </w:rPr>
              <w:delText>CRYSTALS-Kyber</w:delText>
            </w:r>
            <w:r w:rsidDel="008175AD">
              <w:rPr>
                <w:noProof/>
                <w:webHidden/>
              </w:rPr>
              <w:tab/>
              <w:delText>26</w:delText>
            </w:r>
          </w:del>
        </w:p>
        <w:p w14:paraId="620342C6" w14:textId="2E93F744" w:rsidR="00D015A0" w:rsidRPr="003971B3" w:rsidDel="008175AD" w:rsidRDefault="00D015A0">
          <w:pPr>
            <w:pStyle w:val="Obsah3"/>
            <w:tabs>
              <w:tab w:val="left" w:pos="1200"/>
              <w:tab w:val="right" w:leader="dot" w:pos="8493"/>
            </w:tabs>
            <w:rPr>
              <w:del w:id="338" w:author="Vojtěch Bžatek" w:date="2024-05-22T04:43:00Z" w16du:dateUtc="2024-05-22T02:43:00Z"/>
              <w:rFonts w:asciiTheme="minorHAnsi" w:eastAsiaTheme="minorEastAsia" w:hAnsiTheme="minorHAnsi" w:cstheme="minorBidi"/>
              <w:noProof/>
              <w:kern w:val="2"/>
              <w:sz w:val="24"/>
              <w:szCs w:val="24"/>
              <w:lang w:val="cs-CZ"/>
            </w:rPr>
          </w:pPr>
          <w:del w:id="339" w:author="Vojtěch Bžatek" w:date="2024-05-22T04:43:00Z" w16du:dateUtc="2024-05-22T02:43:00Z">
            <w:r w:rsidRPr="008175AD" w:rsidDel="008175AD">
              <w:rPr>
                <w:rPrChange w:id="340" w:author="Vojtěch Bžatek" w:date="2024-05-22T04:43:00Z" w16du:dateUtc="2024-05-22T02:43:00Z">
                  <w:rPr>
                    <w:rStyle w:val="Hypertextovodkaz"/>
                    <w:noProof/>
                  </w:rPr>
                </w:rPrChange>
              </w:rPr>
              <w:delText>2.5.4</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341" w:author="Vojtěch Bžatek" w:date="2024-05-22T04:43:00Z" w16du:dateUtc="2024-05-22T02:43:00Z">
                  <w:rPr>
                    <w:rStyle w:val="Hypertextovodkaz"/>
                    <w:noProof/>
                  </w:rPr>
                </w:rPrChange>
              </w:rPr>
              <w:delText>CRYSTALS-DILITHIUM</w:delText>
            </w:r>
            <w:r w:rsidDel="008175AD">
              <w:rPr>
                <w:noProof/>
                <w:webHidden/>
              </w:rPr>
              <w:tab/>
              <w:delText>26</w:delText>
            </w:r>
          </w:del>
        </w:p>
        <w:p w14:paraId="3225A0BD" w14:textId="7D81C158" w:rsidR="00D015A0" w:rsidRPr="003971B3" w:rsidDel="008175AD" w:rsidRDefault="00D015A0">
          <w:pPr>
            <w:pStyle w:val="Obsah3"/>
            <w:tabs>
              <w:tab w:val="left" w:pos="1200"/>
              <w:tab w:val="right" w:leader="dot" w:pos="8493"/>
            </w:tabs>
            <w:rPr>
              <w:del w:id="342" w:author="Vojtěch Bžatek" w:date="2024-05-22T04:43:00Z" w16du:dateUtc="2024-05-22T02:43:00Z"/>
              <w:rFonts w:asciiTheme="minorHAnsi" w:eastAsiaTheme="minorEastAsia" w:hAnsiTheme="minorHAnsi" w:cstheme="minorBidi"/>
              <w:noProof/>
              <w:kern w:val="2"/>
              <w:sz w:val="24"/>
              <w:szCs w:val="24"/>
              <w:lang w:val="cs-CZ"/>
            </w:rPr>
          </w:pPr>
          <w:del w:id="343" w:author="Vojtěch Bžatek" w:date="2024-05-22T04:43:00Z" w16du:dateUtc="2024-05-22T02:43:00Z">
            <w:r w:rsidRPr="008175AD" w:rsidDel="008175AD">
              <w:rPr>
                <w:rPrChange w:id="344" w:author="Vojtěch Bžatek" w:date="2024-05-22T04:43:00Z" w16du:dateUtc="2024-05-22T02:43:00Z">
                  <w:rPr>
                    <w:rStyle w:val="Hypertextovodkaz"/>
                    <w:noProof/>
                  </w:rPr>
                </w:rPrChange>
              </w:rPr>
              <w:delText>2.5.5</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345" w:author="Vojtěch Bžatek" w:date="2024-05-22T04:43:00Z" w16du:dateUtc="2024-05-22T02:43:00Z">
                  <w:rPr>
                    <w:rStyle w:val="Hypertextovodkaz"/>
                    <w:noProof/>
                  </w:rPr>
                </w:rPrChange>
              </w:rPr>
              <w:delText>Falcon</w:delText>
            </w:r>
            <w:r w:rsidDel="008175AD">
              <w:rPr>
                <w:noProof/>
                <w:webHidden/>
              </w:rPr>
              <w:tab/>
              <w:delText>26</w:delText>
            </w:r>
          </w:del>
        </w:p>
        <w:p w14:paraId="68944155" w14:textId="75E33E68" w:rsidR="00D015A0" w:rsidRPr="003971B3" w:rsidDel="008175AD" w:rsidRDefault="00D015A0">
          <w:pPr>
            <w:pStyle w:val="Obsah3"/>
            <w:tabs>
              <w:tab w:val="left" w:pos="1200"/>
              <w:tab w:val="right" w:leader="dot" w:pos="8493"/>
            </w:tabs>
            <w:rPr>
              <w:del w:id="346" w:author="Vojtěch Bžatek" w:date="2024-05-22T04:43:00Z" w16du:dateUtc="2024-05-22T02:43:00Z"/>
              <w:rFonts w:asciiTheme="minorHAnsi" w:eastAsiaTheme="minorEastAsia" w:hAnsiTheme="minorHAnsi" w:cstheme="minorBidi"/>
              <w:noProof/>
              <w:kern w:val="2"/>
              <w:sz w:val="24"/>
              <w:szCs w:val="24"/>
              <w:lang w:val="cs-CZ"/>
            </w:rPr>
          </w:pPr>
          <w:del w:id="347" w:author="Vojtěch Bžatek" w:date="2024-05-22T04:43:00Z" w16du:dateUtc="2024-05-22T02:43:00Z">
            <w:r w:rsidRPr="008175AD" w:rsidDel="008175AD">
              <w:rPr>
                <w:rPrChange w:id="348" w:author="Vojtěch Bžatek" w:date="2024-05-22T04:43:00Z" w16du:dateUtc="2024-05-22T02:43:00Z">
                  <w:rPr>
                    <w:rStyle w:val="Hypertextovodkaz"/>
                    <w:noProof/>
                  </w:rPr>
                </w:rPrChange>
              </w:rPr>
              <w:delText>2.5.6</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349" w:author="Vojtěch Bžatek" w:date="2024-05-22T04:43:00Z" w16du:dateUtc="2024-05-22T02:43:00Z">
                  <w:rPr>
                    <w:rStyle w:val="Hypertextovodkaz"/>
                    <w:noProof/>
                  </w:rPr>
                </w:rPrChange>
              </w:rPr>
              <w:delText>SPHINCS+</w:delText>
            </w:r>
            <w:r w:rsidDel="008175AD">
              <w:rPr>
                <w:noProof/>
                <w:webHidden/>
              </w:rPr>
              <w:tab/>
              <w:delText>27</w:delText>
            </w:r>
          </w:del>
        </w:p>
        <w:p w14:paraId="1A9B4F72" w14:textId="29DE1C49" w:rsidR="00D015A0" w:rsidRPr="003971B3" w:rsidDel="008175AD" w:rsidRDefault="00D015A0">
          <w:pPr>
            <w:pStyle w:val="Obsah1"/>
            <w:tabs>
              <w:tab w:val="left" w:pos="400"/>
            </w:tabs>
            <w:rPr>
              <w:del w:id="350" w:author="Vojtěch Bžatek" w:date="2024-05-22T04:43:00Z" w16du:dateUtc="2024-05-22T02:43:00Z"/>
              <w:rFonts w:asciiTheme="minorHAnsi" w:eastAsiaTheme="minorEastAsia" w:hAnsiTheme="minorHAnsi" w:cstheme="minorBidi"/>
              <w:kern w:val="2"/>
              <w:lang w:val="cs-CZ"/>
            </w:rPr>
          </w:pPr>
          <w:del w:id="351" w:author="Vojtěch Bžatek" w:date="2024-05-22T04:43:00Z" w16du:dateUtc="2024-05-22T02:43:00Z">
            <w:r w:rsidRPr="008175AD" w:rsidDel="008175AD">
              <w:rPr>
                <w:rPrChange w:id="352" w:author="Vojtěch Bžatek" w:date="2024-05-22T04:43:00Z" w16du:dateUtc="2024-05-22T02:43:00Z">
                  <w:rPr>
                    <w:rStyle w:val="Hypertextovodkaz"/>
                  </w:rPr>
                </w:rPrChange>
              </w:rPr>
              <w:delText>3</w:delText>
            </w:r>
            <w:r w:rsidRPr="003971B3" w:rsidDel="008175AD">
              <w:rPr>
                <w:rFonts w:asciiTheme="minorHAnsi" w:eastAsiaTheme="minorEastAsia" w:hAnsiTheme="minorHAnsi" w:cstheme="minorBidi"/>
                <w:kern w:val="2"/>
                <w:lang w:val="cs-CZ"/>
              </w:rPr>
              <w:tab/>
            </w:r>
            <w:r w:rsidRPr="008175AD" w:rsidDel="008175AD">
              <w:rPr>
                <w:rPrChange w:id="353" w:author="Vojtěch Bžatek" w:date="2024-05-22T04:43:00Z" w16du:dateUtc="2024-05-22T02:43:00Z">
                  <w:rPr>
                    <w:rStyle w:val="Hypertextovodkaz"/>
                  </w:rPr>
                </w:rPrChange>
              </w:rPr>
              <w:delText>Mikroslužba zabezpečující postkvantovou kryptografii</w:delText>
            </w:r>
            <w:r w:rsidDel="008175AD">
              <w:rPr>
                <w:webHidden/>
              </w:rPr>
              <w:tab/>
              <w:delText>28</w:delText>
            </w:r>
          </w:del>
        </w:p>
        <w:p w14:paraId="53437BAA" w14:textId="48EFE3C7" w:rsidR="00D015A0" w:rsidRPr="003971B3" w:rsidDel="008175AD" w:rsidRDefault="00D015A0">
          <w:pPr>
            <w:pStyle w:val="Obsah2"/>
            <w:rPr>
              <w:del w:id="354" w:author="Vojtěch Bžatek" w:date="2024-05-22T04:43:00Z" w16du:dateUtc="2024-05-22T02:43:00Z"/>
              <w:rFonts w:asciiTheme="minorHAnsi" w:eastAsiaTheme="minorEastAsia" w:hAnsiTheme="minorHAnsi" w:cstheme="minorBidi"/>
              <w:noProof/>
              <w:kern w:val="2"/>
              <w:sz w:val="24"/>
              <w:szCs w:val="24"/>
              <w:lang w:val="cs-CZ"/>
            </w:rPr>
          </w:pPr>
          <w:del w:id="355" w:author="Vojtěch Bžatek" w:date="2024-05-22T04:43:00Z" w16du:dateUtc="2024-05-22T02:43:00Z">
            <w:r w:rsidRPr="008175AD" w:rsidDel="008175AD">
              <w:rPr>
                <w:rPrChange w:id="356" w:author="Vojtěch Bžatek" w:date="2024-05-22T04:43:00Z" w16du:dateUtc="2024-05-22T02:43:00Z">
                  <w:rPr>
                    <w:rStyle w:val="Hypertextovodkaz"/>
                    <w:noProof/>
                  </w:rPr>
                </w:rPrChange>
              </w:rPr>
              <w:delText>3.1</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357" w:author="Vojtěch Bžatek" w:date="2024-05-22T04:43:00Z" w16du:dateUtc="2024-05-22T02:43:00Z">
                  <w:rPr>
                    <w:rStyle w:val="Hypertextovodkaz"/>
                    <w:noProof/>
                  </w:rPr>
                </w:rPrChange>
              </w:rPr>
              <w:delText>Implementace postkvantových algoritmů</w:delText>
            </w:r>
            <w:r w:rsidDel="008175AD">
              <w:rPr>
                <w:noProof/>
                <w:webHidden/>
              </w:rPr>
              <w:tab/>
              <w:delText>28</w:delText>
            </w:r>
          </w:del>
        </w:p>
        <w:p w14:paraId="5EEC0BE3" w14:textId="3602192B" w:rsidR="00D015A0" w:rsidRPr="003971B3" w:rsidDel="008175AD" w:rsidRDefault="00D015A0">
          <w:pPr>
            <w:pStyle w:val="Obsah3"/>
            <w:tabs>
              <w:tab w:val="left" w:pos="1200"/>
              <w:tab w:val="right" w:leader="dot" w:pos="8493"/>
            </w:tabs>
            <w:rPr>
              <w:del w:id="358" w:author="Vojtěch Bžatek" w:date="2024-05-22T04:43:00Z" w16du:dateUtc="2024-05-22T02:43:00Z"/>
              <w:rFonts w:asciiTheme="minorHAnsi" w:eastAsiaTheme="minorEastAsia" w:hAnsiTheme="minorHAnsi" w:cstheme="minorBidi"/>
              <w:noProof/>
              <w:kern w:val="2"/>
              <w:sz w:val="24"/>
              <w:szCs w:val="24"/>
              <w:lang w:val="cs-CZ"/>
            </w:rPr>
          </w:pPr>
          <w:del w:id="359" w:author="Vojtěch Bžatek" w:date="2024-05-22T04:43:00Z" w16du:dateUtc="2024-05-22T02:43:00Z">
            <w:r w:rsidRPr="008175AD" w:rsidDel="008175AD">
              <w:rPr>
                <w:rPrChange w:id="360" w:author="Vojtěch Bžatek" w:date="2024-05-22T04:43:00Z" w16du:dateUtc="2024-05-22T02:43:00Z">
                  <w:rPr>
                    <w:rStyle w:val="Hypertextovodkaz"/>
                    <w:noProof/>
                  </w:rPr>
                </w:rPrChange>
              </w:rPr>
              <w:delText>3.1.1</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361" w:author="Vojtěch Bžatek" w:date="2024-05-22T04:43:00Z" w16du:dateUtc="2024-05-22T02:43:00Z">
                  <w:rPr>
                    <w:rStyle w:val="Hypertextovodkaz"/>
                    <w:noProof/>
                  </w:rPr>
                </w:rPrChange>
              </w:rPr>
              <w:delText>Společné knihovny</w:delText>
            </w:r>
            <w:r w:rsidDel="008175AD">
              <w:rPr>
                <w:noProof/>
                <w:webHidden/>
              </w:rPr>
              <w:tab/>
              <w:delText>28</w:delText>
            </w:r>
          </w:del>
        </w:p>
        <w:p w14:paraId="2090E938" w14:textId="098C523A" w:rsidR="00D015A0" w:rsidRPr="003971B3" w:rsidDel="008175AD" w:rsidRDefault="00D015A0">
          <w:pPr>
            <w:pStyle w:val="Obsah3"/>
            <w:tabs>
              <w:tab w:val="left" w:pos="1200"/>
              <w:tab w:val="right" w:leader="dot" w:pos="8493"/>
            </w:tabs>
            <w:rPr>
              <w:del w:id="362" w:author="Vojtěch Bžatek" w:date="2024-05-22T04:43:00Z" w16du:dateUtc="2024-05-22T02:43:00Z"/>
              <w:rFonts w:asciiTheme="minorHAnsi" w:eastAsiaTheme="minorEastAsia" w:hAnsiTheme="minorHAnsi" w:cstheme="minorBidi"/>
              <w:noProof/>
              <w:kern w:val="2"/>
              <w:sz w:val="24"/>
              <w:szCs w:val="24"/>
              <w:lang w:val="cs-CZ"/>
            </w:rPr>
          </w:pPr>
          <w:del w:id="363" w:author="Vojtěch Bžatek" w:date="2024-05-22T04:43:00Z" w16du:dateUtc="2024-05-22T02:43:00Z">
            <w:r w:rsidRPr="008175AD" w:rsidDel="008175AD">
              <w:rPr>
                <w:rPrChange w:id="364" w:author="Vojtěch Bžatek" w:date="2024-05-22T04:43:00Z" w16du:dateUtc="2024-05-22T02:43:00Z">
                  <w:rPr>
                    <w:rStyle w:val="Hypertextovodkaz"/>
                    <w:noProof/>
                  </w:rPr>
                </w:rPrChange>
              </w:rPr>
              <w:delText>3.1.2</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365" w:author="Vojtěch Bžatek" w:date="2024-05-22T04:43:00Z" w16du:dateUtc="2024-05-22T02:43:00Z">
                  <w:rPr>
                    <w:rStyle w:val="Hypertextovodkaz"/>
                    <w:noProof/>
                  </w:rPr>
                </w:rPrChange>
              </w:rPr>
              <w:delText>Pqcrypto</w:delText>
            </w:r>
            <w:r w:rsidDel="008175AD">
              <w:rPr>
                <w:noProof/>
                <w:webHidden/>
              </w:rPr>
              <w:tab/>
              <w:delText>30</w:delText>
            </w:r>
          </w:del>
        </w:p>
        <w:p w14:paraId="724FD671" w14:textId="673B391C" w:rsidR="00D015A0" w:rsidRPr="003971B3" w:rsidDel="008175AD" w:rsidRDefault="00D015A0">
          <w:pPr>
            <w:pStyle w:val="Obsah3"/>
            <w:tabs>
              <w:tab w:val="left" w:pos="1200"/>
              <w:tab w:val="right" w:leader="dot" w:pos="8493"/>
            </w:tabs>
            <w:rPr>
              <w:del w:id="366" w:author="Vojtěch Bžatek" w:date="2024-05-22T04:43:00Z" w16du:dateUtc="2024-05-22T02:43:00Z"/>
              <w:rFonts w:asciiTheme="minorHAnsi" w:eastAsiaTheme="minorEastAsia" w:hAnsiTheme="minorHAnsi" w:cstheme="minorBidi"/>
              <w:noProof/>
              <w:kern w:val="2"/>
              <w:sz w:val="24"/>
              <w:szCs w:val="24"/>
              <w:lang w:val="cs-CZ"/>
            </w:rPr>
          </w:pPr>
          <w:del w:id="367" w:author="Vojtěch Bžatek" w:date="2024-05-22T04:43:00Z" w16du:dateUtc="2024-05-22T02:43:00Z">
            <w:r w:rsidRPr="008175AD" w:rsidDel="008175AD">
              <w:rPr>
                <w:rPrChange w:id="368" w:author="Vojtěch Bžatek" w:date="2024-05-22T04:43:00Z" w16du:dateUtc="2024-05-22T02:43:00Z">
                  <w:rPr>
                    <w:rStyle w:val="Hypertextovodkaz"/>
                    <w:noProof/>
                  </w:rPr>
                </w:rPrChange>
              </w:rPr>
              <w:delText>3.1.3</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369" w:author="Vojtěch Bžatek" w:date="2024-05-22T04:43:00Z" w16du:dateUtc="2024-05-22T02:43:00Z">
                  <w:rPr>
                    <w:rStyle w:val="Hypertextovodkaz"/>
                    <w:noProof/>
                  </w:rPr>
                </w:rPrChange>
              </w:rPr>
              <w:delText>KYBER_PY</w:delText>
            </w:r>
            <w:r w:rsidDel="008175AD">
              <w:rPr>
                <w:noProof/>
                <w:webHidden/>
              </w:rPr>
              <w:tab/>
              <w:delText>31</w:delText>
            </w:r>
          </w:del>
        </w:p>
        <w:p w14:paraId="7BE2A9BA" w14:textId="660AD04B" w:rsidR="00D015A0" w:rsidRPr="003971B3" w:rsidDel="008175AD" w:rsidRDefault="00D015A0">
          <w:pPr>
            <w:pStyle w:val="Obsah3"/>
            <w:tabs>
              <w:tab w:val="left" w:pos="1200"/>
              <w:tab w:val="right" w:leader="dot" w:pos="8493"/>
            </w:tabs>
            <w:rPr>
              <w:del w:id="370" w:author="Vojtěch Bžatek" w:date="2024-05-22T04:43:00Z" w16du:dateUtc="2024-05-22T02:43:00Z"/>
              <w:rFonts w:asciiTheme="minorHAnsi" w:eastAsiaTheme="minorEastAsia" w:hAnsiTheme="minorHAnsi" w:cstheme="minorBidi"/>
              <w:noProof/>
              <w:kern w:val="2"/>
              <w:sz w:val="24"/>
              <w:szCs w:val="24"/>
              <w:lang w:val="cs-CZ"/>
            </w:rPr>
          </w:pPr>
          <w:del w:id="371" w:author="Vojtěch Bžatek" w:date="2024-05-22T04:43:00Z" w16du:dateUtc="2024-05-22T02:43:00Z">
            <w:r w:rsidRPr="008175AD" w:rsidDel="008175AD">
              <w:rPr>
                <w:rPrChange w:id="372" w:author="Vojtěch Bžatek" w:date="2024-05-22T04:43:00Z" w16du:dateUtc="2024-05-22T02:43:00Z">
                  <w:rPr>
                    <w:rStyle w:val="Hypertextovodkaz"/>
                    <w:noProof/>
                  </w:rPr>
                </w:rPrChange>
              </w:rPr>
              <w:delText>3.1.4</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373" w:author="Vojtěch Bžatek" w:date="2024-05-22T04:43:00Z" w16du:dateUtc="2024-05-22T02:43:00Z">
                  <w:rPr>
                    <w:rStyle w:val="Hypertextovodkaz"/>
                    <w:noProof/>
                  </w:rPr>
                </w:rPrChange>
              </w:rPr>
              <w:delText>FALCON_official</w:delText>
            </w:r>
            <w:r w:rsidDel="008175AD">
              <w:rPr>
                <w:noProof/>
                <w:webHidden/>
              </w:rPr>
              <w:tab/>
              <w:delText>31</w:delText>
            </w:r>
          </w:del>
        </w:p>
        <w:p w14:paraId="41964E5D" w14:textId="47E5C761" w:rsidR="00D015A0" w:rsidRPr="003971B3" w:rsidDel="008175AD" w:rsidRDefault="00D015A0">
          <w:pPr>
            <w:pStyle w:val="Obsah3"/>
            <w:tabs>
              <w:tab w:val="left" w:pos="1200"/>
              <w:tab w:val="right" w:leader="dot" w:pos="8493"/>
            </w:tabs>
            <w:rPr>
              <w:del w:id="374" w:author="Vojtěch Bžatek" w:date="2024-05-22T04:43:00Z" w16du:dateUtc="2024-05-22T02:43:00Z"/>
              <w:rFonts w:asciiTheme="minorHAnsi" w:eastAsiaTheme="minorEastAsia" w:hAnsiTheme="minorHAnsi" w:cstheme="minorBidi"/>
              <w:noProof/>
              <w:kern w:val="2"/>
              <w:sz w:val="24"/>
              <w:szCs w:val="24"/>
              <w:lang w:val="cs-CZ"/>
            </w:rPr>
          </w:pPr>
          <w:del w:id="375" w:author="Vojtěch Bžatek" w:date="2024-05-22T04:43:00Z" w16du:dateUtc="2024-05-22T02:43:00Z">
            <w:r w:rsidRPr="008175AD" w:rsidDel="008175AD">
              <w:rPr>
                <w:rPrChange w:id="376" w:author="Vojtěch Bžatek" w:date="2024-05-22T04:43:00Z" w16du:dateUtc="2024-05-22T02:43:00Z">
                  <w:rPr>
                    <w:rStyle w:val="Hypertextovodkaz"/>
                    <w:noProof/>
                  </w:rPr>
                </w:rPrChange>
              </w:rPr>
              <w:delText>3.1.5</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377" w:author="Vojtěch Bžatek" w:date="2024-05-22T04:43:00Z" w16du:dateUtc="2024-05-22T02:43:00Z">
                  <w:rPr>
                    <w:rStyle w:val="Hypertextovodkaz"/>
                    <w:noProof/>
                  </w:rPr>
                </w:rPrChange>
              </w:rPr>
              <w:delText>SPHINCSPlus_Tottifi</w:delText>
            </w:r>
            <w:r w:rsidDel="008175AD">
              <w:rPr>
                <w:noProof/>
                <w:webHidden/>
              </w:rPr>
              <w:tab/>
              <w:delText>31</w:delText>
            </w:r>
          </w:del>
        </w:p>
        <w:p w14:paraId="3E492120" w14:textId="551EB0EC" w:rsidR="00D015A0" w:rsidRPr="003971B3" w:rsidDel="008175AD" w:rsidRDefault="00D015A0">
          <w:pPr>
            <w:pStyle w:val="Obsah2"/>
            <w:rPr>
              <w:del w:id="378" w:author="Vojtěch Bžatek" w:date="2024-05-22T04:43:00Z" w16du:dateUtc="2024-05-22T02:43:00Z"/>
              <w:rFonts w:asciiTheme="minorHAnsi" w:eastAsiaTheme="minorEastAsia" w:hAnsiTheme="minorHAnsi" w:cstheme="minorBidi"/>
              <w:noProof/>
              <w:kern w:val="2"/>
              <w:sz w:val="24"/>
              <w:szCs w:val="24"/>
              <w:lang w:val="cs-CZ"/>
            </w:rPr>
          </w:pPr>
          <w:del w:id="379" w:author="Vojtěch Bžatek" w:date="2024-05-22T04:43:00Z" w16du:dateUtc="2024-05-22T02:43:00Z">
            <w:r w:rsidRPr="008175AD" w:rsidDel="008175AD">
              <w:rPr>
                <w:rPrChange w:id="380" w:author="Vojtěch Bžatek" w:date="2024-05-22T04:43:00Z" w16du:dateUtc="2024-05-22T02:43:00Z">
                  <w:rPr>
                    <w:rStyle w:val="Hypertextovodkaz"/>
                    <w:noProof/>
                  </w:rPr>
                </w:rPrChange>
              </w:rPr>
              <w:delText>3.2</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381" w:author="Vojtěch Bžatek" w:date="2024-05-22T04:43:00Z" w16du:dateUtc="2024-05-22T02:43:00Z">
                  <w:rPr>
                    <w:rStyle w:val="Hypertextovodkaz"/>
                    <w:noProof/>
                  </w:rPr>
                </w:rPrChange>
              </w:rPr>
              <w:delText>PQC-service</w:delText>
            </w:r>
            <w:r w:rsidDel="008175AD">
              <w:rPr>
                <w:noProof/>
                <w:webHidden/>
              </w:rPr>
              <w:tab/>
              <w:delText>31</w:delText>
            </w:r>
          </w:del>
        </w:p>
        <w:p w14:paraId="16888C37" w14:textId="15764207" w:rsidR="00D015A0" w:rsidRPr="003971B3" w:rsidDel="008175AD" w:rsidRDefault="00D015A0">
          <w:pPr>
            <w:pStyle w:val="Obsah3"/>
            <w:tabs>
              <w:tab w:val="left" w:pos="1200"/>
              <w:tab w:val="right" w:leader="dot" w:pos="8493"/>
            </w:tabs>
            <w:rPr>
              <w:del w:id="382" w:author="Vojtěch Bžatek" w:date="2024-05-22T04:43:00Z" w16du:dateUtc="2024-05-22T02:43:00Z"/>
              <w:rFonts w:asciiTheme="minorHAnsi" w:eastAsiaTheme="minorEastAsia" w:hAnsiTheme="minorHAnsi" w:cstheme="minorBidi"/>
              <w:noProof/>
              <w:kern w:val="2"/>
              <w:sz w:val="24"/>
              <w:szCs w:val="24"/>
              <w:lang w:val="cs-CZ"/>
            </w:rPr>
          </w:pPr>
          <w:del w:id="383" w:author="Vojtěch Bžatek" w:date="2024-05-22T04:43:00Z" w16du:dateUtc="2024-05-22T02:43:00Z">
            <w:r w:rsidRPr="008175AD" w:rsidDel="008175AD">
              <w:rPr>
                <w:rPrChange w:id="384" w:author="Vojtěch Bžatek" w:date="2024-05-22T04:43:00Z" w16du:dateUtc="2024-05-22T02:43:00Z">
                  <w:rPr>
                    <w:rStyle w:val="Hypertextovodkaz"/>
                    <w:noProof/>
                  </w:rPr>
                </w:rPrChange>
              </w:rPr>
              <w:delText>3.2.1</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385" w:author="Vojtěch Bžatek" w:date="2024-05-22T04:43:00Z" w16du:dateUtc="2024-05-22T02:43:00Z">
                  <w:rPr>
                    <w:rStyle w:val="Hypertextovodkaz"/>
                    <w:noProof/>
                  </w:rPr>
                </w:rPrChange>
              </w:rPr>
              <w:delText>Nastavení symetrického klíče</w:delText>
            </w:r>
            <w:r w:rsidDel="008175AD">
              <w:rPr>
                <w:noProof/>
                <w:webHidden/>
              </w:rPr>
              <w:tab/>
              <w:delText>32</w:delText>
            </w:r>
          </w:del>
        </w:p>
        <w:p w14:paraId="0F77C751" w14:textId="74CFB66B" w:rsidR="00D015A0" w:rsidRPr="003971B3" w:rsidDel="008175AD" w:rsidRDefault="00D015A0">
          <w:pPr>
            <w:pStyle w:val="Obsah3"/>
            <w:tabs>
              <w:tab w:val="left" w:pos="1200"/>
              <w:tab w:val="right" w:leader="dot" w:pos="8493"/>
            </w:tabs>
            <w:rPr>
              <w:del w:id="386" w:author="Vojtěch Bžatek" w:date="2024-05-22T04:43:00Z" w16du:dateUtc="2024-05-22T02:43:00Z"/>
              <w:rFonts w:asciiTheme="minorHAnsi" w:eastAsiaTheme="minorEastAsia" w:hAnsiTheme="minorHAnsi" w:cstheme="minorBidi"/>
              <w:noProof/>
              <w:kern w:val="2"/>
              <w:sz w:val="24"/>
              <w:szCs w:val="24"/>
              <w:lang w:val="cs-CZ"/>
            </w:rPr>
          </w:pPr>
          <w:del w:id="387" w:author="Vojtěch Bžatek" w:date="2024-05-22T04:43:00Z" w16du:dateUtc="2024-05-22T02:43:00Z">
            <w:r w:rsidRPr="008175AD" w:rsidDel="008175AD">
              <w:rPr>
                <w:rPrChange w:id="388" w:author="Vojtěch Bžatek" w:date="2024-05-22T04:43:00Z" w16du:dateUtc="2024-05-22T02:43:00Z">
                  <w:rPr>
                    <w:rStyle w:val="Hypertextovodkaz"/>
                    <w:noProof/>
                  </w:rPr>
                </w:rPrChange>
              </w:rPr>
              <w:delText>3.2.2</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389" w:author="Vojtěch Bžatek" w:date="2024-05-22T04:43:00Z" w16du:dateUtc="2024-05-22T02:43:00Z">
                  <w:rPr>
                    <w:rStyle w:val="Hypertextovodkaz"/>
                    <w:noProof/>
                  </w:rPr>
                </w:rPrChange>
              </w:rPr>
              <w:delText>Získání podpisových klíčů a práce s nimi</w:delText>
            </w:r>
            <w:r w:rsidDel="008175AD">
              <w:rPr>
                <w:noProof/>
                <w:webHidden/>
              </w:rPr>
              <w:tab/>
              <w:delText>35</w:delText>
            </w:r>
          </w:del>
        </w:p>
        <w:p w14:paraId="01261DC9" w14:textId="5F9629B2" w:rsidR="00D015A0" w:rsidRPr="003971B3" w:rsidDel="008175AD" w:rsidRDefault="00D015A0">
          <w:pPr>
            <w:pStyle w:val="Obsah3"/>
            <w:tabs>
              <w:tab w:val="left" w:pos="1200"/>
              <w:tab w:val="right" w:leader="dot" w:pos="8493"/>
            </w:tabs>
            <w:rPr>
              <w:del w:id="390" w:author="Vojtěch Bžatek" w:date="2024-05-22T04:43:00Z" w16du:dateUtc="2024-05-22T02:43:00Z"/>
              <w:rFonts w:asciiTheme="minorHAnsi" w:eastAsiaTheme="minorEastAsia" w:hAnsiTheme="minorHAnsi" w:cstheme="minorBidi"/>
              <w:noProof/>
              <w:kern w:val="2"/>
              <w:sz w:val="24"/>
              <w:szCs w:val="24"/>
              <w:lang w:val="cs-CZ"/>
            </w:rPr>
          </w:pPr>
          <w:del w:id="391" w:author="Vojtěch Bžatek" w:date="2024-05-22T04:43:00Z" w16du:dateUtc="2024-05-22T02:43:00Z">
            <w:r w:rsidRPr="008175AD" w:rsidDel="008175AD">
              <w:rPr>
                <w:rPrChange w:id="392" w:author="Vojtěch Bžatek" w:date="2024-05-22T04:43:00Z" w16du:dateUtc="2024-05-22T02:43:00Z">
                  <w:rPr>
                    <w:rStyle w:val="Hypertextovodkaz"/>
                    <w:noProof/>
                  </w:rPr>
                </w:rPrChange>
              </w:rPr>
              <w:delText>3.2.3</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393" w:author="Vojtěch Bžatek" w:date="2024-05-22T04:43:00Z" w16du:dateUtc="2024-05-22T02:43:00Z">
                  <w:rPr>
                    <w:rStyle w:val="Hypertextovodkaz"/>
                    <w:noProof/>
                  </w:rPr>
                </w:rPrChange>
              </w:rPr>
              <w:delText>Průběh komunikace při odeslání zprávy</w:delText>
            </w:r>
            <w:r w:rsidDel="008175AD">
              <w:rPr>
                <w:noProof/>
                <w:webHidden/>
              </w:rPr>
              <w:tab/>
              <w:delText>38</w:delText>
            </w:r>
          </w:del>
        </w:p>
        <w:p w14:paraId="2E5153B4" w14:textId="1ECA7133" w:rsidR="00D015A0" w:rsidRPr="003971B3" w:rsidDel="008175AD" w:rsidRDefault="00D015A0">
          <w:pPr>
            <w:pStyle w:val="Obsah3"/>
            <w:tabs>
              <w:tab w:val="left" w:pos="1200"/>
              <w:tab w:val="right" w:leader="dot" w:pos="8493"/>
            </w:tabs>
            <w:rPr>
              <w:del w:id="394" w:author="Vojtěch Bžatek" w:date="2024-05-22T04:43:00Z" w16du:dateUtc="2024-05-22T02:43:00Z"/>
              <w:rFonts w:asciiTheme="minorHAnsi" w:eastAsiaTheme="minorEastAsia" w:hAnsiTheme="minorHAnsi" w:cstheme="minorBidi"/>
              <w:noProof/>
              <w:kern w:val="2"/>
              <w:sz w:val="24"/>
              <w:szCs w:val="24"/>
              <w:lang w:val="cs-CZ"/>
            </w:rPr>
          </w:pPr>
          <w:del w:id="395" w:author="Vojtěch Bžatek" w:date="2024-05-22T04:43:00Z" w16du:dateUtc="2024-05-22T02:43:00Z">
            <w:r w:rsidRPr="008175AD" w:rsidDel="008175AD">
              <w:rPr>
                <w:rPrChange w:id="396" w:author="Vojtěch Bžatek" w:date="2024-05-22T04:43:00Z" w16du:dateUtc="2024-05-22T02:43:00Z">
                  <w:rPr>
                    <w:rStyle w:val="Hypertextovodkaz"/>
                    <w:noProof/>
                  </w:rPr>
                </w:rPrChange>
              </w:rPr>
              <w:delText>3.2.4</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397" w:author="Vojtěch Bžatek" w:date="2024-05-22T04:43:00Z" w16du:dateUtc="2024-05-22T02:43:00Z">
                  <w:rPr>
                    <w:rStyle w:val="Hypertextovodkaz"/>
                    <w:noProof/>
                  </w:rPr>
                </w:rPrChange>
              </w:rPr>
              <w:delText>Průvodce pro spuštění mikroslužby</w:delText>
            </w:r>
            <w:r w:rsidDel="008175AD">
              <w:rPr>
                <w:noProof/>
                <w:webHidden/>
              </w:rPr>
              <w:tab/>
              <w:delText>39</w:delText>
            </w:r>
          </w:del>
        </w:p>
        <w:p w14:paraId="0104F644" w14:textId="57657BB5" w:rsidR="00D015A0" w:rsidRPr="003971B3" w:rsidDel="008175AD" w:rsidRDefault="00D015A0">
          <w:pPr>
            <w:pStyle w:val="Obsah1"/>
            <w:tabs>
              <w:tab w:val="left" w:pos="400"/>
            </w:tabs>
            <w:rPr>
              <w:del w:id="398" w:author="Vojtěch Bžatek" w:date="2024-05-22T04:43:00Z" w16du:dateUtc="2024-05-22T02:43:00Z"/>
              <w:rFonts w:asciiTheme="minorHAnsi" w:eastAsiaTheme="minorEastAsia" w:hAnsiTheme="minorHAnsi" w:cstheme="minorBidi"/>
              <w:kern w:val="2"/>
              <w:lang w:val="cs-CZ"/>
            </w:rPr>
          </w:pPr>
          <w:del w:id="399" w:author="Vojtěch Bžatek" w:date="2024-05-22T04:43:00Z" w16du:dateUtc="2024-05-22T02:43:00Z">
            <w:r w:rsidRPr="008175AD" w:rsidDel="008175AD">
              <w:rPr>
                <w:rPrChange w:id="400" w:author="Vojtěch Bžatek" w:date="2024-05-22T04:43:00Z" w16du:dateUtc="2024-05-22T02:43:00Z">
                  <w:rPr>
                    <w:rStyle w:val="Hypertextovodkaz"/>
                  </w:rPr>
                </w:rPrChange>
              </w:rPr>
              <w:delText>4</w:delText>
            </w:r>
            <w:r w:rsidRPr="003971B3" w:rsidDel="008175AD">
              <w:rPr>
                <w:rFonts w:asciiTheme="minorHAnsi" w:eastAsiaTheme="minorEastAsia" w:hAnsiTheme="minorHAnsi" w:cstheme="minorBidi"/>
                <w:kern w:val="2"/>
                <w:lang w:val="cs-CZ"/>
              </w:rPr>
              <w:tab/>
            </w:r>
            <w:r w:rsidRPr="008175AD" w:rsidDel="008175AD">
              <w:rPr>
                <w:rPrChange w:id="401" w:author="Vojtěch Bžatek" w:date="2024-05-22T04:43:00Z" w16du:dateUtc="2024-05-22T02:43:00Z">
                  <w:rPr>
                    <w:rStyle w:val="Hypertextovodkaz"/>
                  </w:rPr>
                </w:rPrChange>
              </w:rPr>
              <w:delText>Přehled ochranných mechanismů pro zabezpečení dat v informačním systému s ohledem na možnost odhalení manipulace s daty</w:delText>
            </w:r>
            <w:r w:rsidDel="008175AD">
              <w:rPr>
                <w:webHidden/>
              </w:rPr>
              <w:tab/>
              <w:delText>41</w:delText>
            </w:r>
          </w:del>
        </w:p>
        <w:p w14:paraId="36682D76" w14:textId="6B47A1D9" w:rsidR="00D015A0" w:rsidRPr="003971B3" w:rsidDel="008175AD" w:rsidRDefault="00D015A0">
          <w:pPr>
            <w:pStyle w:val="Obsah2"/>
            <w:rPr>
              <w:del w:id="402" w:author="Vojtěch Bžatek" w:date="2024-05-22T04:43:00Z" w16du:dateUtc="2024-05-22T02:43:00Z"/>
              <w:rFonts w:asciiTheme="minorHAnsi" w:eastAsiaTheme="minorEastAsia" w:hAnsiTheme="minorHAnsi" w:cstheme="minorBidi"/>
              <w:noProof/>
              <w:kern w:val="2"/>
              <w:sz w:val="24"/>
              <w:szCs w:val="24"/>
              <w:lang w:val="cs-CZ"/>
            </w:rPr>
          </w:pPr>
          <w:del w:id="403" w:author="Vojtěch Bžatek" w:date="2024-05-22T04:43:00Z" w16du:dateUtc="2024-05-22T02:43:00Z">
            <w:r w:rsidRPr="008175AD" w:rsidDel="008175AD">
              <w:rPr>
                <w:rPrChange w:id="404" w:author="Vojtěch Bžatek" w:date="2024-05-22T04:43:00Z" w16du:dateUtc="2024-05-22T02:43:00Z">
                  <w:rPr>
                    <w:rStyle w:val="Hypertextovodkaz"/>
                    <w:noProof/>
                  </w:rPr>
                </w:rPrChange>
              </w:rPr>
              <w:delText>4.1</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405" w:author="Vojtěch Bžatek" w:date="2024-05-22T04:43:00Z" w16du:dateUtc="2024-05-22T02:43:00Z">
                  <w:rPr>
                    <w:rStyle w:val="Hypertextovodkaz"/>
                    <w:noProof/>
                  </w:rPr>
                </w:rPrChange>
              </w:rPr>
              <w:delText>Možné útoky na standardně implementované IS podle MITRE ATT&amp;CK</w:delText>
            </w:r>
            <w:r w:rsidDel="008175AD">
              <w:rPr>
                <w:noProof/>
                <w:webHidden/>
              </w:rPr>
              <w:tab/>
              <w:delText>42</w:delText>
            </w:r>
          </w:del>
        </w:p>
        <w:p w14:paraId="55A4E424" w14:textId="3618EC88" w:rsidR="00D015A0" w:rsidRPr="003971B3" w:rsidDel="008175AD" w:rsidRDefault="00D015A0">
          <w:pPr>
            <w:pStyle w:val="Obsah3"/>
            <w:tabs>
              <w:tab w:val="left" w:pos="1200"/>
              <w:tab w:val="right" w:leader="dot" w:pos="8493"/>
            </w:tabs>
            <w:rPr>
              <w:del w:id="406" w:author="Vojtěch Bžatek" w:date="2024-05-22T04:43:00Z" w16du:dateUtc="2024-05-22T02:43:00Z"/>
              <w:rFonts w:asciiTheme="minorHAnsi" w:eastAsiaTheme="minorEastAsia" w:hAnsiTheme="minorHAnsi" w:cstheme="minorBidi"/>
              <w:noProof/>
              <w:kern w:val="2"/>
              <w:sz w:val="24"/>
              <w:szCs w:val="24"/>
              <w:lang w:val="cs-CZ"/>
            </w:rPr>
          </w:pPr>
          <w:del w:id="407" w:author="Vojtěch Bžatek" w:date="2024-05-22T04:43:00Z" w16du:dateUtc="2024-05-22T02:43:00Z">
            <w:r w:rsidRPr="008175AD" w:rsidDel="008175AD">
              <w:rPr>
                <w:rPrChange w:id="408" w:author="Vojtěch Bžatek" w:date="2024-05-22T04:43:00Z" w16du:dateUtc="2024-05-22T02:43:00Z">
                  <w:rPr>
                    <w:rStyle w:val="Hypertextovodkaz"/>
                    <w:noProof/>
                  </w:rPr>
                </w:rPrChange>
              </w:rPr>
              <w:delText>4.1.1</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409" w:author="Vojtěch Bžatek" w:date="2024-05-22T04:43:00Z" w16du:dateUtc="2024-05-22T02:43:00Z">
                  <w:rPr>
                    <w:rStyle w:val="Hypertextovodkaz"/>
                    <w:noProof/>
                  </w:rPr>
                </w:rPrChange>
              </w:rPr>
              <w:delText>T1565.001 - Manipulace s uloženými daty</w:delText>
            </w:r>
            <w:r w:rsidDel="008175AD">
              <w:rPr>
                <w:noProof/>
                <w:webHidden/>
              </w:rPr>
              <w:tab/>
              <w:delText>42</w:delText>
            </w:r>
          </w:del>
        </w:p>
        <w:p w14:paraId="31D125BA" w14:textId="7536EA0E" w:rsidR="00D015A0" w:rsidRPr="003971B3" w:rsidDel="008175AD" w:rsidRDefault="00D015A0">
          <w:pPr>
            <w:pStyle w:val="Obsah3"/>
            <w:tabs>
              <w:tab w:val="left" w:pos="1200"/>
              <w:tab w:val="right" w:leader="dot" w:pos="8493"/>
            </w:tabs>
            <w:rPr>
              <w:del w:id="410" w:author="Vojtěch Bžatek" w:date="2024-05-22T04:43:00Z" w16du:dateUtc="2024-05-22T02:43:00Z"/>
              <w:rFonts w:asciiTheme="minorHAnsi" w:eastAsiaTheme="minorEastAsia" w:hAnsiTheme="minorHAnsi" w:cstheme="minorBidi"/>
              <w:noProof/>
              <w:kern w:val="2"/>
              <w:sz w:val="24"/>
              <w:szCs w:val="24"/>
              <w:lang w:val="cs-CZ"/>
            </w:rPr>
          </w:pPr>
          <w:del w:id="411" w:author="Vojtěch Bžatek" w:date="2024-05-22T04:43:00Z" w16du:dateUtc="2024-05-22T02:43:00Z">
            <w:r w:rsidRPr="008175AD" w:rsidDel="008175AD">
              <w:rPr>
                <w:rPrChange w:id="412" w:author="Vojtěch Bžatek" w:date="2024-05-22T04:43:00Z" w16du:dateUtc="2024-05-22T02:43:00Z">
                  <w:rPr>
                    <w:rStyle w:val="Hypertextovodkaz"/>
                    <w:noProof/>
                  </w:rPr>
                </w:rPrChange>
              </w:rPr>
              <w:delText>4.1.2</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413" w:author="Vojtěch Bžatek" w:date="2024-05-22T04:43:00Z" w16du:dateUtc="2024-05-22T02:43:00Z">
                  <w:rPr>
                    <w:rStyle w:val="Hypertextovodkaz"/>
                    <w:noProof/>
                  </w:rPr>
                </w:rPrChange>
              </w:rPr>
              <w:delText>T1565.002 - Manipulace s přenášenými daty</w:delText>
            </w:r>
            <w:r w:rsidDel="008175AD">
              <w:rPr>
                <w:noProof/>
                <w:webHidden/>
              </w:rPr>
              <w:tab/>
              <w:delText>42</w:delText>
            </w:r>
          </w:del>
        </w:p>
        <w:p w14:paraId="3FA11295" w14:textId="56BE1452" w:rsidR="00D015A0" w:rsidRPr="003971B3" w:rsidDel="008175AD" w:rsidRDefault="00D015A0">
          <w:pPr>
            <w:pStyle w:val="Obsah3"/>
            <w:tabs>
              <w:tab w:val="left" w:pos="1200"/>
              <w:tab w:val="right" w:leader="dot" w:pos="8493"/>
            </w:tabs>
            <w:rPr>
              <w:del w:id="414" w:author="Vojtěch Bžatek" w:date="2024-05-22T04:43:00Z" w16du:dateUtc="2024-05-22T02:43:00Z"/>
              <w:rFonts w:asciiTheme="minorHAnsi" w:eastAsiaTheme="minorEastAsia" w:hAnsiTheme="minorHAnsi" w:cstheme="minorBidi"/>
              <w:noProof/>
              <w:kern w:val="2"/>
              <w:sz w:val="24"/>
              <w:szCs w:val="24"/>
              <w:lang w:val="cs-CZ"/>
            </w:rPr>
          </w:pPr>
          <w:del w:id="415" w:author="Vojtěch Bžatek" w:date="2024-05-22T04:43:00Z" w16du:dateUtc="2024-05-22T02:43:00Z">
            <w:r w:rsidRPr="008175AD" w:rsidDel="008175AD">
              <w:rPr>
                <w:rPrChange w:id="416" w:author="Vojtěch Bžatek" w:date="2024-05-22T04:43:00Z" w16du:dateUtc="2024-05-22T02:43:00Z">
                  <w:rPr>
                    <w:rStyle w:val="Hypertextovodkaz"/>
                    <w:noProof/>
                  </w:rPr>
                </w:rPrChange>
              </w:rPr>
              <w:delText>4.1.3</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417" w:author="Vojtěch Bžatek" w:date="2024-05-22T04:43:00Z" w16du:dateUtc="2024-05-22T02:43:00Z">
                  <w:rPr>
                    <w:rStyle w:val="Hypertextovodkaz"/>
                    <w:noProof/>
                  </w:rPr>
                </w:rPrChange>
              </w:rPr>
              <w:delText>T1565.003 - Manipulace s daty za běhu</w:delText>
            </w:r>
            <w:r w:rsidDel="008175AD">
              <w:rPr>
                <w:noProof/>
                <w:webHidden/>
              </w:rPr>
              <w:tab/>
              <w:delText>42</w:delText>
            </w:r>
          </w:del>
        </w:p>
        <w:p w14:paraId="2152B8F2" w14:textId="551E63BB" w:rsidR="00D015A0" w:rsidRPr="003971B3" w:rsidDel="008175AD" w:rsidRDefault="00D015A0">
          <w:pPr>
            <w:pStyle w:val="Obsah2"/>
            <w:rPr>
              <w:del w:id="418" w:author="Vojtěch Bžatek" w:date="2024-05-22T04:43:00Z" w16du:dateUtc="2024-05-22T02:43:00Z"/>
              <w:rFonts w:asciiTheme="minorHAnsi" w:eastAsiaTheme="minorEastAsia" w:hAnsiTheme="minorHAnsi" w:cstheme="minorBidi"/>
              <w:noProof/>
              <w:kern w:val="2"/>
              <w:sz w:val="24"/>
              <w:szCs w:val="24"/>
              <w:lang w:val="cs-CZ"/>
            </w:rPr>
          </w:pPr>
          <w:del w:id="419" w:author="Vojtěch Bžatek" w:date="2024-05-22T04:43:00Z" w16du:dateUtc="2024-05-22T02:43:00Z">
            <w:r w:rsidRPr="008175AD" w:rsidDel="008175AD">
              <w:rPr>
                <w:rPrChange w:id="420" w:author="Vojtěch Bžatek" w:date="2024-05-22T04:43:00Z" w16du:dateUtc="2024-05-22T02:43:00Z">
                  <w:rPr>
                    <w:rStyle w:val="Hypertextovodkaz"/>
                    <w:noProof/>
                  </w:rPr>
                </w:rPrChange>
              </w:rPr>
              <w:delText>4.2</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421" w:author="Vojtěch Bžatek" w:date="2024-05-22T04:43:00Z" w16du:dateUtc="2024-05-22T02:43:00Z">
                  <w:rPr>
                    <w:rStyle w:val="Hypertextovodkaz"/>
                    <w:noProof/>
                  </w:rPr>
                </w:rPrChange>
              </w:rPr>
              <w:delText>Přehled ochranných mechanismů</w:delText>
            </w:r>
            <w:r w:rsidDel="008175AD">
              <w:rPr>
                <w:noProof/>
                <w:webHidden/>
              </w:rPr>
              <w:tab/>
              <w:delText>43</w:delText>
            </w:r>
          </w:del>
        </w:p>
        <w:p w14:paraId="7D8DD515" w14:textId="09E4E3E4" w:rsidR="00D015A0" w:rsidRPr="003971B3" w:rsidDel="008175AD" w:rsidRDefault="00D015A0">
          <w:pPr>
            <w:pStyle w:val="Obsah3"/>
            <w:tabs>
              <w:tab w:val="left" w:pos="1200"/>
              <w:tab w:val="right" w:leader="dot" w:pos="8493"/>
            </w:tabs>
            <w:rPr>
              <w:del w:id="422" w:author="Vojtěch Bžatek" w:date="2024-05-22T04:43:00Z" w16du:dateUtc="2024-05-22T02:43:00Z"/>
              <w:rFonts w:asciiTheme="minorHAnsi" w:eastAsiaTheme="minorEastAsia" w:hAnsiTheme="minorHAnsi" w:cstheme="minorBidi"/>
              <w:noProof/>
              <w:kern w:val="2"/>
              <w:sz w:val="24"/>
              <w:szCs w:val="24"/>
              <w:lang w:val="cs-CZ"/>
            </w:rPr>
          </w:pPr>
          <w:del w:id="423" w:author="Vojtěch Bžatek" w:date="2024-05-22T04:43:00Z" w16du:dateUtc="2024-05-22T02:43:00Z">
            <w:r w:rsidRPr="008175AD" w:rsidDel="008175AD">
              <w:rPr>
                <w:rPrChange w:id="424" w:author="Vojtěch Bžatek" w:date="2024-05-22T04:43:00Z" w16du:dateUtc="2024-05-22T02:43:00Z">
                  <w:rPr>
                    <w:rStyle w:val="Hypertextovodkaz"/>
                    <w:noProof/>
                  </w:rPr>
                </w:rPrChange>
              </w:rPr>
              <w:delText>4.2.1</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425" w:author="Vojtěch Bžatek" w:date="2024-05-22T04:43:00Z" w16du:dateUtc="2024-05-22T02:43:00Z">
                  <w:rPr>
                    <w:rStyle w:val="Hypertextovodkaz"/>
                    <w:noProof/>
                  </w:rPr>
                </w:rPrChange>
              </w:rPr>
              <w:delText>M1041 – Šifrování citlivých informací</w:delText>
            </w:r>
            <w:r w:rsidDel="008175AD">
              <w:rPr>
                <w:noProof/>
                <w:webHidden/>
              </w:rPr>
              <w:tab/>
              <w:delText>43</w:delText>
            </w:r>
          </w:del>
        </w:p>
        <w:p w14:paraId="4534772C" w14:textId="2D0744F9" w:rsidR="00D015A0" w:rsidRPr="003971B3" w:rsidDel="008175AD" w:rsidRDefault="00D015A0">
          <w:pPr>
            <w:pStyle w:val="Obsah3"/>
            <w:tabs>
              <w:tab w:val="left" w:pos="1200"/>
              <w:tab w:val="right" w:leader="dot" w:pos="8493"/>
            </w:tabs>
            <w:rPr>
              <w:del w:id="426" w:author="Vojtěch Bžatek" w:date="2024-05-22T04:43:00Z" w16du:dateUtc="2024-05-22T02:43:00Z"/>
              <w:rFonts w:asciiTheme="minorHAnsi" w:eastAsiaTheme="minorEastAsia" w:hAnsiTheme="minorHAnsi" w:cstheme="minorBidi"/>
              <w:noProof/>
              <w:kern w:val="2"/>
              <w:sz w:val="24"/>
              <w:szCs w:val="24"/>
              <w:lang w:val="cs-CZ"/>
            </w:rPr>
          </w:pPr>
          <w:del w:id="427" w:author="Vojtěch Bžatek" w:date="2024-05-22T04:43:00Z" w16du:dateUtc="2024-05-22T02:43:00Z">
            <w:r w:rsidRPr="008175AD" w:rsidDel="008175AD">
              <w:rPr>
                <w:rPrChange w:id="428" w:author="Vojtěch Bžatek" w:date="2024-05-22T04:43:00Z" w16du:dateUtc="2024-05-22T02:43:00Z">
                  <w:rPr>
                    <w:rStyle w:val="Hypertextovodkaz"/>
                    <w:noProof/>
                  </w:rPr>
                </w:rPrChange>
              </w:rPr>
              <w:delText>4.2.2</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429" w:author="Vojtěch Bžatek" w:date="2024-05-22T04:43:00Z" w16du:dateUtc="2024-05-22T02:43:00Z">
                  <w:rPr>
                    <w:rStyle w:val="Hypertextovodkaz"/>
                    <w:noProof/>
                  </w:rPr>
                </w:rPrChange>
              </w:rPr>
              <w:delText>M1030 – Segmentace sítě</w:delText>
            </w:r>
            <w:r w:rsidDel="008175AD">
              <w:rPr>
                <w:noProof/>
                <w:webHidden/>
              </w:rPr>
              <w:tab/>
              <w:delText>43</w:delText>
            </w:r>
          </w:del>
        </w:p>
        <w:p w14:paraId="08CCA63C" w14:textId="0AEDBF34" w:rsidR="00D015A0" w:rsidRPr="003971B3" w:rsidDel="008175AD" w:rsidRDefault="00D015A0">
          <w:pPr>
            <w:pStyle w:val="Obsah3"/>
            <w:tabs>
              <w:tab w:val="left" w:pos="1200"/>
              <w:tab w:val="right" w:leader="dot" w:pos="8493"/>
            </w:tabs>
            <w:rPr>
              <w:del w:id="430" w:author="Vojtěch Bžatek" w:date="2024-05-22T04:43:00Z" w16du:dateUtc="2024-05-22T02:43:00Z"/>
              <w:rFonts w:asciiTheme="minorHAnsi" w:eastAsiaTheme="minorEastAsia" w:hAnsiTheme="minorHAnsi" w:cstheme="minorBidi"/>
              <w:noProof/>
              <w:kern w:val="2"/>
              <w:sz w:val="24"/>
              <w:szCs w:val="24"/>
              <w:lang w:val="cs-CZ"/>
            </w:rPr>
          </w:pPr>
          <w:del w:id="431" w:author="Vojtěch Bžatek" w:date="2024-05-22T04:43:00Z" w16du:dateUtc="2024-05-22T02:43:00Z">
            <w:r w:rsidRPr="008175AD" w:rsidDel="008175AD">
              <w:rPr>
                <w:rPrChange w:id="432" w:author="Vojtěch Bžatek" w:date="2024-05-22T04:43:00Z" w16du:dateUtc="2024-05-22T02:43:00Z">
                  <w:rPr>
                    <w:rStyle w:val="Hypertextovodkaz"/>
                    <w:noProof/>
                  </w:rPr>
                </w:rPrChange>
              </w:rPr>
              <w:delText>4.2.3</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433" w:author="Vojtěch Bžatek" w:date="2024-05-22T04:43:00Z" w16du:dateUtc="2024-05-22T02:43:00Z">
                  <w:rPr>
                    <w:rStyle w:val="Hypertextovodkaz"/>
                    <w:noProof/>
                  </w:rPr>
                </w:rPrChange>
              </w:rPr>
              <w:delText>M1029 – Vzdálené úložiště dat</w:delText>
            </w:r>
            <w:r w:rsidDel="008175AD">
              <w:rPr>
                <w:noProof/>
                <w:webHidden/>
              </w:rPr>
              <w:tab/>
              <w:delText>43</w:delText>
            </w:r>
          </w:del>
        </w:p>
        <w:p w14:paraId="2E11F7B5" w14:textId="5DCCF0F3" w:rsidR="00D015A0" w:rsidRPr="003971B3" w:rsidDel="008175AD" w:rsidRDefault="00D015A0">
          <w:pPr>
            <w:pStyle w:val="Obsah3"/>
            <w:tabs>
              <w:tab w:val="left" w:pos="1200"/>
              <w:tab w:val="right" w:leader="dot" w:pos="8493"/>
            </w:tabs>
            <w:rPr>
              <w:del w:id="434" w:author="Vojtěch Bžatek" w:date="2024-05-22T04:43:00Z" w16du:dateUtc="2024-05-22T02:43:00Z"/>
              <w:rFonts w:asciiTheme="minorHAnsi" w:eastAsiaTheme="minorEastAsia" w:hAnsiTheme="minorHAnsi" w:cstheme="minorBidi"/>
              <w:noProof/>
              <w:kern w:val="2"/>
              <w:sz w:val="24"/>
              <w:szCs w:val="24"/>
              <w:lang w:val="cs-CZ"/>
            </w:rPr>
          </w:pPr>
          <w:del w:id="435" w:author="Vojtěch Bžatek" w:date="2024-05-22T04:43:00Z" w16du:dateUtc="2024-05-22T02:43:00Z">
            <w:r w:rsidRPr="008175AD" w:rsidDel="008175AD">
              <w:rPr>
                <w:rPrChange w:id="436" w:author="Vojtěch Bžatek" w:date="2024-05-22T04:43:00Z" w16du:dateUtc="2024-05-22T02:43:00Z">
                  <w:rPr>
                    <w:rStyle w:val="Hypertextovodkaz"/>
                    <w:noProof/>
                  </w:rPr>
                </w:rPrChange>
              </w:rPr>
              <w:delText>4.2.4</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437" w:author="Vojtěch Bžatek" w:date="2024-05-22T04:43:00Z" w16du:dateUtc="2024-05-22T02:43:00Z">
                  <w:rPr>
                    <w:rStyle w:val="Hypertextovodkaz"/>
                    <w:noProof/>
                  </w:rPr>
                </w:rPrChange>
              </w:rPr>
              <w:delText>M1022 – Omezení oprávnění přístupu k souborům a adresářům</w:delText>
            </w:r>
            <w:r w:rsidDel="008175AD">
              <w:rPr>
                <w:noProof/>
                <w:webHidden/>
              </w:rPr>
              <w:tab/>
              <w:delText>43</w:delText>
            </w:r>
          </w:del>
        </w:p>
        <w:p w14:paraId="02589F2B" w14:textId="1A4489EC" w:rsidR="00D015A0" w:rsidRPr="003971B3" w:rsidDel="008175AD" w:rsidRDefault="00D015A0">
          <w:pPr>
            <w:pStyle w:val="Obsah1"/>
            <w:tabs>
              <w:tab w:val="left" w:pos="400"/>
            </w:tabs>
            <w:rPr>
              <w:del w:id="438" w:author="Vojtěch Bžatek" w:date="2024-05-22T04:43:00Z" w16du:dateUtc="2024-05-22T02:43:00Z"/>
              <w:rFonts w:asciiTheme="minorHAnsi" w:eastAsiaTheme="minorEastAsia" w:hAnsiTheme="minorHAnsi" w:cstheme="minorBidi"/>
              <w:kern w:val="2"/>
              <w:lang w:val="cs-CZ"/>
            </w:rPr>
          </w:pPr>
          <w:del w:id="439" w:author="Vojtěch Bžatek" w:date="2024-05-22T04:43:00Z" w16du:dateUtc="2024-05-22T02:43:00Z">
            <w:r w:rsidRPr="008175AD" w:rsidDel="008175AD">
              <w:rPr>
                <w:rPrChange w:id="440" w:author="Vojtěch Bžatek" w:date="2024-05-22T04:43:00Z" w16du:dateUtc="2024-05-22T02:43:00Z">
                  <w:rPr>
                    <w:rStyle w:val="Hypertextovodkaz"/>
                  </w:rPr>
                </w:rPrChange>
              </w:rPr>
              <w:delText>5</w:delText>
            </w:r>
            <w:r w:rsidRPr="003971B3" w:rsidDel="008175AD">
              <w:rPr>
                <w:rFonts w:asciiTheme="minorHAnsi" w:eastAsiaTheme="minorEastAsia" w:hAnsiTheme="minorHAnsi" w:cstheme="minorBidi"/>
                <w:kern w:val="2"/>
                <w:lang w:val="cs-CZ"/>
              </w:rPr>
              <w:tab/>
            </w:r>
            <w:r w:rsidRPr="008175AD" w:rsidDel="008175AD">
              <w:rPr>
                <w:rPrChange w:id="441" w:author="Vojtěch Bžatek" w:date="2024-05-22T04:43:00Z" w16du:dateUtc="2024-05-22T02:43:00Z">
                  <w:rPr>
                    <w:rStyle w:val="Hypertextovodkaz"/>
                  </w:rPr>
                </w:rPrChange>
              </w:rPr>
              <w:delText>Blockchain</w:delText>
            </w:r>
            <w:r w:rsidDel="008175AD">
              <w:rPr>
                <w:webHidden/>
              </w:rPr>
              <w:tab/>
              <w:delText>44</w:delText>
            </w:r>
          </w:del>
        </w:p>
        <w:p w14:paraId="1CDEE1E1" w14:textId="526BEEF0" w:rsidR="00D015A0" w:rsidRPr="003971B3" w:rsidDel="008175AD" w:rsidRDefault="00D015A0">
          <w:pPr>
            <w:pStyle w:val="Obsah2"/>
            <w:rPr>
              <w:del w:id="442" w:author="Vojtěch Bžatek" w:date="2024-05-22T04:43:00Z" w16du:dateUtc="2024-05-22T02:43:00Z"/>
              <w:rFonts w:asciiTheme="minorHAnsi" w:eastAsiaTheme="minorEastAsia" w:hAnsiTheme="minorHAnsi" w:cstheme="minorBidi"/>
              <w:noProof/>
              <w:kern w:val="2"/>
              <w:sz w:val="24"/>
              <w:szCs w:val="24"/>
              <w:lang w:val="cs-CZ"/>
            </w:rPr>
          </w:pPr>
          <w:del w:id="443" w:author="Vojtěch Bžatek" w:date="2024-05-22T04:43:00Z" w16du:dateUtc="2024-05-22T02:43:00Z">
            <w:r w:rsidRPr="008175AD" w:rsidDel="008175AD">
              <w:rPr>
                <w:rPrChange w:id="444" w:author="Vojtěch Bžatek" w:date="2024-05-22T04:43:00Z" w16du:dateUtc="2024-05-22T02:43:00Z">
                  <w:rPr>
                    <w:rStyle w:val="Hypertextovodkaz"/>
                    <w:noProof/>
                  </w:rPr>
                </w:rPrChange>
              </w:rPr>
              <w:delText>5.1</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445" w:author="Vojtěch Bžatek" w:date="2024-05-22T04:43:00Z" w16du:dateUtc="2024-05-22T02:43:00Z">
                  <w:rPr>
                    <w:rStyle w:val="Hypertextovodkaz"/>
                    <w:noProof/>
                  </w:rPr>
                </w:rPrChange>
              </w:rPr>
              <w:delText>Řetěz</w:delText>
            </w:r>
            <w:r w:rsidDel="008175AD">
              <w:rPr>
                <w:noProof/>
                <w:webHidden/>
              </w:rPr>
              <w:tab/>
              <w:delText>44</w:delText>
            </w:r>
          </w:del>
        </w:p>
        <w:p w14:paraId="2D8C437E" w14:textId="11BA3C9D" w:rsidR="00D015A0" w:rsidRPr="003971B3" w:rsidDel="008175AD" w:rsidRDefault="00D015A0">
          <w:pPr>
            <w:pStyle w:val="Obsah2"/>
            <w:rPr>
              <w:del w:id="446" w:author="Vojtěch Bžatek" w:date="2024-05-22T04:43:00Z" w16du:dateUtc="2024-05-22T02:43:00Z"/>
              <w:rFonts w:asciiTheme="minorHAnsi" w:eastAsiaTheme="minorEastAsia" w:hAnsiTheme="minorHAnsi" w:cstheme="minorBidi"/>
              <w:noProof/>
              <w:kern w:val="2"/>
              <w:sz w:val="24"/>
              <w:szCs w:val="24"/>
              <w:lang w:val="cs-CZ"/>
            </w:rPr>
          </w:pPr>
          <w:del w:id="447" w:author="Vojtěch Bžatek" w:date="2024-05-22T04:43:00Z" w16du:dateUtc="2024-05-22T02:43:00Z">
            <w:r w:rsidRPr="008175AD" w:rsidDel="008175AD">
              <w:rPr>
                <w:rPrChange w:id="448" w:author="Vojtěch Bžatek" w:date="2024-05-22T04:43:00Z" w16du:dateUtc="2024-05-22T02:43:00Z">
                  <w:rPr>
                    <w:rStyle w:val="Hypertextovodkaz"/>
                    <w:noProof/>
                  </w:rPr>
                </w:rPrChange>
              </w:rPr>
              <w:delText>5.2</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449" w:author="Vojtěch Bžatek" w:date="2024-05-22T04:43:00Z" w16du:dateUtc="2024-05-22T02:43:00Z">
                  <w:rPr>
                    <w:rStyle w:val="Hypertextovodkaz"/>
                    <w:noProof/>
                  </w:rPr>
                </w:rPrChange>
              </w:rPr>
              <w:delText>Blockchainová síť</w:delText>
            </w:r>
            <w:r w:rsidDel="008175AD">
              <w:rPr>
                <w:noProof/>
                <w:webHidden/>
              </w:rPr>
              <w:tab/>
              <w:delText>45</w:delText>
            </w:r>
          </w:del>
        </w:p>
        <w:p w14:paraId="7905FF94" w14:textId="30B41B31" w:rsidR="00D015A0" w:rsidRPr="003971B3" w:rsidDel="008175AD" w:rsidRDefault="00D015A0">
          <w:pPr>
            <w:pStyle w:val="Obsah3"/>
            <w:tabs>
              <w:tab w:val="left" w:pos="1200"/>
              <w:tab w:val="right" w:leader="dot" w:pos="8493"/>
            </w:tabs>
            <w:rPr>
              <w:del w:id="450" w:author="Vojtěch Bžatek" w:date="2024-05-22T04:43:00Z" w16du:dateUtc="2024-05-22T02:43:00Z"/>
              <w:rFonts w:asciiTheme="minorHAnsi" w:eastAsiaTheme="minorEastAsia" w:hAnsiTheme="minorHAnsi" w:cstheme="minorBidi"/>
              <w:noProof/>
              <w:kern w:val="2"/>
              <w:sz w:val="24"/>
              <w:szCs w:val="24"/>
              <w:lang w:val="cs-CZ"/>
            </w:rPr>
          </w:pPr>
          <w:del w:id="451" w:author="Vojtěch Bžatek" w:date="2024-05-22T04:43:00Z" w16du:dateUtc="2024-05-22T02:43:00Z">
            <w:r w:rsidRPr="008175AD" w:rsidDel="008175AD">
              <w:rPr>
                <w:rPrChange w:id="452" w:author="Vojtěch Bžatek" w:date="2024-05-22T04:43:00Z" w16du:dateUtc="2024-05-22T02:43:00Z">
                  <w:rPr>
                    <w:rStyle w:val="Hypertextovodkaz"/>
                    <w:noProof/>
                  </w:rPr>
                </w:rPrChange>
              </w:rPr>
              <w:delText>5.2.1</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453" w:author="Vojtěch Bžatek" w:date="2024-05-22T04:43:00Z" w16du:dateUtc="2024-05-22T02:43:00Z">
                  <w:rPr>
                    <w:rStyle w:val="Hypertextovodkaz"/>
                    <w:noProof/>
                  </w:rPr>
                </w:rPrChange>
              </w:rPr>
              <w:delText>Veřejná síť</w:delText>
            </w:r>
            <w:r w:rsidDel="008175AD">
              <w:rPr>
                <w:noProof/>
                <w:webHidden/>
              </w:rPr>
              <w:tab/>
              <w:delText>45</w:delText>
            </w:r>
          </w:del>
        </w:p>
        <w:p w14:paraId="762AC38E" w14:textId="0883FD92" w:rsidR="00D015A0" w:rsidRPr="003971B3" w:rsidDel="008175AD" w:rsidRDefault="00D015A0">
          <w:pPr>
            <w:pStyle w:val="Obsah2"/>
            <w:rPr>
              <w:del w:id="454" w:author="Vojtěch Bžatek" w:date="2024-05-22T04:43:00Z" w16du:dateUtc="2024-05-22T02:43:00Z"/>
              <w:rFonts w:asciiTheme="minorHAnsi" w:eastAsiaTheme="minorEastAsia" w:hAnsiTheme="minorHAnsi" w:cstheme="minorBidi"/>
              <w:noProof/>
              <w:kern w:val="2"/>
              <w:sz w:val="24"/>
              <w:szCs w:val="24"/>
              <w:lang w:val="cs-CZ"/>
            </w:rPr>
          </w:pPr>
          <w:del w:id="455" w:author="Vojtěch Bžatek" w:date="2024-05-22T04:43:00Z" w16du:dateUtc="2024-05-22T02:43:00Z">
            <w:r w:rsidRPr="008175AD" w:rsidDel="008175AD">
              <w:rPr>
                <w:rPrChange w:id="456" w:author="Vojtěch Bžatek" w:date="2024-05-22T04:43:00Z" w16du:dateUtc="2024-05-22T02:43:00Z">
                  <w:rPr>
                    <w:rStyle w:val="Hypertextovodkaz"/>
                    <w:noProof/>
                  </w:rPr>
                </w:rPrChange>
              </w:rPr>
              <w:delText>5.3</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457" w:author="Vojtěch Bžatek" w:date="2024-05-22T04:43:00Z" w16du:dateUtc="2024-05-22T02:43:00Z">
                  <w:rPr>
                    <w:rStyle w:val="Hypertextovodkaz"/>
                    <w:noProof/>
                  </w:rPr>
                </w:rPrChange>
              </w:rPr>
              <w:delText>Mechanismy konsensu</w:delText>
            </w:r>
            <w:r w:rsidDel="008175AD">
              <w:rPr>
                <w:noProof/>
                <w:webHidden/>
              </w:rPr>
              <w:tab/>
              <w:delText>45</w:delText>
            </w:r>
          </w:del>
        </w:p>
        <w:p w14:paraId="619D02EA" w14:textId="4AA38A8D" w:rsidR="00D015A0" w:rsidRPr="003971B3" w:rsidDel="008175AD" w:rsidRDefault="00D015A0">
          <w:pPr>
            <w:pStyle w:val="Obsah3"/>
            <w:tabs>
              <w:tab w:val="left" w:pos="1200"/>
              <w:tab w:val="right" w:leader="dot" w:pos="8493"/>
            </w:tabs>
            <w:rPr>
              <w:del w:id="458" w:author="Vojtěch Bžatek" w:date="2024-05-22T04:43:00Z" w16du:dateUtc="2024-05-22T02:43:00Z"/>
              <w:rFonts w:asciiTheme="minorHAnsi" w:eastAsiaTheme="minorEastAsia" w:hAnsiTheme="minorHAnsi" w:cstheme="minorBidi"/>
              <w:noProof/>
              <w:kern w:val="2"/>
              <w:sz w:val="24"/>
              <w:szCs w:val="24"/>
              <w:lang w:val="cs-CZ"/>
            </w:rPr>
          </w:pPr>
          <w:del w:id="459" w:author="Vojtěch Bžatek" w:date="2024-05-22T04:43:00Z" w16du:dateUtc="2024-05-22T02:43:00Z">
            <w:r w:rsidRPr="008175AD" w:rsidDel="008175AD">
              <w:rPr>
                <w:rPrChange w:id="460" w:author="Vojtěch Bžatek" w:date="2024-05-22T04:43:00Z" w16du:dateUtc="2024-05-22T02:43:00Z">
                  <w:rPr>
                    <w:rStyle w:val="Hypertextovodkaz"/>
                    <w:noProof/>
                  </w:rPr>
                </w:rPrChange>
              </w:rPr>
              <w:delText>5.3.1</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461" w:author="Vojtěch Bžatek" w:date="2024-05-22T04:43:00Z" w16du:dateUtc="2024-05-22T02:43:00Z">
                  <w:rPr>
                    <w:rStyle w:val="Hypertextovodkaz"/>
                    <w:noProof/>
                  </w:rPr>
                </w:rPrChange>
              </w:rPr>
              <w:delText>PoW (Proof of work)</w:delText>
            </w:r>
            <w:r w:rsidDel="008175AD">
              <w:rPr>
                <w:noProof/>
                <w:webHidden/>
              </w:rPr>
              <w:tab/>
              <w:delText>46</w:delText>
            </w:r>
          </w:del>
        </w:p>
        <w:p w14:paraId="5F85AD3D" w14:textId="7F072C1E" w:rsidR="00D015A0" w:rsidRPr="003971B3" w:rsidDel="008175AD" w:rsidRDefault="00D015A0">
          <w:pPr>
            <w:pStyle w:val="Obsah3"/>
            <w:tabs>
              <w:tab w:val="left" w:pos="1200"/>
              <w:tab w:val="right" w:leader="dot" w:pos="8493"/>
            </w:tabs>
            <w:rPr>
              <w:del w:id="462" w:author="Vojtěch Bžatek" w:date="2024-05-22T04:43:00Z" w16du:dateUtc="2024-05-22T02:43:00Z"/>
              <w:rFonts w:asciiTheme="minorHAnsi" w:eastAsiaTheme="minorEastAsia" w:hAnsiTheme="minorHAnsi" w:cstheme="minorBidi"/>
              <w:noProof/>
              <w:kern w:val="2"/>
              <w:sz w:val="24"/>
              <w:szCs w:val="24"/>
              <w:lang w:val="cs-CZ"/>
            </w:rPr>
          </w:pPr>
          <w:del w:id="463" w:author="Vojtěch Bžatek" w:date="2024-05-22T04:43:00Z" w16du:dateUtc="2024-05-22T02:43:00Z">
            <w:r w:rsidRPr="008175AD" w:rsidDel="008175AD">
              <w:rPr>
                <w:rPrChange w:id="464" w:author="Vojtěch Bžatek" w:date="2024-05-22T04:43:00Z" w16du:dateUtc="2024-05-22T02:43:00Z">
                  <w:rPr>
                    <w:rStyle w:val="Hypertextovodkaz"/>
                    <w:noProof/>
                  </w:rPr>
                </w:rPrChange>
              </w:rPr>
              <w:delText>5.3.2</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465" w:author="Vojtěch Bžatek" w:date="2024-05-22T04:43:00Z" w16du:dateUtc="2024-05-22T02:43:00Z">
                  <w:rPr>
                    <w:rStyle w:val="Hypertextovodkaz"/>
                    <w:noProof/>
                  </w:rPr>
                </w:rPrChange>
              </w:rPr>
              <w:delText>PoS (Proof of stake)</w:delText>
            </w:r>
            <w:r w:rsidDel="008175AD">
              <w:rPr>
                <w:noProof/>
                <w:webHidden/>
              </w:rPr>
              <w:tab/>
              <w:delText>46</w:delText>
            </w:r>
          </w:del>
        </w:p>
        <w:p w14:paraId="2653DC05" w14:textId="5134867D" w:rsidR="00D015A0" w:rsidRPr="003971B3" w:rsidDel="008175AD" w:rsidRDefault="00D015A0">
          <w:pPr>
            <w:pStyle w:val="Obsah1"/>
            <w:tabs>
              <w:tab w:val="left" w:pos="400"/>
            </w:tabs>
            <w:rPr>
              <w:del w:id="466" w:author="Vojtěch Bžatek" w:date="2024-05-22T04:43:00Z" w16du:dateUtc="2024-05-22T02:43:00Z"/>
              <w:rFonts w:asciiTheme="minorHAnsi" w:eastAsiaTheme="minorEastAsia" w:hAnsiTheme="minorHAnsi" w:cstheme="minorBidi"/>
              <w:kern w:val="2"/>
              <w:lang w:val="cs-CZ"/>
            </w:rPr>
          </w:pPr>
          <w:del w:id="467" w:author="Vojtěch Bžatek" w:date="2024-05-22T04:43:00Z" w16du:dateUtc="2024-05-22T02:43:00Z">
            <w:r w:rsidRPr="008175AD" w:rsidDel="008175AD">
              <w:rPr>
                <w:rPrChange w:id="468" w:author="Vojtěch Bžatek" w:date="2024-05-22T04:43:00Z" w16du:dateUtc="2024-05-22T02:43:00Z">
                  <w:rPr>
                    <w:rStyle w:val="Hypertextovodkaz"/>
                  </w:rPr>
                </w:rPrChange>
              </w:rPr>
              <w:delText>6</w:delText>
            </w:r>
            <w:r w:rsidRPr="003971B3" w:rsidDel="008175AD">
              <w:rPr>
                <w:rFonts w:asciiTheme="minorHAnsi" w:eastAsiaTheme="minorEastAsia" w:hAnsiTheme="minorHAnsi" w:cstheme="minorBidi"/>
                <w:kern w:val="2"/>
                <w:lang w:val="cs-CZ"/>
              </w:rPr>
              <w:tab/>
            </w:r>
            <w:r w:rsidRPr="008175AD" w:rsidDel="008175AD">
              <w:rPr>
                <w:rPrChange w:id="469" w:author="Vojtěch Bžatek" w:date="2024-05-22T04:43:00Z" w16du:dateUtc="2024-05-22T02:43:00Z">
                  <w:rPr>
                    <w:rStyle w:val="Hypertextovodkaz"/>
                  </w:rPr>
                </w:rPrChange>
              </w:rPr>
              <w:delText>Mikroslužba zabezpečující technologii blockchain nad logovými záznamy informačního systému.</w:delText>
            </w:r>
            <w:r w:rsidDel="008175AD">
              <w:rPr>
                <w:webHidden/>
              </w:rPr>
              <w:tab/>
              <w:delText>48</w:delText>
            </w:r>
          </w:del>
        </w:p>
        <w:p w14:paraId="7A2C8401" w14:textId="67185288" w:rsidR="00D015A0" w:rsidRPr="003971B3" w:rsidDel="008175AD" w:rsidRDefault="00D015A0">
          <w:pPr>
            <w:pStyle w:val="Obsah2"/>
            <w:rPr>
              <w:del w:id="470" w:author="Vojtěch Bžatek" w:date="2024-05-22T04:43:00Z" w16du:dateUtc="2024-05-22T02:43:00Z"/>
              <w:rFonts w:asciiTheme="minorHAnsi" w:eastAsiaTheme="minorEastAsia" w:hAnsiTheme="minorHAnsi" w:cstheme="minorBidi"/>
              <w:noProof/>
              <w:kern w:val="2"/>
              <w:sz w:val="24"/>
              <w:szCs w:val="24"/>
              <w:lang w:val="cs-CZ"/>
            </w:rPr>
          </w:pPr>
          <w:del w:id="471" w:author="Vojtěch Bžatek" w:date="2024-05-22T04:43:00Z" w16du:dateUtc="2024-05-22T02:43:00Z">
            <w:r w:rsidRPr="008175AD" w:rsidDel="008175AD">
              <w:rPr>
                <w:rPrChange w:id="472" w:author="Vojtěch Bžatek" w:date="2024-05-22T04:43:00Z" w16du:dateUtc="2024-05-22T02:43:00Z">
                  <w:rPr>
                    <w:rStyle w:val="Hypertextovodkaz"/>
                    <w:noProof/>
                  </w:rPr>
                </w:rPrChange>
              </w:rPr>
              <w:delText>6.1</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473" w:author="Vojtěch Bžatek" w:date="2024-05-22T04:43:00Z" w16du:dateUtc="2024-05-22T02:43:00Z">
                  <w:rPr>
                    <w:rStyle w:val="Hypertextovodkaz"/>
                    <w:noProof/>
                  </w:rPr>
                </w:rPrChange>
              </w:rPr>
              <w:delText>Popis jednotlivých částí</w:delText>
            </w:r>
            <w:r w:rsidDel="008175AD">
              <w:rPr>
                <w:noProof/>
                <w:webHidden/>
              </w:rPr>
              <w:tab/>
              <w:delText>48</w:delText>
            </w:r>
          </w:del>
        </w:p>
        <w:p w14:paraId="18D1128D" w14:textId="2B23258A" w:rsidR="00D015A0" w:rsidRPr="003971B3" w:rsidDel="008175AD" w:rsidRDefault="00D015A0">
          <w:pPr>
            <w:pStyle w:val="Obsah3"/>
            <w:tabs>
              <w:tab w:val="left" w:pos="1200"/>
              <w:tab w:val="right" w:leader="dot" w:pos="8493"/>
            </w:tabs>
            <w:rPr>
              <w:del w:id="474" w:author="Vojtěch Bžatek" w:date="2024-05-22T04:43:00Z" w16du:dateUtc="2024-05-22T02:43:00Z"/>
              <w:rFonts w:asciiTheme="minorHAnsi" w:eastAsiaTheme="minorEastAsia" w:hAnsiTheme="minorHAnsi" w:cstheme="minorBidi"/>
              <w:noProof/>
              <w:kern w:val="2"/>
              <w:sz w:val="24"/>
              <w:szCs w:val="24"/>
              <w:lang w:val="cs-CZ"/>
            </w:rPr>
          </w:pPr>
          <w:del w:id="475" w:author="Vojtěch Bžatek" w:date="2024-05-22T04:43:00Z" w16du:dateUtc="2024-05-22T02:43:00Z">
            <w:r w:rsidRPr="008175AD" w:rsidDel="008175AD">
              <w:rPr>
                <w:rPrChange w:id="476" w:author="Vojtěch Bžatek" w:date="2024-05-22T04:43:00Z" w16du:dateUtc="2024-05-22T02:43:00Z">
                  <w:rPr>
                    <w:rStyle w:val="Hypertextovodkaz"/>
                    <w:noProof/>
                  </w:rPr>
                </w:rPrChange>
              </w:rPr>
              <w:delText>6.1.1</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477" w:author="Vojtěch Bžatek" w:date="2024-05-22T04:43:00Z" w16du:dateUtc="2024-05-22T02:43:00Z">
                  <w:rPr>
                    <w:rStyle w:val="Hypertextovodkaz"/>
                    <w:noProof/>
                  </w:rPr>
                </w:rPrChange>
              </w:rPr>
              <w:delText>Uzel</w:delText>
            </w:r>
            <w:r w:rsidDel="008175AD">
              <w:rPr>
                <w:noProof/>
                <w:webHidden/>
              </w:rPr>
              <w:tab/>
              <w:delText>48</w:delText>
            </w:r>
          </w:del>
        </w:p>
        <w:p w14:paraId="27C16C30" w14:textId="7E63FBD1" w:rsidR="00D015A0" w:rsidRPr="003971B3" w:rsidDel="008175AD" w:rsidRDefault="00D015A0">
          <w:pPr>
            <w:pStyle w:val="Obsah3"/>
            <w:tabs>
              <w:tab w:val="left" w:pos="1200"/>
              <w:tab w:val="right" w:leader="dot" w:pos="8493"/>
            </w:tabs>
            <w:rPr>
              <w:del w:id="478" w:author="Vojtěch Bžatek" w:date="2024-05-22T04:43:00Z" w16du:dateUtc="2024-05-22T02:43:00Z"/>
              <w:rFonts w:asciiTheme="minorHAnsi" w:eastAsiaTheme="minorEastAsia" w:hAnsiTheme="minorHAnsi" w:cstheme="minorBidi"/>
              <w:noProof/>
              <w:kern w:val="2"/>
              <w:sz w:val="24"/>
              <w:szCs w:val="24"/>
              <w:lang w:val="cs-CZ"/>
            </w:rPr>
          </w:pPr>
          <w:del w:id="479" w:author="Vojtěch Bžatek" w:date="2024-05-22T04:43:00Z" w16du:dateUtc="2024-05-22T02:43:00Z">
            <w:r w:rsidRPr="008175AD" w:rsidDel="008175AD">
              <w:rPr>
                <w:rPrChange w:id="480" w:author="Vojtěch Bžatek" w:date="2024-05-22T04:43:00Z" w16du:dateUtc="2024-05-22T02:43:00Z">
                  <w:rPr>
                    <w:rStyle w:val="Hypertextovodkaz"/>
                    <w:noProof/>
                  </w:rPr>
                </w:rPrChange>
              </w:rPr>
              <w:delText>6.1.2</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481" w:author="Vojtěch Bžatek" w:date="2024-05-22T04:43:00Z" w16du:dateUtc="2024-05-22T02:43:00Z">
                  <w:rPr>
                    <w:rStyle w:val="Hypertextovodkaz"/>
                    <w:noProof/>
                  </w:rPr>
                </w:rPrChange>
              </w:rPr>
              <w:delText>Klient/http dotazy</w:delText>
            </w:r>
            <w:r w:rsidDel="008175AD">
              <w:rPr>
                <w:noProof/>
                <w:webHidden/>
              </w:rPr>
              <w:tab/>
              <w:delText>48</w:delText>
            </w:r>
          </w:del>
        </w:p>
        <w:p w14:paraId="4260336C" w14:textId="5CC07537" w:rsidR="00D015A0" w:rsidRPr="003971B3" w:rsidDel="008175AD" w:rsidRDefault="00D015A0">
          <w:pPr>
            <w:pStyle w:val="Obsah2"/>
            <w:rPr>
              <w:del w:id="482" w:author="Vojtěch Bžatek" w:date="2024-05-22T04:43:00Z" w16du:dateUtc="2024-05-22T02:43:00Z"/>
              <w:rFonts w:asciiTheme="minorHAnsi" w:eastAsiaTheme="minorEastAsia" w:hAnsiTheme="minorHAnsi" w:cstheme="minorBidi"/>
              <w:noProof/>
              <w:kern w:val="2"/>
              <w:sz w:val="24"/>
              <w:szCs w:val="24"/>
              <w:lang w:val="cs-CZ"/>
            </w:rPr>
          </w:pPr>
          <w:del w:id="483" w:author="Vojtěch Bžatek" w:date="2024-05-22T04:43:00Z" w16du:dateUtc="2024-05-22T02:43:00Z">
            <w:r w:rsidRPr="008175AD" w:rsidDel="008175AD">
              <w:rPr>
                <w:rPrChange w:id="484" w:author="Vojtěch Bžatek" w:date="2024-05-22T04:43:00Z" w16du:dateUtc="2024-05-22T02:43:00Z">
                  <w:rPr>
                    <w:rStyle w:val="Hypertextovodkaz"/>
                    <w:noProof/>
                  </w:rPr>
                </w:rPrChange>
              </w:rPr>
              <w:delText>6.2</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485" w:author="Vojtěch Bžatek" w:date="2024-05-22T04:43:00Z" w16du:dateUtc="2024-05-22T02:43:00Z">
                  <w:rPr>
                    <w:rStyle w:val="Hypertextovodkaz"/>
                    <w:noProof/>
                  </w:rPr>
                </w:rPrChange>
              </w:rPr>
              <w:delText>Funkcionality uzlu</w:delText>
            </w:r>
            <w:r w:rsidDel="008175AD">
              <w:rPr>
                <w:noProof/>
                <w:webHidden/>
              </w:rPr>
              <w:tab/>
              <w:delText>49</w:delText>
            </w:r>
          </w:del>
        </w:p>
        <w:p w14:paraId="7FA182BC" w14:textId="5E5D9539" w:rsidR="00D015A0" w:rsidRPr="003971B3" w:rsidDel="008175AD" w:rsidRDefault="00D015A0">
          <w:pPr>
            <w:pStyle w:val="Obsah3"/>
            <w:tabs>
              <w:tab w:val="left" w:pos="1200"/>
              <w:tab w:val="right" w:leader="dot" w:pos="8493"/>
            </w:tabs>
            <w:rPr>
              <w:del w:id="486" w:author="Vojtěch Bžatek" w:date="2024-05-22T04:43:00Z" w16du:dateUtc="2024-05-22T02:43:00Z"/>
              <w:rFonts w:asciiTheme="minorHAnsi" w:eastAsiaTheme="minorEastAsia" w:hAnsiTheme="minorHAnsi" w:cstheme="minorBidi"/>
              <w:noProof/>
              <w:kern w:val="2"/>
              <w:sz w:val="24"/>
              <w:szCs w:val="24"/>
              <w:lang w:val="cs-CZ"/>
            </w:rPr>
          </w:pPr>
          <w:del w:id="487" w:author="Vojtěch Bžatek" w:date="2024-05-22T04:43:00Z" w16du:dateUtc="2024-05-22T02:43:00Z">
            <w:r w:rsidRPr="008175AD" w:rsidDel="008175AD">
              <w:rPr>
                <w:rPrChange w:id="488" w:author="Vojtěch Bžatek" w:date="2024-05-22T04:43:00Z" w16du:dateUtc="2024-05-22T02:43:00Z">
                  <w:rPr>
                    <w:rStyle w:val="Hypertextovodkaz"/>
                    <w:noProof/>
                  </w:rPr>
                </w:rPrChange>
              </w:rPr>
              <w:delText>6.2.1</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489" w:author="Vojtěch Bžatek" w:date="2024-05-22T04:43:00Z" w16du:dateUtc="2024-05-22T02:43:00Z">
                  <w:rPr>
                    <w:rStyle w:val="Hypertextovodkaz"/>
                    <w:noProof/>
                  </w:rPr>
                </w:rPrChange>
              </w:rPr>
              <w:delText>Třída Blockchain</w:delText>
            </w:r>
            <w:r w:rsidDel="008175AD">
              <w:rPr>
                <w:noProof/>
                <w:webHidden/>
              </w:rPr>
              <w:tab/>
              <w:delText>49</w:delText>
            </w:r>
          </w:del>
        </w:p>
        <w:p w14:paraId="72215197" w14:textId="4732882B" w:rsidR="00D015A0" w:rsidRPr="003971B3" w:rsidDel="008175AD" w:rsidRDefault="00D015A0">
          <w:pPr>
            <w:pStyle w:val="Obsah3"/>
            <w:tabs>
              <w:tab w:val="left" w:pos="1200"/>
              <w:tab w:val="right" w:leader="dot" w:pos="8493"/>
            </w:tabs>
            <w:rPr>
              <w:del w:id="490" w:author="Vojtěch Bžatek" w:date="2024-05-22T04:43:00Z" w16du:dateUtc="2024-05-22T02:43:00Z"/>
              <w:rFonts w:asciiTheme="minorHAnsi" w:eastAsiaTheme="minorEastAsia" w:hAnsiTheme="minorHAnsi" w:cstheme="minorBidi"/>
              <w:noProof/>
              <w:kern w:val="2"/>
              <w:sz w:val="24"/>
              <w:szCs w:val="24"/>
              <w:lang w:val="cs-CZ"/>
            </w:rPr>
          </w:pPr>
          <w:del w:id="491" w:author="Vojtěch Bžatek" w:date="2024-05-22T04:43:00Z" w16du:dateUtc="2024-05-22T02:43:00Z">
            <w:r w:rsidRPr="008175AD" w:rsidDel="008175AD">
              <w:rPr>
                <w:rPrChange w:id="492" w:author="Vojtěch Bžatek" w:date="2024-05-22T04:43:00Z" w16du:dateUtc="2024-05-22T02:43:00Z">
                  <w:rPr>
                    <w:rStyle w:val="Hypertextovodkaz"/>
                    <w:noProof/>
                  </w:rPr>
                </w:rPrChange>
              </w:rPr>
              <w:delText>6.2.2</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493" w:author="Vojtěch Bžatek" w:date="2024-05-22T04:43:00Z" w16du:dateUtc="2024-05-22T02:43:00Z">
                  <w:rPr>
                    <w:rStyle w:val="Hypertextovodkaz"/>
                    <w:noProof/>
                  </w:rPr>
                </w:rPrChange>
              </w:rPr>
              <w:delText>Registrace v síti</w:delText>
            </w:r>
            <w:r w:rsidDel="008175AD">
              <w:rPr>
                <w:noProof/>
                <w:webHidden/>
              </w:rPr>
              <w:tab/>
              <w:delText>50</w:delText>
            </w:r>
          </w:del>
        </w:p>
        <w:p w14:paraId="03441242" w14:textId="789EB900" w:rsidR="00D015A0" w:rsidRPr="003971B3" w:rsidDel="008175AD" w:rsidRDefault="00D015A0">
          <w:pPr>
            <w:pStyle w:val="Obsah3"/>
            <w:tabs>
              <w:tab w:val="left" w:pos="1200"/>
              <w:tab w:val="right" w:leader="dot" w:pos="8493"/>
            </w:tabs>
            <w:rPr>
              <w:del w:id="494" w:author="Vojtěch Bžatek" w:date="2024-05-22T04:43:00Z" w16du:dateUtc="2024-05-22T02:43:00Z"/>
              <w:rFonts w:asciiTheme="minorHAnsi" w:eastAsiaTheme="minorEastAsia" w:hAnsiTheme="minorHAnsi" w:cstheme="minorBidi"/>
              <w:noProof/>
              <w:kern w:val="2"/>
              <w:sz w:val="24"/>
              <w:szCs w:val="24"/>
              <w:lang w:val="cs-CZ"/>
            </w:rPr>
          </w:pPr>
          <w:del w:id="495" w:author="Vojtěch Bžatek" w:date="2024-05-22T04:43:00Z" w16du:dateUtc="2024-05-22T02:43:00Z">
            <w:r w:rsidRPr="008175AD" w:rsidDel="008175AD">
              <w:rPr>
                <w:rPrChange w:id="496" w:author="Vojtěch Bžatek" w:date="2024-05-22T04:43:00Z" w16du:dateUtc="2024-05-22T02:43:00Z">
                  <w:rPr>
                    <w:rStyle w:val="Hypertextovodkaz"/>
                    <w:noProof/>
                  </w:rPr>
                </w:rPrChange>
              </w:rPr>
              <w:delText>6.2.3</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497" w:author="Vojtěch Bžatek" w:date="2024-05-22T04:43:00Z" w16du:dateUtc="2024-05-22T02:43:00Z">
                  <w:rPr>
                    <w:rStyle w:val="Hypertextovodkaz"/>
                    <w:noProof/>
                  </w:rPr>
                </w:rPrChange>
              </w:rPr>
              <w:delText>Žádost o tabulku uzlů</w:delText>
            </w:r>
            <w:r w:rsidDel="008175AD">
              <w:rPr>
                <w:noProof/>
                <w:webHidden/>
              </w:rPr>
              <w:tab/>
              <w:delText>51</w:delText>
            </w:r>
          </w:del>
        </w:p>
        <w:p w14:paraId="657D1FF4" w14:textId="7C2C3DF7" w:rsidR="00D015A0" w:rsidRPr="003971B3" w:rsidDel="008175AD" w:rsidRDefault="00D015A0">
          <w:pPr>
            <w:pStyle w:val="Obsah3"/>
            <w:tabs>
              <w:tab w:val="left" w:pos="1200"/>
              <w:tab w:val="right" w:leader="dot" w:pos="8493"/>
            </w:tabs>
            <w:rPr>
              <w:del w:id="498" w:author="Vojtěch Bžatek" w:date="2024-05-22T04:43:00Z" w16du:dateUtc="2024-05-22T02:43:00Z"/>
              <w:rFonts w:asciiTheme="minorHAnsi" w:eastAsiaTheme="minorEastAsia" w:hAnsiTheme="minorHAnsi" w:cstheme="minorBidi"/>
              <w:noProof/>
              <w:kern w:val="2"/>
              <w:sz w:val="24"/>
              <w:szCs w:val="24"/>
              <w:lang w:val="cs-CZ"/>
            </w:rPr>
          </w:pPr>
          <w:del w:id="499" w:author="Vojtěch Bžatek" w:date="2024-05-22T04:43:00Z" w16du:dateUtc="2024-05-22T02:43:00Z">
            <w:r w:rsidRPr="008175AD" w:rsidDel="008175AD">
              <w:rPr>
                <w:rPrChange w:id="500" w:author="Vojtěch Bžatek" w:date="2024-05-22T04:43:00Z" w16du:dateUtc="2024-05-22T02:43:00Z">
                  <w:rPr>
                    <w:rStyle w:val="Hypertextovodkaz"/>
                    <w:noProof/>
                  </w:rPr>
                </w:rPrChange>
              </w:rPr>
              <w:delText>6.2.4</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501" w:author="Vojtěch Bžatek" w:date="2024-05-22T04:43:00Z" w16du:dateUtc="2024-05-22T02:43:00Z">
                  <w:rPr>
                    <w:rStyle w:val="Hypertextovodkaz"/>
                    <w:noProof/>
                  </w:rPr>
                </w:rPrChange>
              </w:rPr>
              <w:delText>Přijetí zprávy</w:delText>
            </w:r>
            <w:r w:rsidDel="008175AD">
              <w:rPr>
                <w:noProof/>
                <w:webHidden/>
              </w:rPr>
              <w:tab/>
              <w:delText>51</w:delText>
            </w:r>
          </w:del>
        </w:p>
        <w:p w14:paraId="0C3FB368" w14:textId="48522E6E" w:rsidR="00D015A0" w:rsidRPr="003971B3" w:rsidDel="008175AD" w:rsidRDefault="00D015A0">
          <w:pPr>
            <w:pStyle w:val="Obsah3"/>
            <w:tabs>
              <w:tab w:val="left" w:pos="1200"/>
              <w:tab w:val="right" w:leader="dot" w:pos="8493"/>
            </w:tabs>
            <w:rPr>
              <w:del w:id="502" w:author="Vojtěch Bžatek" w:date="2024-05-22T04:43:00Z" w16du:dateUtc="2024-05-22T02:43:00Z"/>
              <w:rFonts w:asciiTheme="minorHAnsi" w:eastAsiaTheme="minorEastAsia" w:hAnsiTheme="minorHAnsi" w:cstheme="minorBidi"/>
              <w:noProof/>
              <w:kern w:val="2"/>
              <w:sz w:val="24"/>
              <w:szCs w:val="24"/>
              <w:lang w:val="cs-CZ"/>
            </w:rPr>
          </w:pPr>
          <w:del w:id="503" w:author="Vojtěch Bžatek" w:date="2024-05-22T04:43:00Z" w16du:dateUtc="2024-05-22T02:43:00Z">
            <w:r w:rsidRPr="008175AD" w:rsidDel="008175AD">
              <w:rPr>
                <w:rPrChange w:id="504" w:author="Vojtěch Bžatek" w:date="2024-05-22T04:43:00Z" w16du:dateUtc="2024-05-22T02:43:00Z">
                  <w:rPr>
                    <w:rStyle w:val="Hypertextovodkaz"/>
                    <w:noProof/>
                  </w:rPr>
                </w:rPrChange>
              </w:rPr>
              <w:delText>6.2.5</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505" w:author="Vojtěch Bžatek" w:date="2024-05-22T04:43:00Z" w16du:dateUtc="2024-05-22T02:43:00Z">
                  <w:rPr>
                    <w:rStyle w:val="Hypertextovodkaz"/>
                    <w:noProof/>
                  </w:rPr>
                </w:rPrChange>
              </w:rPr>
              <w:delText>Těžba</w:delText>
            </w:r>
            <w:r w:rsidDel="008175AD">
              <w:rPr>
                <w:noProof/>
                <w:webHidden/>
              </w:rPr>
              <w:tab/>
              <w:delText>53</w:delText>
            </w:r>
          </w:del>
        </w:p>
        <w:p w14:paraId="02D24625" w14:textId="13CC1BFD" w:rsidR="00D015A0" w:rsidRPr="003971B3" w:rsidDel="008175AD" w:rsidRDefault="00D015A0">
          <w:pPr>
            <w:pStyle w:val="Obsah3"/>
            <w:tabs>
              <w:tab w:val="left" w:pos="1200"/>
              <w:tab w:val="right" w:leader="dot" w:pos="8493"/>
            </w:tabs>
            <w:rPr>
              <w:del w:id="506" w:author="Vojtěch Bžatek" w:date="2024-05-22T04:43:00Z" w16du:dateUtc="2024-05-22T02:43:00Z"/>
              <w:rFonts w:asciiTheme="minorHAnsi" w:eastAsiaTheme="minorEastAsia" w:hAnsiTheme="minorHAnsi" w:cstheme="minorBidi"/>
              <w:noProof/>
              <w:kern w:val="2"/>
              <w:sz w:val="24"/>
              <w:szCs w:val="24"/>
              <w:lang w:val="cs-CZ"/>
            </w:rPr>
          </w:pPr>
          <w:del w:id="507" w:author="Vojtěch Bžatek" w:date="2024-05-22T04:43:00Z" w16du:dateUtc="2024-05-22T02:43:00Z">
            <w:r w:rsidRPr="008175AD" w:rsidDel="008175AD">
              <w:rPr>
                <w:rPrChange w:id="508" w:author="Vojtěch Bžatek" w:date="2024-05-22T04:43:00Z" w16du:dateUtc="2024-05-22T02:43:00Z">
                  <w:rPr>
                    <w:rStyle w:val="Hypertextovodkaz"/>
                    <w:noProof/>
                  </w:rPr>
                </w:rPrChange>
              </w:rPr>
              <w:delText>6.2.6</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509" w:author="Vojtěch Bžatek" w:date="2024-05-22T04:43:00Z" w16du:dateUtc="2024-05-22T02:43:00Z">
                  <w:rPr>
                    <w:rStyle w:val="Hypertextovodkaz"/>
                    <w:noProof/>
                  </w:rPr>
                </w:rPrChange>
              </w:rPr>
              <w:delText>Ověření řetězu</w:delText>
            </w:r>
            <w:r w:rsidDel="008175AD">
              <w:rPr>
                <w:noProof/>
                <w:webHidden/>
              </w:rPr>
              <w:tab/>
              <w:delText>57</w:delText>
            </w:r>
          </w:del>
        </w:p>
        <w:p w14:paraId="57D9B71B" w14:textId="185A6D36" w:rsidR="00D015A0" w:rsidRPr="003971B3" w:rsidDel="008175AD" w:rsidRDefault="00D015A0">
          <w:pPr>
            <w:pStyle w:val="Obsah3"/>
            <w:tabs>
              <w:tab w:val="left" w:pos="1200"/>
              <w:tab w:val="right" w:leader="dot" w:pos="8493"/>
            </w:tabs>
            <w:rPr>
              <w:del w:id="510" w:author="Vojtěch Bžatek" w:date="2024-05-22T04:43:00Z" w16du:dateUtc="2024-05-22T02:43:00Z"/>
              <w:rFonts w:asciiTheme="minorHAnsi" w:eastAsiaTheme="minorEastAsia" w:hAnsiTheme="minorHAnsi" w:cstheme="minorBidi"/>
              <w:noProof/>
              <w:kern w:val="2"/>
              <w:sz w:val="24"/>
              <w:szCs w:val="24"/>
              <w:lang w:val="cs-CZ"/>
            </w:rPr>
          </w:pPr>
          <w:del w:id="511" w:author="Vojtěch Bžatek" w:date="2024-05-22T04:43:00Z" w16du:dateUtc="2024-05-22T02:43:00Z">
            <w:r w:rsidRPr="008175AD" w:rsidDel="008175AD">
              <w:rPr>
                <w:rPrChange w:id="512" w:author="Vojtěch Bžatek" w:date="2024-05-22T04:43:00Z" w16du:dateUtc="2024-05-22T02:43:00Z">
                  <w:rPr>
                    <w:rStyle w:val="Hypertextovodkaz"/>
                    <w:noProof/>
                  </w:rPr>
                </w:rPrChange>
              </w:rPr>
              <w:delText>6.2.7</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513" w:author="Vojtěch Bžatek" w:date="2024-05-22T04:43:00Z" w16du:dateUtc="2024-05-22T02:43:00Z">
                  <w:rPr>
                    <w:rStyle w:val="Hypertextovodkaz"/>
                    <w:noProof/>
                  </w:rPr>
                </w:rPrChange>
              </w:rPr>
              <w:delText>Poskytnutí řetezu</w:delText>
            </w:r>
            <w:r w:rsidDel="008175AD">
              <w:rPr>
                <w:noProof/>
                <w:webHidden/>
              </w:rPr>
              <w:tab/>
              <w:delText>57</w:delText>
            </w:r>
          </w:del>
        </w:p>
        <w:p w14:paraId="56527375" w14:textId="601C8236" w:rsidR="00D015A0" w:rsidRPr="003971B3" w:rsidDel="008175AD" w:rsidRDefault="00D015A0">
          <w:pPr>
            <w:pStyle w:val="Obsah3"/>
            <w:tabs>
              <w:tab w:val="left" w:pos="1200"/>
              <w:tab w:val="right" w:leader="dot" w:pos="8493"/>
            </w:tabs>
            <w:rPr>
              <w:del w:id="514" w:author="Vojtěch Bžatek" w:date="2024-05-22T04:43:00Z" w16du:dateUtc="2024-05-22T02:43:00Z"/>
              <w:rFonts w:asciiTheme="minorHAnsi" w:eastAsiaTheme="minorEastAsia" w:hAnsiTheme="minorHAnsi" w:cstheme="minorBidi"/>
              <w:noProof/>
              <w:kern w:val="2"/>
              <w:sz w:val="24"/>
              <w:szCs w:val="24"/>
              <w:lang w:val="cs-CZ"/>
            </w:rPr>
          </w:pPr>
          <w:del w:id="515" w:author="Vojtěch Bžatek" w:date="2024-05-22T04:43:00Z" w16du:dateUtc="2024-05-22T02:43:00Z">
            <w:r w:rsidRPr="008175AD" w:rsidDel="008175AD">
              <w:rPr>
                <w:rPrChange w:id="516" w:author="Vojtěch Bžatek" w:date="2024-05-22T04:43:00Z" w16du:dateUtc="2024-05-22T02:43:00Z">
                  <w:rPr>
                    <w:rStyle w:val="Hypertextovodkaz"/>
                    <w:noProof/>
                  </w:rPr>
                </w:rPrChange>
              </w:rPr>
              <w:delText>6.2.8</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517" w:author="Vojtěch Bžatek" w:date="2024-05-22T04:43:00Z" w16du:dateUtc="2024-05-22T02:43:00Z">
                  <w:rPr>
                    <w:rStyle w:val="Hypertextovodkaz"/>
                    <w:noProof/>
                  </w:rPr>
                </w:rPrChange>
              </w:rPr>
              <w:delText>Průvodce pro spuštění mikroslužby</w:delText>
            </w:r>
            <w:r w:rsidDel="008175AD">
              <w:rPr>
                <w:noProof/>
                <w:webHidden/>
              </w:rPr>
              <w:tab/>
              <w:delText>57</w:delText>
            </w:r>
          </w:del>
        </w:p>
        <w:p w14:paraId="34242885" w14:textId="40BC4A67" w:rsidR="00D015A0" w:rsidRPr="003971B3" w:rsidDel="008175AD" w:rsidRDefault="00D015A0">
          <w:pPr>
            <w:pStyle w:val="Obsah1"/>
            <w:tabs>
              <w:tab w:val="left" w:pos="400"/>
            </w:tabs>
            <w:rPr>
              <w:del w:id="518" w:author="Vojtěch Bžatek" w:date="2024-05-22T04:43:00Z" w16du:dateUtc="2024-05-22T02:43:00Z"/>
              <w:rFonts w:asciiTheme="minorHAnsi" w:eastAsiaTheme="minorEastAsia" w:hAnsiTheme="minorHAnsi" w:cstheme="minorBidi"/>
              <w:kern w:val="2"/>
              <w:lang w:val="cs-CZ"/>
            </w:rPr>
          </w:pPr>
          <w:del w:id="519" w:author="Vojtěch Bžatek" w:date="2024-05-22T04:43:00Z" w16du:dateUtc="2024-05-22T02:43:00Z">
            <w:r w:rsidRPr="008175AD" w:rsidDel="008175AD">
              <w:rPr>
                <w:rPrChange w:id="520" w:author="Vojtěch Bžatek" w:date="2024-05-22T04:43:00Z" w16du:dateUtc="2024-05-22T02:43:00Z">
                  <w:rPr>
                    <w:rStyle w:val="Hypertextovodkaz"/>
                  </w:rPr>
                </w:rPrChange>
              </w:rPr>
              <w:delText>7</w:delText>
            </w:r>
            <w:r w:rsidRPr="003971B3" w:rsidDel="008175AD">
              <w:rPr>
                <w:rFonts w:asciiTheme="minorHAnsi" w:eastAsiaTheme="minorEastAsia" w:hAnsiTheme="minorHAnsi" w:cstheme="minorBidi"/>
                <w:kern w:val="2"/>
                <w:lang w:val="cs-CZ"/>
              </w:rPr>
              <w:tab/>
            </w:r>
            <w:r w:rsidRPr="008175AD" w:rsidDel="008175AD">
              <w:rPr>
                <w:rPrChange w:id="521" w:author="Vojtěch Bžatek" w:date="2024-05-22T04:43:00Z" w16du:dateUtc="2024-05-22T02:43:00Z">
                  <w:rPr>
                    <w:rStyle w:val="Hypertextovodkaz"/>
                  </w:rPr>
                </w:rPrChange>
              </w:rPr>
              <w:delText>Postkvantová blockchainová síť</w:delText>
            </w:r>
            <w:r w:rsidDel="008175AD">
              <w:rPr>
                <w:webHidden/>
              </w:rPr>
              <w:tab/>
              <w:delText>59</w:delText>
            </w:r>
          </w:del>
        </w:p>
        <w:p w14:paraId="6A334810" w14:textId="127F23C4" w:rsidR="00D015A0" w:rsidRPr="003971B3" w:rsidDel="008175AD" w:rsidRDefault="00D015A0">
          <w:pPr>
            <w:pStyle w:val="Obsah2"/>
            <w:rPr>
              <w:del w:id="522" w:author="Vojtěch Bžatek" w:date="2024-05-22T04:43:00Z" w16du:dateUtc="2024-05-22T02:43:00Z"/>
              <w:rFonts w:asciiTheme="minorHAnsi" w:eastAsiaTheme="minorEastAsia" w:hAnsiTheme="minorHAnsi" w:cstheme="minorBidi"/>
              <w:noProof/>
              <w:kern w:val="2"/>
              <w:sz w:val="24"/>
              <w:szCs w:val="24"/>
              <w:lang w:val="cs-CZ"/>
            </w:rPr>
          </w:pPr>
          <w:del w:id="523" w:author="Vojtěch Bžatek" w:date="2024-05-22T04:43:00Z" w16du:dateUtc="2024-05-22T02:43:00Z">
            <w:r w:rsidRPr="008175AD" w:rsidDel="008175AD">
              <w:rPr>
                <w:rPrChange w:id="524" w:author="Vojtěch Bžatek" w:date="2024-05-22T04:43:00Z" w16du:dateUtc="2024-05-22T02:43:00Z">
                  <w:rPr>
                    <w:rStyle w:val="Hypertextovodkaz"/>
                    <w:noProof/>
                  </w:rPr>
                </w:rPrChange>
              </w:rPr>
              <w:delText>7.1</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525" w:author="Vojtěch Bžatek" w:date="2024-05-22T04:43:00Z" w16du:dateUtc="2024-05-22T02:43:00Z">
                  <w:rPr>
                    <w:rStyle w:val="Hypertextovodkaz"/>
                    <w:noProof/>
                  </w:rPr>
                </w:rPrChange>
              </w:rPr>
              <w:delText>Výměna komunikační funkce</w:delText>
            </w:r>
            <w:r w:rsidDel="008175AD">
              <w:rPr>
                <w:noProof/>
                <w:webHidden/>
              </w:rPr>
              <w:tab/>
              <w:delText>59</w:delText>
            </w:r>
          </w:del>
        </w:p>
        <w:p w14:paraId="4C606E2B" w14:textId="328BE195" w:rsidR="00D015A0" w:rsidRPr="003971B3" w:rsidDel="008175AD" w:rsidRDefault="00D015A0">
          <w:pPr>
            <w:pStyle w:val="Obsah3"/>
            <w:tabs>
              <w:tab w:val="left" w:pos="1200"/>
              <w:tab w:val="right" w:leader="dot" w:pos="8493"/>
            </w:tabs>
            <w:rPr>
              <w:del w:id="526" w:author="Vojtěch Bžatek" w:date="2024-05-22T04:43:00Z" w16du:dateUtc="2024-05-22T02:43:00Z"/>
              <w:rFonts w:asciiTheme="minorHAnsi" w:eastAsiaTheme="minorEastAsia" w:hAnsiTheme="minorHAnsi" w:cstheme="minorBidi"/>
              <w:noProof/>
              <w:kern w:val="2"/>
              <w:sz w:val="24"/>
              <w:szCs w:val="24"/>
              <w:lang w:val="cs-CZ"/>
            </w:rPr>
          </w:pPr>
          <w:del w:id="527" w:author="Vojtěch Bžatek" w:date="2024-05-22T04:43:00Z" w16du:dateUtc="2024-05-22T02:43:00Z">
            <w:r w:rsidRPr="008175AD" w:rsidDel="008175AD">
              <w:rPr>
                <w:rPrChange w:id="528" w:author="Vojtěch Bžatek" w:date="2024-05-22T04:43:00Z" w16du:dateUtc="2024-05-22T02:43:00Z">
                  <w:rPr>
                    <w:rStyle w:val="Hypertextovodkaz"/>
                    <w:noProof/>
                  </w:rPr>
                </w:rPrChange>
              </w:rPr>
              <w:delText>7.1.1</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529" w:author="Vojtěch Bžatek" w:date="2024-05-22T04:43:00Z" w16du:dateUtc="2024-05-22T02:43:00Z">
                  <w:rPr>
                    <w:rStyle w:val="Hypertextovodkaz"/>
                    <w:noProof/>
                  </w:rPr>
                </w:rPrChange>
              </w:rPr>
              <w:delText>Doplnění koncový bodů o KEM algoritmus</w:delText>
            </w:r>
            <w:r w:rsidDel="008175AD">
              <w:rPr>
                <w:noProof/>
                <w:webHidden/>
              </w:rPr>
              <w:tab/>
              <w:delText>60</w:delText>
            </w:r>
          </w:del>
        </w:p>
        <w:p w14:paraId="2A6F5817" w14:textId="3B59E0A1" w:rsidR="00D015A0" w:rsidRPr="003971B3" w:rsidDel="008175AD" w:rsidRDefault="00D015A0">
          <w:pPr>
            <w:pStyle w:val="Obsah3"/>
            <w:tabs>
              <w:tab w:val="left" w:pos="1200"/>
              <w:tab w:val="right" w:leader="dot" w:pos="8493"/>
            </w:tabs>
            <w:rPr>
              <w:del w:id="530" w:author="Vojtěch Bžatek" w:date="2024-05-22T04:43:00Z" w16du:dateUtc="2024-05-22T02:43:00Z"/>
              <w:rFonts w:asciiTheme="minorHAnsi" w:eastAsiaTheme="minorEastAsia" w:hAnsiTheme="minorHAnsi" w:cstheme="minorBidi"/>
              <w:noProof/>
              <w:kern w:val="2"/>
              <w:sz w:val="24"/>
              <w:szCs w:val="24"/>
              <w:lang w:val="cs-CZ"/>
            </w:rPr>
          </w:pPr>
          <w:del w:id="531" w:author="Vojtěch Bžatek" w:date="2024-05-22T04:43:00Z" w16du:dateUtc="2024-05-22T02:43:00Z">
            <w:r w:rsidRPr="008175AD" w:rsidDel="008175AD">
              <w:rPr>
                <w:rPrChange w:id="532" w:author="Vojtěch Bžatek" w:date="2024-05-22T04:43:00Z" w16du:dateUtc="2024-05-22T02:43:00Z">
                  <w:rPr>
                    <w:rStyle w:val="Hypertextovodkaz"/>
                    <w:noProof/>
                  </w:rPr>
                </w:rPrChange>
              </w:rPr>
              <w:delText>7.1.2</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533" w:author="Vojtěch Bžatek" w:date="2024-05-22T04:43:00Z" w16du:dateUtc="2024-05-22T02:43:00Z">
                  <w:rPr>
                    <w:rStyle w:val="Hypertextovodkaz"/>
                    <w:noProof/>
                  </w:rPr>
                </w:rPrChange>
              </w:rPr>
              <w:delText>Certifikační autorita – nezbytná součást kryptograficky zabezpečené sítě</w:delText>
            </w:r>
            <w:r w:rsidDel="008175AD">
              <w:rPr>
                <w:noProof/>
                <w:webHidden/>
              </w:rPr>
              <w:tab/>
              <w:delText>60</w:delText>
            </w:r>
          </w:del>
        </w:p>
        <w:p w14:paraId="0C93367C" w14:textId="020B4F9E" w:rsidR="00D015A0" w:rsidRPr="003971B3" w:rsidDel="008175AD" w:rsidRDefault="00D015A0">
          <w:pPr>
            <w:pStyle w:val="Obsah3"/>
            <w:tabs>
              <w:tab w:val="left" w:pos="1200"/>
              <w:tab w:val="right" w:leader="dot" w:pos="8493"/>
            </w:tabs>
            <w:rPr>
              <w:del w:id="534" w:author="Vojtěch Bžatek" w:date="2024-05-22T04:43:00Z" w16du:dateUtc="2024-05-22T02:43:00Z"/>
              <w:rFonts w:asciiTheme="minorHAnsi" w:eastAsiaTheme="minorEastAsia" w:hAnsiTheme="minorHAnsi" w:cstheme="minorBidi"/>
              <w:noProof/>
              <w:kern w:val="2"/>
              <w:sz w:val="24"/>
              <w:szCs w:val="24"/>
              <w:lang w:val="cs-CZ"/>
            </w:rPr>
          </w:pPr>
          <w:del w:id="535" w:author="Vojtěch Bžatek" w:date="2024-05-22T04:43:00Z" w16du:dateUtc="2024-05-22T02:43:00Z">
            <w:r w:rsidRPr="008175AD" w:rsidDel="008175AD">
              <w:rPr>
                <w:rPrChange w:id="536" w:author="Vojtěch Bžatek" w:date="2024-05-22T04:43:00Z" w16du:dateUtc="2024-05-22T02:43:00Z">
                  <w:rPr>
                    <w:rStyle w:val="Hypertextovodkaz"/>
                    <w:noProof/>
                  </w:rPr>
                </w:rPrChange>
              </w:rPr>
              <w:delText>7.1.3</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537" w:author="Vojtěch Bžatek" w:date="2024-05-22T04:43:00Z" w16du:dateUtc="2024-05-22T02:43:00Z">
                  <w:rPr>
                    <w:rStyle w:val="Hypertextovodkaz"/>
                    <w:noProof/>
                  </w:rPr>
                </w:rPrChange>
              </w:rPr>
              <w:delText>Ukázka fungování postkvantové blockchainové sítě</w:delText>
            </w:r>
            <w:r w:rsidDel="008175AD">
              <w:rPr>
                <w:noProof/>
                <w:webHidden/>
              </w:rPr>
              <w:tab/>
              <w:delText>61</w:delText>
            </w:r>
          </w:del>
        </w:p>
        <w:p w14:paraId="069DFB82" w14:textId="06FA0CAF" w:rsidR="00D015A0" w:rsidRPr="003971B3" w:rsidDel="008175AD" w:rsidRDefault="00D015A0">
          <w:pPr>
            <w:pStyle w:val="Obsah3"/>
            <w:tabs>
              <w:tab w:val="left" w:pos="1200"/>
              <w:tab w:val="right" w:leader="dot" w:pos="8493"/>
            </w:tabs>
            <w:rPr>
              <w:del w:id="538" w:author="Vojtěch Bžatek" w:date="2024-05-22T04:43:00Z" w16du:dateUtc="2024-05-22T02:43:00Z"/>
              <w:rFonts w:asciiTheme="minorHAnsi" w:eastAsiaTheme="minorEastAsia" w:hAnsiTheme="minorHAnsi" w:cstheme="minorBidi"/>
              <w:noProof/>
              <w:kern w:val="2"/>
              <w:sz w:val="24"/>
              <w:szCs w:val="24"/>
              <w:lang w:val="cs-CZ"/>
            </w:rPr>
          </w:pPr>
          <w:del w:id="539" w:author="Vojtěch Bžatek" w:date="2024-05-22T04:43:00Z" w16du:dateUtc="2024-05-22T02:43:00Z">
            <w:r w:rsidRPr="008175AD" w:rsidDel="008175AD">
              <w:rPr>
                <w:rPrChange w:id="540" w:author="Vojtěch Bžatek" w:date="2024-05-22T04:43:00Z" w16du:dateUtc="2024-05-22T02:43:00Z">
                  <w:rPr>
                    <w:rStyle w:val="Hypertextovodkaz"/>
                    <w:noProof/>
                  </w:rPr>
                </w:rPrChange>
              </w:rPr>
              <w:delText>7.1.4</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541" w:author="Vojtěch Bžatek" w:date="2024-05-22T04:43:00Z" w16du:dateUtc="2024-05-22T02:43:00Z">
                  <w:rPr>
                    <w:rStyle w:val="Hypertextovodkaz"/>
                    <w:noProof/>
                  </w:rPr>
                </w:rPrChange>
              </w:rPr>
              <w:delText>Průvodce pro spuštění Postkvantové blockchainové sítě</w:delText>
            </w:r>
            <w:r w:rsidDel="008175AD">
              <w:rPr>
                <w:noProof/>
                <w:webHidden/>
              </w:rPr>
              <w:tab/>
              <w:delText>61</w:delText>
            </w:r>
          </w:del>
        </w:p>
        <w:p w14:paraId="75C65023" w14:textId="41C55677" w:rsidR="00D015A0" w:rsidRPr="003971B3" w:rsidDel="008175AD" w:rsidRDefault="00D015A0">
          <w:pPr>
            <w:pStyle w:val="Obsah1"/>
            <w:tabs>
              <w:tab w:val="left" w:pos="400"/>
            </w:tabs>
            <w:rPr>
              <w:del w:id="542" w:author="Vojtěch Bžatek" w:date="2024-05-22T04:43:00Z" w16du:dateUtc="2024-05-22T02:43:00Z"/>
              <w:rFonts w:asciiTheme="minorHAnsi" w:eastAsiaTheme="minorEastAsia" w:hAnsiTheme="minorHAnsi" w:cstheme="minorBidi"/>
              <w:kern w:val="2"/>
              <w:lang w:val="cs-CZ"/>
            </w:rPr>
          </w:pPr>
          <w:del w:id="543" w:author="Vojtěch Bžatek" w:date="2024-05-22T04:43:00Z" w16du:dateUtc="2024-05-22T02:43:00Z">
            <w:r w:rsidRPr="008175AD" w:rsidDel="008175AD">
              <w:rPr>
                <w:rPrChange w:id="544" w:author="Vojtěch Bžatek" w:date="2024-05-22T04:43:00Z" w16du:dateUtc="2024-05-22T02:43:00Z">
                  <w:rPr>
                    <w:rStyle w:val="Hypertextovodkaz"/>
                  </w:rPr>
                </w:rPrChange>
              </w:rPr>
              <w:delText>8</w:delText>
            </w:r>
            <w:r w:rsidRPr="003971B3" w:rsidDel="008175AD">
              <w:rPr>
                <w:rFonts w:asciiTheme="minorHAnsi" w:eastAsiaTheme="minorEastAsia" w:hAnsiTheme="minorHAnsi" w:cstheme="minorBidi"/>
                <w:kern w:val="2"/>
                <w:lang w:val="cs-CZ"/>
              </w:rPr>
              <w:tab/>
            </w:r>
            <w:r w:rsidRPr="008175AD" w:rsidDel="008175AD">
              <w:rPr>
                <w:rPrChange w:id="545" w:author="Vojtěch Bžatek" w:date="2024-05-22T04:43:00Z" w16du:dateUtc="2024-05-22T02:43:00Z">
                  <w:rPr>
                    <w:rStyle w:val="Hypertextovodkaz"/>
                  </w:rPr>
                </w:rPrChange>
              </w:rPr>
              <w:delText>Možnosti dalšího rozvoje</w:delText>
            </w:r>
            <w:r w:rsidDel="008175AD">
              <w:rPr>
                <w:webHidden/>
              </w:rPr>
              <w:tab/>
              <w:delText>62</w:delText>
            </w:r>
          </w:del>
        </w:p>
        <w:p w14:paraId="53FD4B78" w14:textId="4A92E93D" w:rsidR="00D015A0" w:rsidRPr="003971B3" w:rsidDel="008175AD" w:rsidRDefault="00D015A0">
          <w:pPr>
            <w:pStyle w:val="Obsah2"/>
            <w:rPr>
              <w:del w:id="546" w:author="Vojtěch Bžatek" w:date="2024-05-22T04:43:00Z" w16du:dateUtc="2024-05-22T02:43:00Z"/>
              <w:rFonts w:asciiTheme="minorHAnsi" w:eastAsiaTheme="minorEastAsia" w:hAnsiTheme="minorHAnsi" w:cstheme="minorBidi"/>
              <w:noProof/>
              <w:kern w:val="2"/>
              <w:sz w:val="24"/>
              <w:szCs w:val="24"/>
              <w:lang w:val="cs-CZ"/>
            </w:rPr>
          </w:pPr>
          <w:del w:id="547" w:author="Vojtěch Bžatek" w:date="2024-05-22T04:43:00Z" w16du:dateUtc="2024-05-22T02:43:00Z">
            <w:r w:rsidRPr="008175AD" w:rsidDel="008175AD">
              <w:rPr>
                <w:rPrChange w:id="548" w:author="Vojtěch Bžatek" w:date="2024-05-22T04:43:00Z" w16du:dateUtc="2024-05-22T02:43:00Z">
                  <w:rPr>
                    <w:rStyle w:val="Hypertextovodkaz"/>
                    <w:noProof/>
                  </w:rPr>
                </w:rPrChange>
              </w:rPr>
              <w:delText>8.1</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549" w:author="Vojtěch Bžatek" w:date="2024-05-22T04:43:00Z" w16du:dateUtc="2024-05-22T02:43:00Z">
                  <w:rPr>
                    <w:rStyle w:val="Hypertextovodkaz"/>
                    <w:noProof/>
                  </w:rPr>
                </w:rPrChange>
              </w:rPr>
              <w:delText>Zavedení plné certifikační autority</w:delText>
            </w:r>
            <w:r w:rsidDel="008175AD">
              <w:rPr>
                <w:noProof/>
                <w:webHidden/>
              </w:rPr>
              <w:tab/>
              <w:delText>62</w:delText>
            </w:r>
          </w:del>
        </w:p>
        <w:p w14:paraId="37452511" w14:textId="010AA7CC" w:rsidR="00D015A0" w:rsidRPr="003971B3" w:rsidDel="008175AD" w:rsidRDefault="00D015A0">
          <w:pPr>
            <w:pStyle w:val="Obsah2"/>
            <w:rPr>
              <w:del w:id="550" w:author="Vojtěch Bžatek" w:date="2024-05-22T04:43:00Z" w16du:dateUtc="2024-05-22T02:43:00Z"/>
              <w:rFonts w:asciiTheme="minorHAnsi" w:eastAsiaTheme="minorEastAsia" w:hAnsiTheme="minorHAnsi" w:cstheme="minorBidi"/>
              <w:noProof/>
              <w:kern w:val="2"/>
              <w:sz w:val="24"/>
              <w:szCs w:val="24"/>
              <w:lang w:val="cs-CZ"/>
            </w:rPr>
          </w:pPr>
          <w:del w:id="551" w:author="Vojtěch Bžatek" w:date="2024-05-22T04:43:00Z" w16du:dateUtc="2024-05-22T02:43:00Z">
            <w:r w:rsidRPr="008175AD" w:rsidDel="008175AD">
              <w:rPr>
                <w:rPrChange w:id="552" w:author="Vojtěch Bžatek" w:date="2024-05-22T04:43:00Z" w16du:dateUtc="2024-05-22T02:43:00Z">
                  <w:rPr>
                    <w:rStyle w:val="Hypertextovodkaz"/>
                    <w:noProof/>
                  </w:rPr>
                </w:rPrChange>
              </w:rPr>
              <w:delText>8.2</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553" w:author="Vojtěch Bžatek" w:date="2024-05-22T04:43:00Z" w16du:dateUtc="2024-05-22T02:43:00Z">
                  <w:rPr>
                    <w:rStyle w:val="Hypertextovodkaz"/>
                    <w:noProof/>
                  </w:rPr>
                </w:rPrChange>
              </w:rPr>
              <w:delText>Implementace autorských řešení algoritmů CRYSTALS Kyber a CRYSTALS DILITHIUM</w:delText>
            </w:r>
            <w:r w:rsidDel="008175AD">
              <w:rPr>
                <w:noProof/>
                <w:webHidden/>
              </w:rPr>
              <w:tab/>
              <w:delText>62</w:delText>
            </w:r>
          </w:del>
        </w:p>
        <w:p w14:paraId="72ABDB48" w14:textId="10D40066" w:rsidR="00D015A0" w:rsidRPr="003971B3" w:rsidDel="008175AD" w:rsidRDefault="00D015A0">
          <w:pPr>
            <w:pStyle w:val="Obsah2"/>
            <w:rPr>
              <w:del w:id="554" w:author="Vojtěch Bžatek" w:date="2024-05-22T04:43:00Z" w16du:dateUtc="2024-05-22T02:43:00Z"/>
              <w:rFonts w:asciiTheme="minorHAnsi" w:eastAsiaTheme="minorEastAsia" w:hAnsiTheme="minorHAnsi" w:cstheme="minorBidi"/>
              <w:noProof/>
              <w:kern w:val="2"/>
              <w:sz w:val="24"/>
              <w:szCs w:val="24"/>
              <w:lang w:val="cs-CZ"/>
            </w:rPr>
          </w:pPr>
          <w:del w:id="555" w:author="Vojtěch Bžatek" w:date="2024-05-22T04:43:00Z" w16du:dateUtc="2024-05-22T02:43:00Z">
            <w:r w:rsidRPr="008175AD" w:rsidDel="008175AD">
              <w:rPr>
                <w:rPrChange w:id="556" w:author="Vojtěch Bžatek" w:date="2024-05-22T04:43:00Z" w16du:dateUtc="2024-05-22T02:43:00Z">
                  <w:rPr>
                    <w:rStyle w:val="Hypertextovodkaz"/>
                    <w:noProof/>
                  </w:rPr>
                </w:rPrChange>
              </w:rPr>
              <w:delText>8.3</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557" w:author="Vojtěch Bžatek" w:date="2024-05-22T04:43:00Z" w16du:dateUtc="2024-05-22T02:43:00Z">
                  <w:rPr>
                    <w:rStyle w:val="Hypertextovodkaz"/>
                    <w:noProof/>
                  </w:rPr>
                </w:rPrChange>
              </w:rPr>
              <w:delText>Automatizace těžby a porovnání řetězů</w:delText>
            </w:r>
            <w:r w:rsidDel="008175AD">
              <w:rPr>
                <w:noProof/>
                <w:webHidden/>
              </w:rPr>
              <w:tab/>
              <w:delText>62</w:delText>
            </w:r>
          </w:del>
        </w:p>
        <w:p w14:paraId="46085EC1" w14:textId="302000E1" w:rsidR="00D015A0" w:rsidRPr="003971B3" w:rsidDel="008175AD" w:rsidRDefault="00D015A0">
          <w:pPr>
            <w:pStyle w:val="Obsah2"/>
            <w:rPr>
              <w:del w:id="558" w:author="Vojtěch Bžatek" w:date="2024-05-22T04:43:00Z" w16du:dateUtc="2024-05-22T02:43:00Z"/>
              <w:rFonts w:asciiTheme="minorHAnsi" w:eastAsiaTheme="minorEastAsia" w:hAnsiTheme="minorHAnsi" w:cstheme="minorBidi"/>
              <w:noProof/>
              <w:kern w:val="2"/>
              <w:sz w:val="24"/>
              <w:szCs w:val="24"/>
              <w:lang w:val="cs-CZ"/>
            </w:rPr>
          </w:pPr>
          <w:del w:id="559" w:author="Vojtěch Bžatek" w:date="2024-05-22T04:43:00Z" w16du:dateUtc="2024-05-22T02:43:00Z">
            <w:r w:rsidRPr="008175AD" w:rsidDel="008175AD">
              <w:rPr>
                <w:rPrChange w:id="560" w:author="Vojtěch Bžatek" w:date="2024-05-22T04:43:00Z" w16du:dateUtc="2024-05-22T02:43:00Z">
                  <w:rPr>
                    <w:rStyle w:val="Hypertextovodkaz"/>
                    <w:noProof/>
                  </w:rPr>
                </w:rPrChange>
              </w:rPr>
              <w:delText>8.4</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561" w:author="Vojtěch Bžatek" w:date="2024-05-22T04:43:00Z" w16du:dateUtc="2024-05-22T02:43:00Z">
                  <w:rPr>
                    <w:rStyle w:val="Hypertextovodkaz"/>
                    <w:noProof/>
                  </w:rPr>
                </w:rPrChange>
              </w:rPr>
              <w:delText>Vstupní řetěz do sítě</w:delText>
            </w:r>
            <w:r w:rsidDel="008175AD">
              <w:rPr>
                <w:noProof/>
                <w:webHidden/>
              </w:rPr>
              <w:tab/>
              <w:delText>63</w:delText>
            </w:r>
          </w:del>
        </w:p>
        <w:p w14:paraId="4A27E6DB" w14:textId="56CE8314" w:rsidR="00D015A0" w:rsidRPr="003971B3" w:rsidDel="008175AD" w:rsidRDefault="00D015A0">
          <w:pPr>
            <w:pStyle w:val="Obsah2"/>
            <w:rPr>
              <w:del w:id="562" w:author="Vojtěch Bžatek" w:date="2024-05-22T04:43:00Z" w16du:dateUtc="2024-05-22T02:43:00Z"/>
              <w:rFonts w:asciiTheme="minorHAnsi" w:eastAsiaTheme="minorEastAsia" w:hAnsiTheme="minorHAnsi" w:cstheme="minorBidi"/>
              <w:noProof/>
              <w:kern w:val="2"/>
              <w:sz w:val="24"/>
              <w:szCs w:val="24"/>
              <w:lang w:val="cs-CZ"/>
            </w:rPr>
          </w:pPr>
          <w:del w:id="563" w:author="Vojtěch Bžatek" w:date="2024-05-22T04:43:00Z" w16du:dateUtc="2024-05-22T02:43:00Z">
            <w:r w:rsidRPr="008175AD" w:rsidDel="008175AD">
              <w:rPr>
                <w:rPrChange w:id="564" w:author="Vojtěch Bžatek" w:date="2024-05-22T04:43:00Z" w16du:dateUtc="2024-05-22T02:43:00Z">
                  <w:rPr>
                    <w:rStyle w:val="Hypertextovodkaz"/>
                    <w:noProof/>
                  </w:rPr>
                </w:rPrChange>
              </w:rPr>
              <w:delText>8.5</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565" w:author="Vojtěch Bžatek" w:date="2024-05-22T04:43:00Z" w16du:dateUtc="2024-05-22T02:43:00Z">
                  <w:rPr>
                    <w:rStyle w:val="Hypertextovodkaz"/>
                    <w:noProof/>
                  </w:rPr>
                </w:rPrChange>
              </w:rPr>
              <w:delText>Autentizace entit</w:delText>
            </w:r>
            <w:r w:rsidDel="008175AD">
              <w:rPr>
                <w:noProof/>
                <w:webHidden/>
              </w:rPr>
              <w:tab/>
              <w:delText>63</w:delText>
            </w:r>
          </w:del>
        </w:p>
        <w:p w14:paraId="77D04A1B" w14:textId="4B877576" w:rsidR="00D015A0" w:rsidRPr="003971B3" w:rsidDel="008175AD" w:rsidRDefault="00D015A0">
          <w:pPr>
            <w:pStyle w:val="Obsah2"/>
            <w:rPr>
              <w:del w:id="566" w:author="Vojtěch Bžatek" w:date="2024-05-22T04:43:00Z" w16du:dateUtc="2024-05-22T02:43:00Z"/>
              <w:rFonts w:asciiTheme="minorHAnsi" w:eastAsiaTheme="minorEastAsia" w:hAnsiTheme="minorHAnsi" w:cstheme="minorBidi"/>
              <w:noProof/>
              <w:kern w:val="2"/>
              <w:sz w:val="24"/>
              <w:szCs w:val="24"/>
              <w:lang w:val="cs-CZ"/>
            </w:rPr>
          </w:pPr>
          <w:del w:id="567" w:author="Vojtěch Bžatek" w:date="2024-05-22T04:43:00Z" w16du:dateUtc="2024-05-22T02:43:00Z">
            <w:r w:rsidRPr="008175AD" w:rsidDel="008175AD">
              <w:rPr>
                <w:rPrChange w:id="568" w:author="Vojtěch Bžatek" w:date="2024-05-22T04:43:00Z" w16du:dateUtc="2024-05-22T02:43:00Z">
                  <w:rPr>
                    <w:rStyle w:val="Hypertextovodkaz"/>
                    <w:noProof/>
                  </w:rPr>
                </w:rPrChange>
              </w:rPr>
              <w:delText>8.6</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569" w:author="Vojtěch Bžatek" w:date="2024-05-22T04:43:00Z" w16du:dateUtc="2024-05-22T02:43:00Z">
                  <w:rPr>
                    <w:rStyle w:val="Hypertextovodkaz"/>
                    <w:noProof/>
                  </w:rPr>
                </w:rPrChange>
              </w:rPr>
              <w:delText>Proof of work</w:delText>
            </w:r>
            <w:r w:rsidDel="008175AD">
              <w:rPr>
                <w:noProof/>
                <w:webHidden/>
              </w:rPr>
              <w:tab/>
              <w:delText>63</w:delText>
            </w:r>
          </w:del>
        </w:p>
        <w:p w14:paraId="0CB7D2E4" w14:textId="26B21446" w:rsidR="00D015A0" w:rsidRPr="003971B3" w:rsidDel="008175AD" w:rsidRDefault="00D015A0">
          <w:pPr>
            <w:pStyle w:val="Obsah2"/>
            <w:rPr>
              <w:del w:id="570" w:author="Vojtěch Bžatek" w:date="2024-05-22T04:43:00Z" w16du:dateUtc="2024-05-22T02:43:00Z"/>
              <w:rFonts w:asciiTheme="minorHAnsi" w:eastAsiaTheme="minorEastAsia" w:hAnsiTheme="minorHAnsi" w:cstheme="minorBidi"/>
              <w:noProof/>
              <w:kern w:val="2"/>
              <w:sz w:val="24"/>
              <w:szCs w:val="24"/>
              <w:lang w:val="cs-CZ"/>
            </w:rPr>
          </w:pPr>
          <w:del w:id="571" w:author="Vojtěch Bžatek" w:date="2024-05-22T04:43:00Z" w16du:dateUtc="2024-05-22T02:43:00Z">
            <w:r w:rsidRPr="008175AD" w:rsidDel="008175AD">
              <w:rPr>
                <w:rPrChange w:id="572" w:author="Vojtěch Bžatek" w:date="2024-05-22T04:43:00Z" w16du:dateUtc="2024-05-22T02:43:00Z">
                  <w:rPr>
                    <w:rStyle w:val="Hypertextovodkaz"/>
                    <w:noProof/>
                  </w:rPr>
                </w:rPrChange>
              </w:rPr>
              <w:delText>8.7</w:delText>
            </w:r>
            <w:r w:rsidRPr="003971B3" w:rsidDel="008175AD">
              <w:rPr>
                <w:rFonts w:asciiTheme="minorHAnsi" w:eastAsiaTheme="minorEastAsia" w:hAnsiTheme="minorHAnsi" w:cstheme="minorBidi"/>
                <w:noProof/>
                <w:kern w:val="2"/>
                <w:sz w:val="24"/>
                <w:szCs w:val="24"/>
                <w:lang w:val="cs-CZ"/>
              </w:rPr>
              <w:tab/>
            </w:r>
            <w:r w:rsidRPr="008175AD" w:rsidDel="008175AD">
              <w:rPr>
                <w:rPrChange w:id="573" w:author="Vojtěch Bžatek" w:date="2024-05-22T04:43:00Z" w16du:dateUtc="2024-05-22T02:43:00Z">
                  <w:rPr>
                    <w:rStyle w:val="Hypertextovodkaz"/>
                    <w:noProof/>
                  </w:rPr>
                </w:rPrChange>
              </w:rPr>
              <w:delText>Otestovat hranice schopností sítě</w:delText>
            </w:r>
            <w:r w:rsidDel="008175AD">
              <w:rPr>
                <w:noProof/>
                <w:webHidden/>
              </w:rPr>
              <w:tab/>
              <w:delText>64</w:delText>
            </w:r>
          </w:del>
        </w:p>
        <w:p w14:paraId="032229A8" w14:textId="18C08432" w:rsidR="00D015A0" w:rsidRPr="003971B3" w:rsidDel="008175AD" w:rsidRDefault="00D015A0">
          <w:pPr>
            <w:pStyle w:val="Obsah1"/>
            <w:rPr>
              <w:del w:id="574" w:author="Vojtěch Bžatek" w:date="2024-05-22T04:43:00Z" w16du:dateUtc="2024-05-22T02:43:00Z"/>
              <w:rFonts w:asciiTheme="minorHAnsi" w:eastAsiaTheme="minorEastAsia" w:hAnsiTheme="minorHAnsi" w:cstheme="minorBidi"/>
              <w:kern w:val="2"/>
              <w:lang w:val="cs-CZ"/>
            </w:rPr>
          </w:pPr>
          <w:del w:id="575" w:author="Vojtěch Bžatek" w:date="2024-05-22T04:43:00Z" w16du:dateUtc="2024-05-22T02:43:00Z">
            <w:r w:rsidRPr="008175AD" w:rsidDel="008175AD">
              <w:rPr>
                <w:rPrChange w:id="576" w:author="Vojtěch Bžatek" w:date="2024-05-22T04:43:00Z" w16du:dateUtc="2024-05-22T02:43:00Z">
                  <w:rPr>
                    <w:rStyle w:val="Hypertextovodkaz"/>
                  </w:rPr>
                </w:rPrChange>
              </w:rPr>
              <w:delText>ZÁVĚR</w:delText>
            </w:r>
            <w:r w:rsidDel="008175AD">
              <w:rPr>
                <w:webHidden/>
              </w:rPr>
              <w:tab/>
              <w:delText>65</w:delText>
            </w:r>
          </w:del>
        </w:p>
        <w:p w14:paraId="50A4C7AE" w14:textId="2C9C1F92" w:rsidR="00D015A0" w:rsidRPr="003971B3" w:rsidDel="008175AD" w:rsidRDefault="00D015A0">
          <w:pPr>
            <w:pStyle w:val="Obsah1"/>
            <w:rPr>
              <w:del w:id="577" w:author="Vojtěch Bžatek" w:date="2024-05-22T04:43:00Z" w16du:dateUtc="2024-05-22T02:43:00Z"/>
              <w:rFonts w:asciiTheme="minorHAnsi" w:eastAsiaTheme="minorEastAsia" w:hAnsiTheme="minorHAnsi" w:cstheme="minorBidi"/>
              <w:kern w:val="2"/>
              <w:lang w:val="cs-CZ"/>
            </w:rPr>
          </w:pPr>
          <w:del w:id="578" w:author="Vojtěch Bžatek" w:date="2024-05-22T04:43:00Z" w16du:dateUtc="2024-05-22T02:43:00Z">
            <w:r w:rsidRPr="008175AD" w:rsidDel="008175AD">
              <w:rPr>
                <w:rPrChange w:id="579" w:author="Vojtěch Bžatek" w:date="2024-05-22T04:43:00Z" w16du:dateUtc="2024-05-22T02:43:00Z">
                  <w:rPr>
                    <w:rStyle w:val="Hypertextovodkaz"/>
                  </w:rPr>
                </w:rPrChange>
              </w:rPr>
              <w:delText>SEZNAM POUŽITÉ LITERATURY</w:delText>
            </w:r>
            <w:r w:rsidDel="008175AD">
              <w:rPr>
                <w:webHidden/>
              </w:rPr>
              <w:tab/>
              <w:delText>66</w:delText>
            </w:r>
          </w:del>
        </w:p>
        <w:p w14:paraId="5C8D3A26" w14:textId="7C7400B9" w:rsidR="00D015A0" w:rsidRPr="003971B3" w:rsidDel="008175AD" w:rsidRDefault="00D015A0">
          <w:pPr>
            <w:pStyle w:val="Obsah1"/>
            <w:rPr>
              <w:del w:id="580" w:author="Vojtěch Bžatek" w:date="2024-05-22T04:43:00Z" w16du:dateUtc="2024-05-22T02:43:00Z"/>
              <w:rFonts w:asciiTheme="minorHAnsi" w:eastAsiaTheme="minorEastAsia" w:hAnsiTheme="minorHAnsi" w:cstheme="minorBidi"/>
              <w:kern w:val="2"/>
              <w:lang w:val="cs-CZ"/>
            </w:rPr>
          </w:pPr>
          <w:del w:id="581" w:author="Vojtěch Bžatek" w:date="2024-05-22T04:43:00Z" w16du:dateUtc="2024-05-22T02:43:00Z">
            <w:r w:rsidRPr="008175AD" w:rsidDel="008175AD">
              <w:rPr>
                <w:rPrChange w:id="582" w:author="Vojtěch Bžatek" w:date="2024-05-22T04:43:00Z" w16du:dateUtc="2024-05-22T02:43:00Z">
                  <w:rPr>
                    <w:rStyle w:val="Hypertextovodkaz"/>
                  </w:rPr>
                </w:rPrChange>
              </w:rPr>
              <w:delText>SEZNAM PŘÍLOH</w:delText>
            </w:r>
            <w:r w:rsidDel="008175AD">
              <w:rPr>
                <w:webHidden/>
              </w:rPr>
              <w:tab/>
              <w:delText>70</w:delText>
            </w:r>
          </w:del>
        </w:p>
        <w:p w14:paraId="20B3CF9B" w14:textId="30FCAFC7" w:rsidR="005F55B0" w:rsidRDefault="005F55B0">
          <w:r>
            <w:rPr>
              <w:b/>
              <w:bCs/>
            </w:rPr>
            <w:fldChar w:fldCharType="end"/>
          </w:r>
        </w:p>
      </w:sdtContent>
    </w:sdt>
    <w:bookmarkEnd w:id="51" w:displacedByCustomXml="prev"/>
    <w:p w14:paraId="16254B62" w14:textId="77777777" w:rsidR="001C634F" w:rsidRDefault="006B2CC0">
      <w:pPr>
        <w:spacing w:before="0" w:after="0" w:line="240" w:lineRule="auto"/>
        <w:rPr>
          <w:ins w:id="583" w:author="Vojtěch Bžatek" w:date="2024-05-22T10:09:00Z" w16du:dateUtc="2024-05-22T08:09:00Z"/>
        </w:rPr>
      </w:pPr>
      <w:del w:id="584" w:author="Vojtěch Bžatek" w:date="2024-05-22T09:33:00Z" w16du:dateUtc="2024-05-22T07:33:00Z">
        <w:r w:rsidDel="001C634F">
          <w:br w:type="page"/>
        </w:r>
      </w:del>
    </w:p>
    <w:p w14:paraId="085253D1" w14:textId="77777777" w:rsidR="00043979" w:rsidRPr="00043979" w:rsidRDefault="00043979" w:rsidP="00043979">
      <w:pPr>
        <w:rPr>
          <w:ins w:id="585" w:author="Vojtěch Bžatek" w:date="2024-05-22T10:09:00Z" w16du:dateUtc="2024-05-22T08:09:00Z"/>
        </w:rPr>
        <w:pPrChange w:id="586" w:author="Vojtěch Bžatek" w:date="2024-05-22T10:09:00Z" w16du:dateUtc="2024-05-22T08:09:00Z">
          <w:pPr>
            <w:spacing w:before="0" w:after="0" w:line="240" w:lineRule="auto"/>
          </w:pPr>
        </w:pPrChange>
      </w:pPr>
    </w:p>
    <w:p w14:paraId="3B744725" w14:textId="77777777" w:rsidR="00043979" w:rsidRDefault="00043979" w:rsidP="00043979">
      <w:pPr>
        <w:rPr>
          <w:ins w:id="587" w:author="Vojtěch Bžatek" w:date="2024-05-22T10:09:00Z" w16du:dateUtc="2024-05-22T08:09:00Z"/>
        </w:rPr>
      </w:pPr>
    </w:p>
    <w:p w14:paraId="255568A0" w14:textId="77777777" w:rsidR="00043979" w:rsidRDefault="00043979" w:rsidP="00043979">
      <w:pPr>
        <w:rPr>
          <w:ins w:id="588" w:author="Vojtěch Bžatek" w:date="2024-05-22T10:09:00Z" w16du:dateUtc="2024-05-22T08:09:00Z"/>
        </w:rPr>
      </w:pPr>
    </w:p>
    <w:p w14:paraId="0AF2F655" w14:textId="77777777" w:rsidR="00043979" w:rsidRPr="00043979" w:rsidRDefault="00043979" w:rsidP="00043979">
      <w:pPr>
        <w:rPr>
          <w:ins w:id="589" w:author="Vojtěch Bžatek" w:date="2024-05-22T09:33:00Z" w16du:dateUtc="2024-05-22T07:33:00Z"/>
        </w:rPr>
        <w:sectPr w:rsidR="00043979" w:rsidRPr="00043979" w:rsidSect="001C634F">
          <w:footerReference w:type="default" r:id="rId17"/>
          <w:footerReference w:type="first" r:id="rId18"/>
          <w:pgSz w:w="11906" w:h="16838"/>
          <w:pgMar w:top="1418" w:right="1418" w:bottom="1418" w:left="1985" w:header="709" w:footer="709" w:gutter="0"/>
          <w:pgNumType w:start="11"/>
          <w:cols w:space="708"/>
          <w:titlePg/>
          <w:docGrid w:linePitch="360"/>
          <w:sectPrChange w:id="592" w:author="Vojtěch Bžatek" w:date="2024-05-22T09:34:00Z" w16du:dateUtc="2024-05-22T07:34:00Z">
            <w:sectPr w:rsidR="00043979" w:rsidRPr="00043979" w:rsidSect="001C634F">
              <w:pgMar w:top="1418" w:right="1418" w:bottom="1418" w:left="1985" w:header="709" w:footer="709" w:gutter="0"/>
            </w:sectPr>
          </w:sectPrChange>
        </w:sectPr>
        <w:pPrChange w:id="593" w:author="Vojtěch Bžatek" w:date="2024-05-22T10:09:00Z" w16du:dateUtc="2024-05-22T08:09:00Z">
          <w:pPr>
            <w:spacing w:before="0" w:after="0" w:line="240" w:lineRule="auto"/>
          </w:pPr>
        </w:pPrChange>
      </w:pPr>
    </w:p>
    <w:p w14:paraId="3553ECDA" w14:textId="5013D97B" w:rsidR="006B2CC0" w:rsidDel="001C634F" w:rsidRDefault="006B2CC0">
      <w:pPr>
        <w:spacing w:before="0" w:after="0" w:line="240" w:lineRule="auto"/>
        <w:rPr>
          <w:del w:id="594" w:author="Vojtěch Bžatek" w:date="2024-05-22T09:34:00Z" w16du:dateUtc="2024-05-22T07:34:00Z"/>
        </w:rPr>
      </w:pPr>
    </w:p>
    <w:p w14:paraId="6CE8DBE7" w14:textId="3C372AC9" w:rsidR="009F07AA" w:rsidRPr="00B9078F" w:rsidRDefault="00530349" w:rsidP="00DD454E">
      <w:pPr>
        <w:pStyle w:val="Nadpis1"/>
        <w:numPr>
          <w:ilvl w:val="0"/>
          <w:numId w:val="0"/>
        </w:numPr>
      </w:pPr>
      <w:bookmarkStart w:id="595" w:name="_Toc167245446"/>
      <w:r w:rsidRPr="00B9078F">
        <w:t xml:space="preserve">SEZNAM </w:t>
      </w:r>
      <w:r w:rsidRPr="00530349">
        <w:t>POUŽITÝCH ZKRATEK</w:t>
      </w:r>
      <w:bookmarkEnd w:id="595"/>
    </w:p>
    <w:tbl>
      <w:tblPr>
        <w:tblW w:w="9001" w:type="dxa"/>
        <w:tblLayout w:type="fixed"/>
        <w:tblCellMar>
          <w:left w:w="70" w:type="dxa"/>
          <w:right w:w="70" w:type="dxa"/>
        </w:tblCellMar>
        <w:tblLook w:val="0000" w:firstRow="0" w:lastRow="0" w:firstColumn="0" w:lastColumn="0" w:noHBand="0" w:noVBand="0"/>
      </w:tblPr>
      <w:tblGrid>
        <w:gridCol w:w="1913"/>
        <w:gridCol w:w="7088"/>
      </w:tblGrid>
      <w:tr w:rsidR="009F07AA" w:rsidRPr="00B9078F" w14:paraId="39F74A5F" w14:textId="77777777" w:rsidTr="00DD454E">
        <w:trPr>
          <w:trHeight w:val="293"/>
        </w:trPr>
        <w:tc>
          <w:tcPr>
            <w:tcW w:w="1913" w:type="dxa"/>
            <w:shd w:val="clear" w:color="auto" w:fill="auto"/>
          </w:tcPr>
          <w:p w14:paraId="3C49228E" w14:textId="11CFB276" w:rsidR="009F07AA" w:rsidRPr="00B9078F" w:rsidRDefault="00DD454E" w:rsidP="00E4449B">
            <w:pPr>
              <w:pStyle w:val="Odstavec"/>
              <w:tabs>
                <w:tab w:val="clear" w:pos="709"/>
              </w:tabs>
              <w:rPr>
                <w:rFonts w:ascii="Times New Roman" w:hAnsi="Times New Roman"/>
              </w:rPr>
            </w:pPr>
            <w:r w:rsidRPr="00DD454E">
              <w:rPr>
                <w:rFonts w:ascii="Times New Roman" w:hAnsi="Times New Roman"/>
              </w:rPr>
              <w:t>AES</w:t>
            </w:r>
          </w:p>
        </w:tc>
        <w:tc>
          <w:tcPr>
            <w:tcW w:w="7088" w:type="dxa"/>
            <w:shd w:val="clear" w:color="auto" w:fill="auto"/>
            <w:vAlign w:val="center"/>
          </w:tcPr>
          <w:p w14:paraId="5CBF8251" w14:textId="12F921A4" w:rsidR="009F07AA" w:rsidRPr="00B9078F" w:rsidRDefault="00DD454E" w:rsidP="00E4449B">
            <w:pPr>
              <w:pStyle w:val="Odstavec"/>
              <w:tabs>
                <w:tab w:val="clear" w:pos="709"/>
              </w:tabs>
              <w:rPr>
                <w:rFonts w:ascii="Times New Roman" w:hAnsi="Times New Roman"/>
              </w:rPr>
            </w:pPr>
            <w:proofErr w:type="spellStart"/>
            <w:r w:rsidRPr="00DD454E">
              <w:rPr>
                <w:rFonts w:ascii="Times New Roman" w:hAnsi="Times New Roman"/>
              </w:rPr>
              <w:t>Advanced</w:t>
            </w:r>
            <w:proofErr w:type="spellEnd"/>
            <w:r w:rsidRPr="00DD454E">
              <w:rPr>
                <w:rFonts w:ascii="Times New Roman" w:hAnsi="Times New Roman"/>
              </w:rPr>
              <w:t xml:space="preserve"> </w:t>
            </w:r>
            <w:proofErr w:type="spellStart"/>
            <w:r w:rsidRPr="00DD454E">
              <w:rPr>
                <w:rFonts w:ascii="Times New Roman" w:hAnsi="Times New Roman"/>
              </w:rPr>
              <w:t>Encryption</w:t>
            </w:r>
            <w:proofErr w:type="spellEnd"/>
            <w:r w:rsidRPr="00DD454E">
              <w:rPr>
                <w:rFonts w:ascii="Times New Roman" w:hAnsi="Times New Roman"/>
              </w:rPr>
              <w:t xml:space="preserve"> Standard</w:t>
            </w:r>
          </w:p>
        </w:tc>
      </w:tr>
      <w:tr w:rsidR="00B72BE7" w:rsidRPr="00B9078F" w14:paraId="7DF90207" w14:textId="77777777" w:rsidTr="00DD454E">
        <w:trPr>
          <w:trHeight w:val="293"/>
        </w:trPr>
        <w:tc>
          <w:tcPr>
            <w:tcW w:w="1913" w:type="dxa"/>
            <w:shd w:val="clear" w:color="auto" w:fill="auto"/>
          </w:tcPr>
          <w:p w14:paraId="50053983" w14:textId="3FF776EE" w:rsidR="00B72BE7" w:rsidRPr="00B9078F" w:rsidRDefault="00B72BE7" w:rsidP="00E4449B">
            <w:pPr>
              <w:pStyle w:val="Odstavec"/>
              <w:tabs>
                <w:tab w:val="clear" w:pos="709"/>
              </w:tabs>
              <w:rPr>
                <w:rFonts w:ascii="Times New Roman" w:hAnsi="Times New Roman"/>
              </w:rPr>
            </w:pPr>
            <w:r>
              <w:rPr>
                <w:rFonts w:ascii="Times New Roman" w:hAnsi="Times New Roman"/>
              </w:rPr>
              <w:t>CA</w:t>
            </w:r>
          </w:p>
        </w:tc>
        <w:tc>
          <w:tcPr>
            <w:tcW w:w="7088" w:type="dxa"/>
            <w:shd w:val="clear" w:color="auto" w:fill="auto"/>
            <w:vAlign w:val="center"/>
          </w:tcPr>
          <w:p w14:paraId="737C2DE1" w14:textId="15C8B574" w:rsidR="00B72BE7" w:rsidRPr="00B9078F" w:rsidRDefault="00DD454E" w:rsidP="00E4449B">
            <w:pPr>
              <w:pStyle w:val="Odstavec"/>
              <w:tabs>
                <w:tab w:val="clear" w:pos="709"/>
              </w:tabs>
              <w:rPr>
                <w:rFonts w:ascii="Times New Roman" w:hAnsi="Times New Roman"/>
              </w:rPr>
            </w:pPr>
            <w:r w:rsidRPr="00DD454E">
              <w:rPr>
                <w:rFonts w:ascii="Times New Roman" w:hAnsi="Times New Roman"/>
              </w:rPr>
              <w:t>Certifikační autorita</w:t>
            </w:r>
          </w:p>
        </w:tc>
      </w:tr>
      <w:tr w:rsidR="00B72BE7" w:rsidRPr="00B9078F" w14:paraId="2F1E8E30" w14:textId="77777777" w:rsidTr="00DD454E">
        <w:trPr>
          <w:trHeight w:val="293"/>
        </w:trPr>
        <w:tc>
          <w:tcPr>
            <w:tcW w:w="1913" w:type="dxa"/>
            <w:shd w:val="clear" w:color="auto" w:fill="auto"/>
          </w:tcPr>
          <w:p w14:paraId="3A6C5D04" w14:textId="3296B149" w:rsidR="00B72BE7" w:rsidRDefault="00DD454E" w:rsidP="00E4449B">
            <w:pPr>
              <w:pStyle w:val="Odstavec"/>
              <w:tabs>
                <w:tab w:val="clear" w:pos="709"/>
              </w:tabs>
              <w:rPr>
                <w:rFonts w:ascii="Times New Roman" w:hAnsi="Times New Roman"/>
              </w:rPr>
            </w:pPr>
            <w:r w:rsidRPr="00DD454E">
              <w:rPr>
                <w:rFonts w:ascii="Times New Roman" w:hAnsi="Times New Roman"/>
              </w:rPr>
              <w:t>CVP</w:t>
            </w:r>
          </w:p>
        </w:tc>
        <w:tc>
          <w:tcPr>
            <w:tcW w:w="7088" w:type="dxa"/>
            <w:shd w:val="clear" w:color="auto" w:fill="auto"/>
            <w:vAlign w:val="center"/>
          </w:tcPr>
          <w:p w14:paraId="6A393120" w14:textId="58B61841" w:rsidR="00B72BE7" w:rsidRDefault="00DD454E" w:rsidP="00E4449B">
            <w:pPr>
              <w:pStyle w:val="Odstavec"/>
              <w:tabs>
                <w:tab w:val="clear" w:pos="709"/>
              </w:tabs>
              <w:rPr>
                <w:rFonts w:ascii="Times New Roman" w:hAnsi="Times New Roman"/>
              </w:rPr>
            </w:pPr>
            <w:proofErr w:type="spellStart"/>
            <w:r w:rsidRPr="00DD454E">
              <w:rPr>
                <w:rFonts w:ascii="Times New Roman" w:hAnsi="Times New Roman"/>
              </w:rPr>
              <w:t>Closest</w:t>
            </w:r>
            <w:proofErr w:type="spellEnd"/>
            <w:r w:rsidRPr="00DD454E">
              <w:rPr>
                <w:rFonts w:ascii="Times New Roman" w:hAnsi="Times New Roman"/>
              </w:rPr>
              <w:t xml:space="preserve"> </w:t>
            </w:r>
            <w:proofErr w:type="spellStart"/>
            <w:r w:rsidRPr="00DD454E">
              <w:rPr>
                <w:rFonts w:ascii="Times New Roman" w:hAnsi="Times New Roman"/>
              </w:rPr>
              <w:t>Vector</w:t>
            </w:r>
            <w:proofErr w:type="spellEnd"/>
            <w:r w:rsidRPr="00DD454E">
              <w:rPr>
                <w:rFonts w:ascii="Times New Roman" w:hAnsi="Times New Roman"/>
              </w:rPr>
              <w:t xml:space="preserve"> </w:t>
            </w:r>
            <w:proofErr w:type="spellStart"/>
            <w:r w:rsidRPr="00DD454E">
              <w:rPr>
                <w:rFonts w:ascii="Times New Roman" w:hAnsi="Times New Roman"/>
              </w:rPr>
              <w:t>Problem</w:t>
            </w:r>
            <w:proofErr w:type="spellEnd"/>
            <w:del w:id="596" w:author="Vojtěch Bžatek" w:date="2024-05-22T10:15:00Z" w16du:dateUtc="2024-05-22T08:15:00Z">
              <w:r w:rsidRPr="00DD454E" w:rsidDel="000F6656">
                <w:rPr>
                  <w:rFonts w:ascii="Times New Roman" w:hAnsi="Times New Roman"/>
                </w:rPr>
                <w:delText xml:space="preserve"> </w:delText>
              </w:r>
              <w:r w:rsidR="00B72BE7" w:rsidDel="000F6656">
                <w:rPr>
                  <w:rFonts w:ascii="Times New Roman" w:hAnsi="Times New Roman"/>
                </w:rPr>
                <w:delText>Postkvantová kryptografie</w:delText>
              </w:r>
            </w:del>
          </w:p>
        </w:tc>
      </w:tr>
      <w:tr w:rsidR="004C6B80" w:rsidRPr="00B9078F" w14:paraId="0160D4EA" w14:textId="77777777" w:rsidTr="00DD454E">
        <w:trPr>
          <w:trHeight w:val="293"/>
        </w:trPr>
        <w:tc>
          <w:tcPr>
            <w:tcW w:w="1913" w:type="dxa"/>
            <w:shd w:val="clear" w:color="auto" w:fill="auto"/>
          </w:tcPr>
          <w:p w14:paraId="6B3CF960" w14:textId="787CC779" w:rsidR="004C6B80" w:rsidRDefault="00DD454E" w:rsidP="00E4449B">
            <w:pPr>
              <w:pStyle w:val="Odstavec"/>
              <w:tabs>
                <w:tab w:val="clear" w:pos="709"/>
              </w:tabs>
              <w:rPr>
                <w:rFonts w:ascii="Times New Roman" w:hAnsi="Times New Roman"/>
              </w:rPr>
            </w:pPr>
            <w:r w:rsidRPr="00DD454E">
              <w:rPr>
                <w:rFonts w:ascii="Times New Roman" w:hAnsi="Times New Roman"/>
              </w:rPr>
              <w:t>DES</w:t>
            </w:r>
          </w:p>
        </w:tc>
        <w:tc>
          <w:tcPr>
            <w:tcW w:w="7088" w:type="dxa"/>
            <w:shd w:val="clear" w:color="auto" w:fill="auto"/>
            <w:vAlign w:val="center"/>
          </w:tcPr>
          <w:p w14:paraId="1D37D130" w14:textId="2E05BCD5" w:rsidR="004C6B80" w:rsidRDefault="00DD454E" w:rsidP="00E4449B">
            <w:pPr>
              <w:pStyle w:val="Odstavec"/>
              <w:tabs>
                <w:tab w:val="clear" w:pos="709"/>
              </w:tabs>
              <w:rPr>
                <w:rFonts w:ascii="Times New Roman" w:hAnsi="Times New Roman"/>
              </w:rPr>
            </w:pPr>
            <w:r w:rsidRPr="00DD454E">
              <w:rPr>
                <w:rFonts w:ascii="Times New Roman" w:hAnsi="Times New Roman"/>
              </w:rPr>
              <w:t xml:space="preserve">Data </w:t>
            </w:r>
            <w:proofErr w:type="spellStart"/>
            <w:r w:rsidRPr="00DD454E">
              <w:rPr>
                <w:rFonts w:ascii="Times New Roman" w:hAnsi="Times New Roman"/>
              </w:rPr>
              <w:t>Encryption</w:t>
            </w:r>
            <w:proofErr w:type="spellEnd"/>
            <w:r w:rsidRPr="00DD454E">
              <w:rPr>
                <w:rFonts w:ascii="Times New Roman" w:hAnsi="Times New Roman"/>
              </w:rPr>
              <w:t xml:space="preserve"> Standard</w:t>
            </w:r>
          </w:p>
        </w:tc>
      </w:tr>
      <w:tr w:rsidR="009F07AA" w:rsidRPr="00B9078F" w14:paraId="6F1B504E" w14:textId="77777777" w:rsidTr="00DD454E">
        <w:trPr>
          <w:trHeight w:val="293"/>
        </w:trPr>
        <w:tc>
          <w:tcPr>
            <w:tcW w:w="1913" w:type="dxa"/>
            <w:shd w:val="clear" w:color="auto" w:fill="auto"/>
          </w:tcPr>
          <w:p w14:paraId="5EECFC65" w14:textId="4F97421F" w:rsidR="009F07AA" w:rsidRPr="00B9078F" w:rsidRDefault="00DD454E" w:rsidP="00E4449B">
            <w:pPr>
              <w:pStyle w:val="Odstavec"/>
              <w:tabs>
                <w:tab w:val="clear" w:pos="709"/>
              </w:tabs>
              <w:rPr>
                <w:rFonts w:ascii="Times New Roman" w:hAnsi="Times New Roman"/>
              </w:rPr>
            </w:pPr>
            <w:r>
              <w:rPr>
                <w:rFonts w:ascii="Times New Roman" w:hAnsi="Times New Roman"/>
              </w:rPr>
              <w:t>DH</w:t>
            </w:r>
          </w:p>
        </w:tc>
        <w:tc>
          <w:tcPr>
            <w:tcW w:w="7088" w:type="dxa"/>
            <w:shd w:val="clear" w:color="auto" w:fill="auto"/>
            <w:vAlign w:val="center"/>
          </w:tcPr>
          <w:p w14:paraId="213E53A3" w14:textId="77E45347" w:rsidR="00B72BE7" w:rsidRPr="00B9078F" w:rsidRDefault="00DD454E" w:rsidP="00E4449B">
            <w:pPr>
              <w:pStyle w:val="Odstavec"/>
              <w:tabs>
                <w:tab w:val="clear" w:pos="709"/>
              </w:tabs>
              <w:rPr>
                <w:rFonts w:ascii="Times New Roman" w:hAnsi="Times New Roman"/>
              </w:rPr>
            </w:pPr>
            <w:proofErr w:type="spellStart"/>
            <w:r w:rsidRPr="00DD454E">
              <w:rPr>
                <w:rFonts w:ascii="Times New Roman" w:hAnsi="Times New Roman"/>
              </w:rPr>
              <w:t>Diffie</w:t>
            </w:r>
            <w:proofErr w:type="spellEnd"/>
            <w:r w:rsidRPr="00DD454E">
              <w:rPr>
                <w:rFonts w:ascii="Times New Roman" w:hAnsi="Times New Roman"/>
              </w:rPr>
              <w:t>-Hellman</w:t>
            </w:r>
          </w:p>
        </w:tc>
      </w:tr>
      <w:tr w:rsidR="00DD454E" w:rsidRPr="00B9078F" w14:paraId="7270DA48" w14:textId="77777777" w:rsidTr="00DD454E">
        <w:trPr>
          <w:trHeight w:val="293"/>
        </w:trPr>
        <w:tc>
          <w:tcPr>
            <w:tcW w:w="1913" w:type="dxa"/>
            <w:shd w:val="clear" w:color="auto" w:fill="auto"/>
          </w:tcPr>
          <w:p w14:paraId="0D4AB959" w14:textId="606D252A" w:rsidR="00DD454E" w:rsidRPr="00DD454E" w:rsidRDefault="00DD454E" w:rsidP="00E4449B">
            <w:pPr>
              <w:pStyle w:val="Odstavec"/>
              <w:tabs>
                <w:tab w:val="clear" w:pos="709"/>
              </w:tabs>
              <w:rPr>
                <w:rFonts w:ascii="Times New Roman" w:hAnsi="Times New Roman"/>
              </w:rPr>
            </w:pPr>
            <w:r>
              <w:rPr>
                <w:rFonts w:ascii="Times New Roman" w:hAnsi="Times New Roman"/>
              </w:rPr>
              <w:t>DSA</w:t>
            </w:r>
          </w:p>
        </w:tc>
        <w:tc>
          <w:tcPr>
            <w:tcW w:w="7088" w:type="dxa"/>
            <w:shd w:val="clear" w:color="auto" w:fill="auto"/>
            <w:vAlign w:val="center"/>
          </w:tcPr>
          <w:p w14:paraId="06B5404F" w14:textId="10CAF66E" w:rsidR="00DD454E" w:rsidRPr="00B9078F" w:rsidRDefault="00DD454E" w:rsidP="00E4449B">
            <w:pPr>
              <w:pStyle w:val="Odstavec"/>
              <w:tabs>
                <w:tab w:val="clear" w:pos="709"/>
              </w:tabs>
              <w:rPr>
                <w:rFonts w:ascii="Times New Roman" w:hAnsi="Times New Roman"/>
              </w:rPr>
            </w:pPr>
            <w:r w:rsidRPr="00DD454E">
              <w:rPr>
                <w:rFonts w:ascii="Times New Roman" w:hAnsi="Times New Roman"/>
              </w:rPr>
              <w:t xml:space="preserve">Digital </w:t>
            </w:r>
            <w:proofErr w:type="spellStart"/>
            <w:r w:rsidRPr="00DD454E">
              <w:rPr>
                <w:rFonts w:ascii="Times New Roman" w:hAnsi="Times New Roman"/>
              </w:rPr>
              <w:t>Signature</w:t>
            </w:r>
            <w:proofErr w:type="spellEnd"/>
            <w:r w:rsidRPr="00DD454E">
              <w:rPr>
                <w:rFonts w:ascii="Times New Roman" w:hAnsi="Times New Roman"/>
              </w:rPr>
              <w:t xml:space="preserve"> </w:t>
            </w:r>
            <w:proofErr w:type="spellStart"/>
            <w:r w:rsidRPr="00DD454E">
              <w:rPr>
                <w:rFonts w:ascii="Times New Roman" w:hAnsi="Times New Roman"/>
              </w:rPr>
              <w:t>Algorithm</w:t>
            </w:r>
            <w:proofErr w:type="spellEnd"/>
          </w:p>
        </w:tc>
      </w:tr>
      <w:tr w:rsidR="00DD454E" w:rsidRPr="00B9078F" w14:paraId="3B4B17A5" w14:textId="77777777" w:rsidTr="00DD454E">
        <w:trPr>
          <w:trHeight w:val="293"/>
        </w:trPr>
        <w:tc>
          <w:tcPr>
            <w:tcW w:w="1913" w:type="dxa"/>
            <w:shd w:val="clear" w:color="auto" w:fill="auto"/>
          </w:tcPr>
          <w:p w14:paraId="34859205" w14:textId="4C7D314C" w:rsidR="00DD454E" w:rsidRPr="00DD454E" w:rsidRDefault="00DD454E" w:rsidP="00E4449B">
            <w:pPr>
              <w:pStyle w:val="Odstavec"/>
              <w:tabs>
                <w:tab w:val="clear" w:pos="709"/>
              </w:tabs>
              <w:rPr>
                <w:rFonts w:ascii="Times New Roman" w:hAnsi="Times New Roman"/>
              </w:rPr>
            </w:pPr>
            <w:r>
              <w:rPr>
                <w:rFonts w:ascii="Times New Roman" w:hAnsi="Times New Roman"/>
              </w:rPr>
              <w:t>ECDH</w:t>
            </w:r>
          </w:p>
        </w:tc>
        <w:tc>
          <w:tcPr>
            <w:tcW w:w="7088" w:type="dxa"/>
            <w:shd w:val="clear" w:color="auto" w:fill="auto"/>
            <w:vAlign w:val="center"/>
          </w:tcPr>
          <w:p w14:paraId="033FA289" w14:textId="5EF49302" w:rsidR="00DD454E" w:rsidRPr="00B9078F" w:rsidRDefault="00DD454E" w:rsidP="00E4449B">
            <w:pPr>
              <w:pStyle w:val="Odstavec"/>
              <w:tabs>
                <w:tab w:val="clear" w:pos="709"/>
              </w:tabs>
              <w:rPr>
                <w:rFonts w:ascii="Times New Roman" w:hAnsi="Times New Roman"/>
              </w:rPr>
            </w:pPr>
            <w:proofErr w:type="spellStart"/>
            <w:r w:rsidRPr="00DD454E">
              <w:rPr>
                <w:rFonts w:ascii="Times New Roman" w:hAnsi="Times New Roman"/>
              </w:rPr>
              <w:t>Elliptic-curve</w:t>
            </w:r>
            <w:proofErr w:type="spellEnd"/>
            <w:r w:rsidRPr="00DD454E">
              <w:rPr>
                <w:rFonts w:ascii="Times New Roman" w:hAnsi="Times New Roman"/>
              </w:rPr>
              <w:t xml:space="preserve"> </w:t>
            </w:r>
            <w:proofErr w:type="spellStart"/>
            <w:r w:rsidRPr="00DD454E">
              <w:rPr>
                <w:rFonts w:ascii="Times New Roman" w:hAnsi="Times New Roman"/>
              </w:rPr>
              <w:t>Diffie</w:t>
            </w:r>
            <w:proofErr w:type="spellEnd"/>
            <w:r w:rsidRPr="00DD454E">
              <w:rPr>
                <w:rFonts w:ascii="Times New Roman" w:hAnsi="Times New Roman"/>
              </w:rPr>
              <w:t>-Hellman</w:t>
            </w:r>
          </w:p>
        </w:tc>
      </w:tr>
      <w:tr w:rsidR="00DD454E" w:rsidRPr="00B9078F" w14:paraId="71940AF1" w14:textId="77777777" w:rsidTr="00DD454E">
        <w:trPr>
          <w:trHeight w:val="293"/>
        </w:trPr>
        <w:tc>
          <w:tcPr>
            <w:tcW w:w="1913" w:type="dxa"/>
            <w:shd w:val="clear" w:color="auto" w:fill="auto"/>
          </w:tcPr>
          <w:p w14:paraId="5DE50824" w14:textId="54D3FEE0" w:rsidR="00DD454E" w:rsidRPr="00DD454E" w:rsidRDefault="00DD454E" w:rsidP="00E4449B">
            <w:pPr>
              <w:pStyle w:val="Odstavec"/>
              <w:tabs>
                <w:tab w:val="clear" w:pos="709"/>
              </w:tabs>
              <w:rPr>
                <w:rFonts w:ascii="Times New Roman" w:hAnsi="Times New Roman"/>
              </w:rPr>
            </w:pPr>
            <w:r>
              <w:rPr>
                <w:rFonts w:ascii="Times New Roman" w:hAnsi="Times New Roman"/>
              </w:rPr>
              <w:t>ECDSA</w:t>
            </w:r>
          </w:p>
        </w:tc>
        <w:tc>
          <w:tcPr>
            <w:tcW w:w="7088" w:type="dxa"/>
            <w:shd w:val="clear" w:color="auto" w:fill="auto"/>
            <w:vAlign w:val="center"/>
          </w:tcPr>
          <w:p w14:paraId="36764078" w14:textId="66C9CD20" w:rsidR="00DD454E" w:rsidRPr="00B9078F" w:rsidRDefault="00DD454E" w:rsidP="00E4449B">
            <w:pPr>
              <w:pStyle w:val="Odstavec"/>
              <w:tabs>
                <w:tab w:val="clear" w:pos="709"/>
              </w:tabs>
              <w:rPr>
                <w:rFonts w:ascii="Times New Roman" w:hAnsi="Times New Roman"/>
              </w:rPr>
            </w:pPr>
            <w:proofErr w:type="spellStart"/>
            <w:r w:rsidRPr="00DD454E">
              <w:rPr>
                <w:rFonts w:ascii="Times New Roman" w:hAnsi="Times New Roman"/>
              </w:rPr>
              <w:t>The</w:t>
            </w:r>
            <w:proofErr w:type="spellEnd"/>
            <w:r w:rsidRPr="00DD454E">
              <w:rPr>
                <w:rFonts w:ascii="Times New Roman" w:hAnsi="Times New Roman"/>
              </w:rPr>
              <w:t xml:space="preserve"> </w:t>
            </w:r>
            <w:proofErr w:type="spellStart"/>
            <w:r w:rsidRPr="00DD454E">
              <w:rPr>
                <w:rFonts w:ascii="Times New Roman" w:hAnsi="Times New Roman"/>
              </w:rPr>
              <w:t>Elliptic</w:t>
            </w:r>
            <w:proofErr w:type="spellEnd"/>
            <w:r w:rsidRPr="00DD454E">
              <w:rPr>
                <w:rFonts w:ascii="Times New Roman" w:hAnsi="Times New Roman"/>
              </w:rPr>
              <w:t xml:space="preserve"> </w:t>
            </w:r>
            <w:proofErr w:type="spellStart"/>
            <w:r w:rsidRPr="00DD454E">
              <w:rPr>
                <w:rFonts w:ascii="Times New Roman" w:hAnsi="Times New Roman"/>
              </w:rPr>
              <w:t>Curve</w:t>
            </w:r>
            <w:proofErr w:type="spellEnd"/>
            <w:r w:rsidRPr="00DD454E">
              <w:rPr>
                <w:rFonts w:ascii="Times New Roman" w:hAnsi="Times New Roman"/>
              </w:rPr>
              <w:t xml:space="preserve"> Digital </w:t>
            </w:r>
            <w:proofErr w:type="spellStart"/>
            <w:r w:rsidRPr="00DD454E">
              <w:rPr>
                <w:rFonts w:ascii="Times New Roman" w:hAnsi="Times New Roman"/>
              </w:rPr>
              <w:t>Signature</w:t>
            </w:r>
            <w:proofErr w:type="spellEnd"/>
            <w:r w:rsidRPr="00DD454E">
              <w:rPr>
                <w:rFonts w:ascii="Times New Roman" w:hAnsi="Times New Roman"/>
              </w:rPr>
              <w:t xml:space="preserve"> </w:t>
            </w:r>
            <w:proofErr w:type="spellStart"/>
            <w:r w:rsidRPr="00DD454E">
              <w:rPr>
                <w:rFonts w:ascii="Times New Roman" w:hAnsi="Times New Roman"/>
              </w:rPr>
              <w:t>Algorithm</w:t>
            </w:r>
            <w:proofErr w:type="spellEnd"/>
          </w:p>
        </w:tc>
      </w:tr>
      <w:tr w:rsidR="00DD454E" w:rsidRPr="00B9078F" w14:paraId="26E46658" w14:textId="77777777" w:rsidTr="00DD454E">
        <w:trPr>
          <w:trHeight w:val="293"/>
        </w:trPr>
        <w:tc>
          <w:tcPr>
            <w:tcW w:w="1913" w:type="dxa"/>
            <w:shd w:val="clear" w:color="auto" w:fill="auto"/>
          </w:tcPr>
          <w:p w14:paraId="262892C8" w14:textId="1C94B941" w:rsidR="00DD454E" w:rsidRPr="00DD454E" w:rsidRDefault="00DD454E" w:rsidP="00E4449B">
            <w:pPr>
              <w:pStyle w:val="Odstavec"/>
              <w:tabs>
                <w:tab w:val="clear" w:pos="709"/>
              </w:tabs>
              <w:rPr>
                <w:rFonts w:ascii="Times New Roman" w:hAnsi="Times New Roman"/>
              </w:rPr>
            </w:pPr>
            <w:r>
              <w:rPr>
                <w:rFonts w:ascii="Times New Roman" w:hAnsi="Times New Roman"/>
              </w:rPr>
              <w:t>HTTP</w:t>
            </w:r>
          </w:p>
        </w:tc>
        <w:tc>
          <w:tcPr>
            <w:tcW w:w="7088" w:type="dxa"/>
            <w:shd w:val="clear" w:color="auto" w:fill="auto"/>
            <w:vAlign w:val="center"/>
          </w:tcPr>
          <w:p w14:paraId="7D93B71A" w14:textId="30D0D013" w:rsidR="00DD454E" w:rsidRPr="00B9078F" w:rsidRDefault="00DD454E" w:rsidP="00E4449B">
            <w:pPr>
              <w:pStyle w:val="Odstavec"/>
              <w:tabs>
                <w:tab w:val="clear" w:pos="709"/>
              </w:tabs>
              <w:rPr>
                <w:rFonts w:ascii="Times New Roman" w:hAnsi="Times New Roman"/>
              </w:rPr>
            </w:pPr>
            <w:r w:rsidRPr="00DD454E">
              <w:rPr>
                <w:rFonts w:ascii="Times New Roman" w:hAnsi="Times New Roman"/>
              </w:rPr>
              <w:t xml:space="preserve">Hypertext Transfer </w:t>
            </w:r>
            <w:proofErr w:type="spellStart"/>
            <w:r w:rsidRPr="00DD454E">
              <w:rPr>
                <w:rFonts w:ascii="Times New Roman" w:hAnsi="Times New Roman"/>
              </w:rPr>
              <w:t>Protocol</w:t>
            </w:r>
            <w:proofErr w:type="spellEnd"/>
          </w:p>
        </w:tc>
      </w:tr>
      <w:tr w:rsidR="00DD454E" w:rsidRPr="00B9078F" w14:paraId="296814CC" w14:textId="77777777" w:rsidTr="00DD454E">
        <w:trPr>
          <w:trHeight w:val="293"/>
        </w:trPr>
        <w:tc>
          <w:tcPr>
            <w:tcW w:w="1913" w:type="dxa"/>
            <w:shd w:val="clear" w:color="auto" w:fill="auto"/>
          </w:tcPr>
          <w:p w14:paraId="7A823114" w14:textId="10429963" w:rsidR="00DD454E" w:rsidRPr="00DD454E" w:rsidRDefault="00DD454E" w:rsidP="00E4449B">
            <w:pPr>
              <w:pStyle w:val="Odstavec"/>
              <w:tabs>
                <w:tab w:val="clear" w:pos="709"/>
              </w:tabs>
              <w:rPr>
                <w:rFonts w:ascii="Times New Roman" w:hAnsi="Times New Roman"/>
              </w:rPr>
            </w:pPr>
            <w:r>
              <w:rPr>
                <w:rFonts w:ascii="Times New Roman" w:hAnsi="Times New Roman"/>
              </w:rPr>
              <w:t>IP</w:t>
            </w:r>
          </w:p>
        </w:tc>
        <w:tc>
          <w:tcPr>
            <w:tcW w:w="7088" w:type="dxa"/>
            <w:shd w:val="clear" w:color="auto" w:fill="auto"/>
            <w:vAlign w:val="center"/>
          </w:tcPr>
          <w:p w14:paraId="6FA1B34A" w14:textId="2C3DB942" w:rsidR="00DD454E" w:rsidRPr="00B9078F" w:rsidRDefault="00DD454E" w:rsidP="00E4449B">
            <w:pPr>
              <w:pStyle w:val="Odstavec"/>
              <w:tabs>
                <w:tab w:val="clear" w:pos="709"/>
              </w:tabs>
              <w:rPr>
                <w:rFonts w:ascii="Times New Roman" w:hAnsi="Times New Roman"/>
              </w:rPr>
            </w:pPr>
            <w:r w:rsidRPr="00DD454E">
              <w:rPr>
                <w:rFonts w:ascii="Times New Roman" w:hAnsi="Times New Roman"/>
              </w:rPr>
              <w:t xml:space="preserve">Internet </w:t>
            </w:r>
            <w:proofErr w:type="spellStart"/>
            <w:r w:rsidRPr="00DD454E">
              <w:rPr>
                <w:rFonts w:ascii="Times New Roman" w:hAnsi="Times New Roman"/>
              </w:rPr>
              <w:t>Protocol</w:t>
            </w:r>
            <w:proofErr w:type="spellEnd"/>
          </w:p>
        </w:tc>
      </w:tr>
      <w:tr w:rsidR="00F20635" w:rsidRPr="00B9078F" w14:paraId="1F997A1D" w14:textId="77777777" w:rsidTr="00DD454E">
        <w:trPr>
          <w:trHeight w:val="293"/>
        </w:trPr>
        <w:tc>
          <w:tcPr>
            <w:tcW w:w="1913" w:type="dxa"/>
            <w:shd w:val="clear" w:color="auto" w:fill="auto"/>
          </w:tcPr>
          <w:p w14:paraId="58259CC4" w14:textId="5DEE6A26" w:rsidR="00F20635" w:rsidRDefault="00F20635" w:rsidP="00E4449B">
            <w:pPr>
              <w:pStyle w:val="Odstavec"/>
              <w:tabs>
                <w:tab w:val="clear" w:pos="709"/>
              </w:tabs>
              <w:rPr>
                <w:rFonts w:ascii="Times New Roman" w:hAnsi="Times New Roman"/>
              </w:rPr>
            </w:pPr>
            <w:r>
              <w:rPr>
                <w:rFonts w:ascii="Times New Roman" w:hAnsi="Times New Roman"/>
              </w:rPr>
              <w:t>IS</w:t>
            </w:r>
          </w:p>
        </w:tc>
        <w:tc>
          <w:tcPr>
            <w:tcW w:w="7088" w:type="dxa"/>
            <w:shd w:val="clear" w:color="auto" w:fill="auto"/>
            <w:vAlign w:val="center"/>
          </w:tcPr>
          <w:p w14:paraId="35FC0004" w14:textId="0629C20A" w:rsidR="00F20635" w:rsidRPr="00DD454E" w:rsidRDefault="00F20635" w:rsidP="00E4449B">
            <w:pPr>
              <w:pStyle w:val="Odstavec"/>
              <w:tabs>
                <w:tab w:val="clear" w:pos="709"/>
              </w:tabs>
              <w:rPr>
                <w:rFonts w:ascii="Times New Roman" w:hAnsi="Times New Roman"/>
              </w:rPr>
            </w:pPr>
            <w:r>
              <w:rPr>
                <w:rFonts w:ascii="Times New Roman" w:hAnsi="Times New Roman"/>
              </w:rPr>
              <w:t>Informační systém</w:t>
            </w:r>
          </w:p>
        </w:tc>
      </w:tr>
      <w:tr w:rsidR="00DD454E" w:rsidRPr="00B9078F" w14:paraId="5E8ABC9B" w14:textId="77777777" w:rsidTr="00DD454E">
        <w:trPr>
          <w:trHeight w:val="293"/>
        </w:trPr>
        <w:tc>
          <w:tcPr>
            <w:tcW w:w="1913" w:type="dxa"/>
            <w:shd w:val="clear" w:color="auto" w:fill="auto"/>
          </w:tcPr>
          <w:p w14:paraId="5DC45A23" w14:textId="3D9E1552" w:rsidR="00DD454E" w:rsidRPr="00DD454E" w:rsidRDefault="00DD454E" w:rsidP="00E4449B">
            <w:pPr>
              <w:pStyle w:val="Odstavec"/>
              <w:tabs>
                <w:tab w:val="clear" w:pos="709"/>
              </w:tabs>
              <w:rPr>
                <w:rFonts w:ascii="Times New Roman" w:hAnsi="Times New Roman"/>
              </w:rPr>
            </w:pPr>
            <w:r>
              <w:rPr>
                <w:rFonts w:ascii="Times New Roman" w:hAnsi="Times New Roman"/>
              </w:rPr>
              <w:t>JSON</w:t>
            </w:r>
          </w:p>
        </w:tc>
        <w:tc>
          <w:tcPr>
            <w:tcW w:w="7088" w:type="dxa"/>
            <w:shd w:val="clear" w:color="auto" w:fill="auto"/>
            <w:vAlign w:val="center"/>
          </w:tcPr>
          <w:p w14:paraId="50C2DC50" w14:textId="6CB23237" w:rsidR="00DD454E" w:rsidRPr="00B9078F" w:rsidRDefault="00DD454E" w:rsidP="00E4449B">
            <w:pPr>
              <w:pStyle w:val="Odstavec"/>
              <w:tabs>
                <w:tab w:val="clear" w:pos="709"/>
              </w:tabs>
              <w:rPr>
                <w:rFonts w:ascii="Times New Roman" w:hAnsi="Times New Roman"/>
              </w:rPr>
            </w:pPr>
            <w:r w:rsidRPr="00DD454E">
              <w:rPr>
                <w:rFonts w:ascii="Times New Roman" w:hAnsi="Times New Roman"/>
              </w:rPr>
              <w:t xml:space="preserve">JavaScript </w:t>
            </w:r>
            <w:proofErr w:type="spellStart"/>
            <w:r w:rsidRPr="00DD454E">
              <w:rPr>
                <w:rFonts w:ascii="Times New Roman" w:hAnsi="Times New Roman"/>
              </w:rPr>
              <w:t>Object</w:t>
            </w:r>
            <w:proofErr w:type="spellEnd"/>
            <w:r w:rsidRPr="00DD454E">
              <w:rPr>
                <w:rFonts w:ascii="Times New Roman" w:hAnsi="Times New Roman"/>
              </w:rPr>
              <w:t xml:space="preserve"> </w:t>
            </w:r>
            <w:proofErr w:type="spellStart"/>
            <w:r w:rsidRPr="00DD454E">
              <w:rPr>
                <w:rFonts w:ascii="Times New Roman" w:hAnsi="Times New Roman"/>
              </w:rPr>
              <w:t>Notation</w:t>
            </w:r>
            <w:proofErr w:type="spellEnd"/>
          </w:p>
        </w:tc>
      </w:tr>
      <w:tr w:rsidR="00DD454E" w:rsidRPr="00B9078F" w14:paraId="5481EF91" w14:textId="77777777" w:rsidTr="00DD454E">
        <w:trPr>
          <w:trHeight w:val="293"/>
        </w:trPr>
        <w:tc>
          <w:tcPr>
            <w:tcW w:w="1913" w:type="dxa"/>
            <w:shd w:val="clear" w:color="auto" w:fill="auto"/>
          </w:tcPr>
          <w:p w14:paraId="4EDA352A" w14:textId="24F9CC7D" w:rsidR="00DD454E" w:rsidRPr="00DD454E" w:rsidRDefault="00DD454E" w:rsidP="00E4449B">
            <w:pPr>
              <w:pStyle w:val="Odstavec"/>
              <w:tabs>
                <w:tab w:val="clear" w:pos="709"/>
              </w:tabs>
              <w:rPr>
                <w:rFonts w:ascii="Times New Roman" w:hAnsi="Times New Roman"/>
              </w:rPr>
            </w:pPr>
            <w:r>
              <w:rPr>
                <w:rFonts w:ascii="Times New Roman" w:hAnsi="Times New Roman"/>
              </w:rPr>
              <w:t>JWS</w:t>
            </w:r>
          </w:p>
        </w:tc>
        <w:tc>
          <w:tcPr>
            <w:tcW w:w="7088" w:type="dxa"/>
            <w:shd w:val="clear" w:color="auto" w:fill="auto"/>
            <w:vAlign w:val="center"/>
          </w:tcPr>
          <w:p w14:paraId="24365C5C" w14:textId="472CFE66" w:rsidR="00DD454E" w:rsidRPr="00B9078F" w:rsidRDefault="00DD454E" w:rsidP="00E4449B">
            <w:pPr>
              <w:pStyle w:val="Odstavec"/>
              <w:tabs>
                <w:tab w:val="clear" w:pos="709"/>
              </w:tabs>
              <w:rPr>
                <w:rFonts w:ascii="Times New Roman" w:hAnsi="Times New Roman"/>
              </w:rPr>
            </w:pPr>
            <w:r w:rsidRPr="00DD454E">
              <w:rPr>
                <w:rFonts w:ascii="Times New Roman" w:hAnsi="Times New Roman"/>
              </w:rPr>
              <w:t xml:space="preserve">JSON Web </w:t>
            </w:r>
            <w:proofErr w:type="spellStart"/>
            <w:r w:rsidRPr="00DD454E">
              <w:rPr>
                <w:rFonts w:ascii="Times New Roman" w:hAnsi="Times New Roman"/>
              </w:rPr>
              <w:t>Signature</w:t>
            </w:r>
            <w:proofErr w:type="spellEnd"/>
          </w:p>
        </w:tc>
      </w:tr>
      <w:tr w:rsidR="00DD454E" w:rsidRPr="00B9078F" w14:paraId="37198B9B" w14:textId="77777777" w:rsidTr="00DD454E">
        <w:trPr>
          <w:trHeight w:val="293"/>
        </w:trPr>
        <w:tc>
          <w:tcPr>
            <w:tcW w:w="1913" w:type="dxa"/>
            <w:shd w:val="clear" w:color="auto" w:fill="auto"/>
          </w:tcPr>
          <w:p w14:paraId="0EA73449" w14:textId="1DB7C4F0" w:rsidR="00DD454E" w:rsidRPr="00DD454E" w:rsidRDefault="00DD454E" w:rsidP="00E4449B">
            <w:pPr>
              <w:pStyle w:val="Odstavec"/>
              <w:tabs>
                <w:tab w:val="clear" w:pos="709"/>
              </w:tabs>
              <w:rPr>
                <w:rFonts w:ascii="Times New Roman" w:hAnsi="Times New Roman"/>
              </w:rPr>
            </w:pPr>
            <w:r>
              <w:rPr>
                <w:rFonts w:ascii="Times New Roman" w:hAnsi="Times New Roman"/>
              </w:rPr>
              <w:t>KEM</w:t>
            </w:r>
          </w:p>
        </w:tc>
        <w:tc>
          <w:tcPr>
            <w:tcW w:w="7088" w:type="dxa"/>
            <w:shd w:val="clear" w:color="auto" w:fill="auto"/>
            <w:vAlign w:val="center"/>
          </w:tcPr>
          <w:p w14:paraId="3F8D9F00" w14:textId="54069531" w:rsidR="00DD454E" w:rsidRPr="00B9078F" w:rsidRDefault="00DD454E" w:rsidP="00E4449B">
            <w:pPr>
              <w:pStyle w:val="Odstavec"/>
              <w:tabs>
                <w:tab w:val="clear" w:pos="709"/>
              </w:tabs>
              <w:rPr>
                <w:rFonts w:ascii="Times New Roman" w:hAnsi="Times New Roman"/>
              </w:rPr>
            </w:pPr>
            <w:proofErr w:type="spellStart"/>
            <w:r>
              <w:rPr>
                <w:rFonts w:ascii="Times New Roman" w:hAnsi="Times New Roman"/>
              </w:rPr>
              <w:t>K</w:t>
            </w:r>
            <w:r w:rsidRPr="00DD454E">
              <w:rPr>
                <w:rFonts w:ascii="Times New Roman" w:hAnsi="Times New Roman"/>
              </w:rPr>
              <w:t>ey</w:t>
            </w:r>
            <w:proofErr w:type="spellEnd"/>
            <w:r w:rsidRPr="00DD454E">
              <w:rPr>
                <w:rFonts w:ascii="Times New Roman" w:hAnsi="Times New Roman"/>
              </w:rPr>
              <w:t xml:space="preserve"> </w:t>
            </w:r>
            <w:proofErr w:type="spellStart"/>
            <w:r>
              <w:rPr>
                <w:rFonts w:ascii="Times New Roman" w:hAnsi="Times New Roman"/>
              </w:rPr>
              <w:t>E</w:t>
            </w:r>
            <w:r w:rsidRPr="00DD454E">
              <w:rPr>
                <w:rFonts w:ascii="Times New Roman" w:hAnsi="Times New Roman"/>
              </w:rPr>
              <w:t>ncapsulation</w:t>
            </w:r>
            <w:proofErr w:type="spellEnd"/>
            <w:r w:rsidRPr="00DD454E">
              <w:rPr>
                <w:rFonts w:ascii="Times New Roman" w:hAnsi="Times New Roman"/>
              </w:rPr>
              <w:t xml:space="preserve"> </w:t>
            </w:r>
            <w:proofErr w:type="spellStart"/>
            <w:r>
              <w:rPr>
                <w:rFonts w:ascii="Times New Roman" w:hAnsi="Times New Roman"/>
              </w:rPr>
              <w:t>M</w:t>
            </w:r>
            <w:r w:rsidRPr="00DD454E">
              <w:rPr>
                <w:rFonts w:ascii="Times New Roman" w:hAnsi="Times New Roman"/>
              </w:rPr>
              <w:t>echanism</w:t>
            </w:r>
            <w:proofErr w:type="spellEnd"/>
          </w:p>
        </w:tc>
      </w:tr>
      <w:tr w:rsidR="00DD454E" w:rsidRPr="00B9078F" w14:paraId="47B0F11A" w14:textId="77777777" w:rsidTr="00DD454E">
        <w:trPr>
          <w:trHeight w:val="293"/>
        </w:trPr>
        <w:tc>
          <w:tcPr>
            <w:tcW w:w="1913" w:type="dxa"/>
            <w:shd w:val="clear" w:color="auto" w:fill="auto"/>
          </w:tcPr>
          <w:p w14:paraId="11D7F763" w14:textId="7C4D50D9" w:rsidR="00DD454E" w:rsidRPr="00DD454E" w:rsidRDefault="00DD454E" w:rsidP="00E4449B">
            <w:pPr>
              <w:pStyle w:val="Odstavec"/>
              <w:tabs>
                <w:tab w:val="clear" w:pos="709"/>
              </w:tabs>
              <w:rPr>
                <w:rFonts w:ascii="Times New Roman" w:hAnsi="Times New Roman"/>
              </w:rPr>
            </w:pPr>
            <w:r>
              <w:rPr>
                <w:rFonts w:ascii="Times New Roman" w:hAnsi="Times New Roman"/>
              </w:rPr>
              <w:t>NIST</w:t>
            </w:r>
          </w:p>
        </w:tc>
        <w:tc>
          <w:tcPr>
            <w:tcW w:w="7088" w:type="dxa"/>
            <w:shd w:val="clear" w:color="auto" w:fill="auto"/>
            <w:vAlign w:val="center"/>
          </w:tcPr>
          <w:p w14:paraId="253A468A" w14:textId="5D9823CF" w:rsidR="00DD454E" w:rsidRPr="00B9078F" w:rsidRDefault="00DD454E" w:rsidP="00E4449B">
            <w:pPr>
              <w:pStyle w:val="Odstavec"/>
              <w:tabs>
                <w:tab w:val="clear" w:pos="709"/>
              </w:tabs>
              <w:rPr>
                <w:rFonts w:ascii="Times New Roman" w:hAnsi="Times New Roman"/>
              </w:rPr>
            </w:pPr>
            <w:proofErr w:type="spellStart"/>
            <w:r w:rsidRPr="00DD454E">
              <w:rPr>
                <w:rFonts w:ascii="Times New Roman" w:hAnsi="Times New Roman"/>
              </w:rPr>
              <w:t>National</w:t>
            </w:r>
            <w:proofErr w:type="spellEnd"/>
            <w:r w:rsidRPr="00DD454E">
              <w:rPr>
                <w:rFonts w:ascii="Times New Roman" w:hAnsi="Times New Roman"/>
              </w:rPr>
              <w:t xml:space="preserve"> Institute </w:t>
            </w:r>
            <w:proofErr w:type="spellStart"/>
            <w:r w:rsidRPr="00DD454E">
              <w:rPr>
                <w:rFonts w:ascii="Times New Roman" w:hAnsi="Times New Roman"/>
              </w:rPr>
              <w:t>of</w:t>
            </w:r>
            <w:proofErr w:type="spellEnd"/>
            <w:r w:rsidRPr="00DD454E">
              <w:rPr>
                <w:rFonts w:ascii="Times New Roman" w:hAnsi="Times New Roman"/>
              </w:rPr>
              <w:t xml:space="preserve"> </w:t>
            </w:r>
            <w:proofErr w:type="spellStart"/>
            <w:r w:rsidRPr="00DD454E">
              <w:rPr>
                <w:rFonts w:ascii="Times New Roman" w:hAnsi="Times New Roman"/>
              </w:rPr>
              <w:t>Standards</w:t>
            </w:r>
            <w:proofErr w:type="spellEnd"/>
            <w:r w:rsidRPr="00DD454E">
              <w:rPr>
                <w:rFonts w:ascii="Times New Roman" w:hAnsi="Times New Roman"/>
              </w:rPr>
              <w:t xml:space="preserve"> and Technology</w:t>
            </w:r>
          </w:p>
        </w:tc>
      </w:tr>
      <w:tr w:rsidR="00DF6385" w:rsidRPr="00B9078F" w14:paraId="00547A54" w14:textId="77777777" w:rsidTr="00DD454E">
        <w:trPr>
          <w:trHeight w:val="293"/>
        </w:trPr>
        <w:tc>
          <w:tcPr>
            <w:tcW w:w="1913" w:type="dxa"/>
            <w:shd w:val="clear" w:color="auto" w:fill="auto"/>
          </w:tcPr>
          <w:p w14:paraId="1B3595A0" w14:textId="161A5BB3" w:rsidR="00DF6385" w:rsidRDefault="00DF6385" w:rsidP="00E4449B">
            <w:pPr>
              <w:pStyle w:val="Odstavec"/>
              <w:tabs>
                <w:tab w:val="clear" w:pos="709"/>
              </w:tabs>
              <w:rPr>
                <w:rFonts w:ascii="Times New Roman" w:hAnsi="Times New Roman"/>
              </w:rPr>
            </w:pPr>
            <w:r>
              <w:rPr>
                <w:rFonts w:ascii="Times New Roman" w:hAnsi="Times New Roman"/>
              </w:rPr>
              <w:t>N</w:t>
            </w:r>
            <w:ins w:id="597" w:author="Vojtěch Bžatek" w:date="2024-05-22T11:40:00Z" w16du:dateUtc="2024-05-22T09:40:00Z">
              <w:r w:rsidR="006E5371">
                <w:rPr>
                  <w:rFonts w:ascii="Times New Roman" w:hAnsi="Times New Roman"/>
                </w:rPr>
                <w:t>Ú</w:t>
              </w:r>
            </w:ins>
            <w:del w:id="598" w:author="Vojtěch Bžatek" w:date="2024-05-22T11:40:00Z" w16du:dateUtc="2024-05-22T09:40:00Z">
              <w:r w:rsidDel="006E5371">
                <w:rPr>
                  <w:rFonts w:ascii="Times New Roman" w:hAnsi="Times New Roman"/>
                </w:rPr>
                <w:delText>U</w:delText>
              </w:r>
            </w:del>
            <w:r>
              <w:rPr>
                <w:rFonts w:ascii="Times New Roman" w:hAnsi="Times New Roman"/>
              </w:rPr>
              <w:t>KIB</w:t>
            </w:r>
          </w:p>
        </w:tc>
        <w:tc>
          <w:tcPr>
            <w:tcW w:w="7088" w:type="dxa"/>
            <w:shd w:val="clear" w:color="auto" w:fill="auto"/>
            <w:vAlign w:val="center"/>
          </w:tcPr>
          <w:p w14:paraId="71B9CF59" w14:textId="2B7F6C21" w:rsidR="00DF6385" w:rsidRPr="00DD454E" w:rsidRDefault="006E5371" w:rsidP="00E4449B">
            <w:pPr>
              <w:pStyle w:val="Odstavec"/>
              <w:tabs>
                <w:tab w:val="clear" w:pos="709"/>
              </w:tabs>
              <w:rPr>
                <w:rFonts w:ascii="Times New Roman" w:hAnsi="Times New Roman"/>
              </w:rPr>
            </w:pPr>
            <w:ins w:id="599" w:author="Vojtěch Bžatek" w:date="2024-05-22T11:39:00Z" w16du:dateUtc="2024-05-22T09:39:00Z">
              <w:r>
                <w:rPr>
                  <w:rFonts w:ascii="Times New Roman" w:hAnsi="Times New Roman"/>
                </w:rPr>
                <w:t>Národní úřad pro kybernetickou a informační bezpečnost</w:t>
              </w:r>
            </w:ins>
          </w:p>
        </w:tc>
      </w:tr>
      <w:tr w:rsidR="00DD454E" w:rsidRPr="00B9078F" w14:paraId="4E313E2E" w14:textId="77777777" w:rsidTr="00DD454E">
        <w:trPr>
          <w:trHeight w:val="293"/>
        </w:trPr>
        <w:tc>
          <w:tcPr>
            <w:tcW w:w="1913" w:type="dxa"/>
            <w:shd w:val="clear" w:color="auto" w:fill="auto"/>
          </w:tcPr>
          <w:p w14:paraId="1BAC6DA2" w14:textId="324AE51A" w:rsidR="00DD454E" w:rsidRPr="00DD454E" w:rsidRDefault="00DD454E" w:rsidP="00E4449B">
            <w:pPr>
              <w:pStyle w:val="Odstavec"/>
              <w:tabs>
                <w:tab w:val="clear" w:pos="709"/>
              </w:tabs>
              <w:rPr>
                <w:rFonts w:ascii="Times New Roman" w:hAnsi="Times New Roman"/>
              </w:rPr>
            </w:pPr>
            <w:proofErr w:type="spellStart"/>
            <w:r>
              <w:rPr>
                <w:rFonts w:ascii="Times New Roman" w:hAnsi="Times New Roman"/>
              </w:rPr>
              <w:t>PoS</w:t>
            </w:r>
            <w:proofErr w:type="spellEnd"/>
          </w:p>
        </w:tc>
        <w:tc>
          <w:tcPr>
            <w:tcW w:w="7088" w:type="dxa"/>
            <w:shd w:val="clear" w:color="auto" w:fill="auto"/>
            <w:vAlign w:val="center"/>
          </w:tcPr>
          <w:p w14:paraId="40F6914E" w14:textId="367B7D19" w:rsidR="00DD454E" w:rsidRPr="00B9078F" w:rsidRDefault="00DD454E" w:rsidP="00E4449B">
            <w:pPr>
              <w:pStyle w:val="Odstavec"/>
              <w:tabs>
                <w:tab w:val="clear" w:pos="709"/>
              </w:tabs>
              <w:rPr>
                <w:rFonts w:ascii="Times New Roman" w:hAnsi="Times New Roman"/>
              </w:rPr>
            </w:pPr>
            <w:proofErr w:type="spellStart"/>
            <w:r w:rsidRPr="00DD454E">
              <w:rPr>
                <w:rFonts w:ascii="Times New Roman" w:hAnsi="Times New Roman"/>
              </w:rPr>
              <w:t>Proof</w:t>
            </w:r>
            <w:proofErr w:type="spellEnd"/>
            <w:r w:rsidRPr="00DD454E">
              <w:rPr>
                <w:rFonts w:ascii="Times New Roman" w:hAnsi="Times New Roman"/>
              </w:rPr>
              <w:t xml:space="preserve"> </w:t>
            </w:r>
            <w:proofErr w:type="spellStart"/>
            <w:r w:rsidRPr="00DD454E">
              <w:rPr>
                <w:rFonts w:ascii="Times New Roman" w:hAnsi="Times New Roman"/>
              </w:rPr>
              <w:t>of</w:t>
            </w:r>
            <w:proofErr w:type="spellEnd"/>
            <w:r w:rsidRPr="00DD454E">
              <w:rPr>
                <w:rFonts w:ascii="Times New Roman" w:hAnsi="Times New Roman"/>
              </w:rPr>
              <w:t xml:space="preserve"> </w:t>
            </w:r>
            <w:proofErr w:type="spellStart"/>
            <w:r>
              <w:rPr>
                <w:rFonts w:ascii="Times New Roman" w:hAnsi="Times New Roman"/>
              </w:rPr>
              <w:t>S</w:t>
            </w:r>
            <w:r w:rsidRPr="00DD454E">
              <w:rPr>
                <w:rFonts w:ascii="Times New Roman" w:hAnsi="Times New Roman"/>
              </w:rPr>
              <w:t>take</w:t>
            </w:r>
            <w:proofErr w:type="spellEnd"/>
          </w:p>
        </w:tc>
      </w:tr>
      <w:tr w:rsidR="00DD454E" w:rsidRPr="00B9078F" w14:paraId="5B4E8C87" w14:textId="77777777" w:rsidTr="00DD454E">
        <w:trPr>
          <w:trHeight w:val="293"/>
        </w:trPr>
        <w:tc>
          <w:tcPr>
            <w:tcW w:w="1913" w:type="dxa"/>
            <w:shd w:val="clear" w:color="auto" w:fill="auto"/>
          </w:tcPr>
          <w:p w14:paraId="7EF96CE2" w14:textId="029A4D57" w:rsidR="00DD454E" w:rsidRPr="00DD454E" w:rsidRDefault="00DD454E" w:rsidP="00E4449B">
            <w:pPr>
              <w:pStyle w:val="Odstavec"/>
              <w:tabs>
                <w:tab w:val="clear" w:pos="709"/>
              </w:tabs>
              <w:rPr>
                <w:rFonts w:ascii="Times New Roman" w:hAnsi="Times New Roman"/>
              </w:rPr>
            </w:pPr>
            <w:proofErr w:type="spellStart"/>
            <w:r>
              <w:rPr>
                <w:rFonts w:ascii="Times New Roman" w:hAnsi="Times New Roman"/>
              </w:rPr>
              <w:t>PoW</w:t>
            </w:r>
            <w:proofErr w:type="spellEnd"/>
          </w:p>
        </w:tc>
        <w:tc>
          <w:tcPr>
            <w:tcW w:w="7088" w:type="dxa"/>
            <w:shd w:val="clear" w:color="auto" w:fill="auto"/>
            <w:vAlign w:val="center"/>
          </w:tcPr>
          <w:p w14:paraId="41D31EBA" w14:textId="5E345AC9" w:rsidR="00DD454E" w:rsidRPr="00B9078F" w:rsidRDefault="00DD454E" w:rsidP="00E4449B">
            <w:pPr>
              <w:pStyle w:val="Odstavec"/>
              <w:tabs>
                <w:tab w:val="clear" w:pos="709"/>
              </w:tabs>
              <w:rPr>
                <w:rFonts w:ascii="Times New Roman" w:hAnsi="Times New Roman"/>
              </w:rPr>
            </w:pPr>
            <w:proofErr w:type="spellStart"/>
            <w:r w:rsidRPr="00DD454E">
              <w:rPr>
                <w:rFonts w:ascii="Times New Roman" w:hAnsi="Times New Roman"/>
              </w:rPr>
              <w:t>Proof</w:t>
            </w:r>
            <w:proofErr w:type="spellEnd"/>
            <w:r w:rsidRPr="00DD454E">
              <w:rPr>
                <w:rFonts w:ascii="Times New Roman" w:hAnsi="Times New Roman"/>
              </w:rPr>
              <w:t xml:space="preserve"> </w:t>
            </w:r>
            <w:proofErr w:type="spellStart"/>
            <w:r w:rsidRPr="00DD454E">
              <w:rPr>
                <w:rFonts w:ascii="Times New Roman" w:hAnsi="Times New Roman"/>
              </w:rPr>
              <w:t>of</w:t>
            </w:r>
            <w:proofErr w:type="spellEnd"/>
            <w:r w:rsidRPr="00DD454E">
              <w:rPr>
                <w:rFonts w:ascii="Times New Roman" w:hAnsi="Times New Roman"/>
              </w:rPr>
              <w:t xml:space="preserve"> </w:t>
            </w:r>
            <w:proofErr w:type="spellStart"/>
            <w:r>
              <w:rPr>
                <w:rFonts w:ascii="Times New Roman" w:hAnsi="Times New Roman"/>
              </w:rPr>
              <w:t>W</w:t>
            </w:r>
            <w:r w:rsidRPr="00DD454E">
              <w:rPr>
                <w:rFonts w:ascii="Times New Roman" w:hAnsi="Times New Roman"/>
              </w:rPr>
              <w:t>ork</w:t>
            </w:r>
            <w:proofErr w:type="spellEnd"/>
          </w:p>
        </w:tc>
      </w:tr>
      <w:tr w:rsidR="00DD454E" w:rsidRPr="00B9078F" w14:paraId="0227711C" w14:textId="77777777" w:rsidTr="00DD454E">
        <w:trPr>
          <w:trHeight w:val="293"/>
        </w:trPr>
        <w:tc>
          <w:tcPr>
            <w:tcW w:w="1913" w:type="dxa"/>
            <w:shd w:val="clear" w:color="auto" w:fill="auto"/>
          </w:tcPr>
          <w:p w14:paraId="0EE6F06C" w14:textId="71E9008B" w:rsidR="00DD454E" w:rsidRPr="00DD454E" w:rsidRDefault="00DD454E" w:rsidP="00E4449B">
            <w:pPr>
              <w:pStyle w:val="Odstavec"/>
              <w:tabs>
                <w:tab w:val="clear" w:pos="709"/>
              </w:tabs>
              <w:rPr>
                <w:rFonts w:ascii="Times New Roman" w:hAnsi="Times New Roman"/>
              </w:rPr>
            </w:pPr>
            <w:r>
              <w:rPr>
                <w:rFonts w:ascii="Times New Roman" w:hAnsi="Times New Roman"/>
              </w:rPr>
              <w:t>PQC</w:t>
            </w:r>
          </w:p>
        </w:tc>
        <w:tc>
          <w:tcPr>
            <w:tcW w:w="7088" w:type="dxa"/>
            <w:shd w:val="clear" w:color="auto" w:fill="auto"/>
            <w:vAlign w:val="center"/>
          </w:tcPr>
          <w:p w14:paraId="4CA21C60" w14:textId="5E4FAD1F" w:rsidR="00DD454E" w:rsidRPr="00B9078F" w:rsidRDefault="00DD454E" w:rsidP="00E4449B">
            <w:pPr>
              <w:pStyle w:val="Odstavec"/>
              <w:tabs>
                <w:tab w:val="clear" w:pos="709"/>
              </w:tabs>
              <w:rPr>
                <w:rFonts w:ascii="Times New Roman" w:hAnsi="Times New Roman"/>
              </w:rPr>
            </w:pPr>
            <w:r w:rsidRPr="00DD454E">
              <w:rPr>
                <w:rFonts w:ascii="Times New Roman" w:hAnsi="Times New Roman"/>
              </w:rPr>
              <w:t>Post-</w:t>
            </w:r>
            <w:proofErr w:type="spellStart"/>
            <w:r w:rsidRPr="00DD454E">
              <w:rPr>
                <w:rFonts w:ascii="Times New Roman" w:hAnsi="Times New Roman"/>
              </w:rPr>
              <w:t>quantum</w:t>
            </w:r>
            <w:proofErr w:type="spellEnd"/>
            <w:r w:rsidRPr="00DD454E">
              <w:rPr>
                <w:rFonts w:ascii="Times New Roman" w:hAnsi="Times New Roman"/>
              </w:rPr>
              <w:t xml:space="preserve"> </w:t>
            </w:r>
            <w:proofErr w:type="spellStart"/>
            <w:r w:rsidRPr="00DD454E">
              <w:rPr>
                <w:rFonts w:ascii="Times New Roman" w:hAnsi="Times New Roman"/>
              </w:rPr>
              <w:t>cryptography</w:t>
            </w:r>
            <w:proofErr w:type="spellEnd"/>
          </w:p>
        </w:tc>
      </w:tr>
      <w:tr w:rsidR="00DD454E" w:rsidRPr="00B9078F" w14:paraId="101587B7" w14:textId="77777777" w:rsidTr="00DD454E">
        <w:trPr>
          <w:trHeight w:val="293"/>
        </w:trPr>
        <w:tc>
          <w:tcPr>
            <w:tcW w:w="1913" w:type="dxa"/>
            <w:shd w:val="clear" w:color="auto" w:fill="auto"/>
          </w:tcPr>
          <w:p w14:paraId="3DA19A75" w14:textId="7C2A3432" w:rsidR="00DD454E" w:rsidRPr="00DD454E" w:rsidRDefault="00DD454E" w:rsidP="00E4449B">
            <w:pPr>
              <w:pStyle w:val="Odstavec"/>
              <w:tabs>
                <w:tab w:val="clear" w:pos="709"/>
              </w:tabs>
              <w:rPr>
                <w:rFonts w:ascii="Times New Roman" w:hAnsi="Times New Roman"/>
              </w:rPr>
            </w:pPr>
            <w:r>
              <w:rPr>
                <w:rFonts w:ascii="Times New Roman" w:hAnsi="Times New Roman"/>
              </w:rPr>
              <w:t>RFC</w:t>
            </w:r>
          </w:p>
        </w:tc>
        <w:tc>
          <w:tcPr>
            <w:tcW w:w="7088" w:type="dxa"/>
            <w:shd w:val="clear" w:color="auto" w:fill="auto"/>
            <w:vAlign w:val="center"/>
          </w:tcPr>
          <w:p w14:paraId="7BAF5324" w14:textId="7DD6AFEC" w:rsidR="00DD454E" w:rsidRPr="00B9078F" w:rsidRDefault="00DD454E" w:rsidP="00E4449B">
            <w:pPr>
              <w:pStyle w:val="Odstavec"/>
              <w:tabs>
                <w:tab w:val="clear" w:pos="709"/>
              </w:tabs>
              <w:rPr>
                <w:rFonts w:ascii="Times New Roman" w:hAnsi="Times New Roman"/>
              </w:rPr>
            </w:pPr>
            <w:proofErr w:type="spellStart"/>
            <w:r w:rsidRPr="00DD454E">
              <w:rPr>
                <w:rFonts w:ascii="Times New Roman" w:hAnsi="Times New Roman"/>
              </w:rPr>
              <w:t>Request</w:t>
            </w:r>
            <w:proofErr w:type="spellEnd"/>
            <w:r w:rsidRPr="00DD454E">
              <w:rPr>
                <w:rFonts w:ascii="Times New Roman" w:hAnsi="Times New Roman"/>
              </w:rPr>
              <w:t xml:space="preserve"> </w:t>
            </w:r>
            <w:proofErr w:type="spellStart"/>
            <w:r w:rsidRPr="00DD454E">
              <w:rPr>
                <w:rFonts w:ascii="Times New Roman" w:hAnsi="Times New Roman"/>
              </w:rPr>
              <w:t>for</w:t>
            </w:r>
            <w:proofErr w:type="spellEnd"/>
            <w:r w:rsidRPr="00DD454E">
              <w:rPr>
                <w:rFonts w:ascii="Times New Roman" w:hAnsi="Times New Roman"/>
              </w:rPr>
              <w:t xml:space="preserve"> </w:t>
            </w:r>
            <w:proofErr w:type="spellStart"/>
            <w:r w:rsidRPr="00DD454E">
              <w:rPr>
                <w:rFonts w:ascii="Times New Roman" w:hAnsi="Times New Roman"/>
              </w:rPr>
              <w:t>Comments</w:t>
            </w:r>
            <w:proofErr w:type="spellEnd"/>
          </w:p>
        </w:tc>
      </w:tr>
      <w:tr w:rsidR="00DD454E" w:rsidRPr="00B9078F" w14:paraId="56976F95" w14:textId="77777777" w:rsidTr="00DD454E">
        <w:trPr>
          <w:trHeight w:val="293"/>
        </w:trPr>
        <w:tc>
          <w:tcPr>
            <w:tcW w:w="1913" w:type="dxa"/>
            <w:shd w:val="clear" w:color="auto" w:fill="auto"/>
          </w:tcPr>
          <w:p w14:paraId="0B275C9F" w14:textId="083495A0" w:rsidR="00DD454E" w:rsidRPr="00DD454E" w:rsidRDefault="00DD454E" w:rsidP="00E4449B">
            <w:pPr>
              <w:pStyle w:val="Odstavec"/>
              <w:tabs>
                <w:tab w:val="clear" w:pos="709"/>
              </w:tabs>
              <w:rPr>
                <w:rFonts w:ascii="Times New Roman" w:hAnsi="Times New Roman"/>
              </w:rPr>
            </w:pPr>
            <w:r>
              <w:rPr>
                <w:rFonts w:ascii="Times New Roman" w:hAnsi="Times New Roman"/>
              </w:rPr>
              <w:t>RSA</w:t>
            </w:r>
          </w:p>
        </w:tc>
        <w:tc>
          <w:tcPr>
            <w:tcW w:w="7088" w:type="dxa"/>
            <w:shd w:val="clear" w:color="auto" w:fill="auto"/>
            <w:vAlign w:val="center"/>
          </w:tcPr>
          <w:p w14:paraId="0018E861" w14:textId="3A4985A3" w:rsidR="00DD454E" w:rsidRPr="00B9078F" w:rsidRDefault="00DD454E" w:rsidP="00E4449B">
            <w:pPr>
              <w:pStyle w:val="Odstavec"/>
              <w:tabs>
                <w:tab w:val="clear" w:pos="709"/>
              </w:tabs>
              <w:rPr>
                <w:rFonts w:ascii="Times New Roman" w:hAnsi="Times New Roman"/>
              </w:rPr>
            </w:pPr>
            <w:proofErr w:type="spellStart"/>
            <w:r w:rsidRPr="00DD454E">
              <w:rPr>
                <w:rFonts w:ascii="Times New Roman" w:hAnsi="Times New Roman"/>
              </w:rPr>
              <w:t>Rivest</w:t>
            </w:r>
            <w:proofErr w:type="spellEnd"/>
            <w:r w:rsidRPr="00DD454E">
              <w:rPr>
                <w:rFonts w:ascii="Times New Roman" w:hAnsi="Times New Roman"/>
              </w:rPr>
              <w:t>–</w:t>
            </w:r>
            <w:proofErr w:type="spellStart"/>
            <w:r w:rsidRPr="00DD454E">
              <w:rPr>
                <w:rFonts w:ascii="Times New Roman" w:hAnsi="Times New Roman"/>
              </w:rPr>
              <w:t>Shamir</w:t>
            </w:r>
            <w:proofErr w:type="spellEnd"/>
            <w:r w:rsidRPr="00DD454E">
              <w:rPr>
                <w:rFonts w:ascii="Times New Roman" w:hAnsi="Times New Roman"/>
              </w:rPr>
              <w:t>–</w:t>
            </w:r>
            <w:proofErr w:type="spellStart"/>
            <w:r w:rsidRPr="00DD454E">
              <w:rPr>
                <w:rFonts w:ascii="Times New Roman" w:hAnsi="Times New Roman"/>
              </w:rPr>
              <w:t>Adleman</w:t>
            </w:r>
            <w:proofErr w:type="spellEnd"/>
          </w:p>
        </w:tc>
      </w:tr>
      <w:tr w:rsidR="00DD454E" w:rsidRPr="00B9078F" w14:paraId="15E3ED54" w14:textId="77777777" w:rsidTr="00DD454E">
        <w:trPr>
          <w:trHeight w:val="293"/>
        </w:trPr>
        <w:tc>
          <w:tcPr>
            <w:tcW w:w="1913" w:type="dxa"/>
            <w:shd w:val="clear" w:color="auto" w:fill="auto"/>
          </w:tcPr>
          <w:p w14:paraId="2CEA1770" w14:textId="69BBDA3E" w:rsidR="00DD454E" w:rsidRDefault="00DD454E" w:rsidP="00E4449B">
            <w:pPr>
              <w:pStyle w:val="Odstavec"/>
              <w:tabs>
                <w:tab w:val="clear" w:pos="709"/>
              </w:tabs>
              <w:rPr>
                <w:rFonts w:ascii="Times New Roman" w:hAnsi="Times New Roman"/>
              </w:rPr>
            </w:pPr>
            <w:r>
              <w:rPr>
                <w:rFonts w:ascii="Times New Roman" w:hAnsi="Times New Roman"/>
              </w:rPr>
              <w:t>SHA</w:t>
            </w:r>
          </w:p>
        </w:tc>
        <w:tc>
          <w:tcPr>
            <w:tcW w:w="7088" w:type="dxa"/>
            <w:shd w:val="clear" w:color="auto" w:fill="auto"/>
            <w:vAlign w:val="center"/>
          </w:tcPr>
          <w:p w14:paraId="2B91DD4F" w14:textId="5D012237" w:rsidR="00DD454E" w:rsidRPr="00B9078F" w:rsidRDefault="00DD454E" w:rsidP="00E4449B">
            <w:pPr>
              <w:pStyle w:val="Odstavec"/>
              <w:tabs>
                <w:tab w:val="clear" w:pos="709"/>
              </w:tabs>
              <w:rPr>
                <w:rFonts w:ascii="Times New Roman" w:hAnsi="Times New Roman"/>
              </w:rPr>
            </w:pPr>
            <w:proofErr w:type="spellStart"/>
            <w:r w:rsidRPr="00DD454E">
              <w:rPr>
                <w:rFonts w:ascii="Times New Roman" w:hAnsi="Times New Roman"/>
              </w:rPr>
              <w:t>Secure</w:t>
            </w:r>
            <w:proofErr w:type="spellEnd"/>
            <w:r w:rsidRPr="00DD454E">
              <w:rPr>
                <w:rFonts w:ascii="Times New Roman" w:hAnsi="Times New Roman"/>
              </w:rPr>
              <w:t xml:space="preserve"> </w:t>
            </w:r>
            <w:proofErr w:type="spellStart"/>
            <w:r w:rsidRPr="00DD454E">
              <w:rPr>
                <w:rFonts w:ascii="Times New Roman" w:hAnsi="Times New Roman"/>
              </w:rPr>
              <w:t>Hash</w:t>
            </w:r>
            <w:proofErr w:type="spellEnd"/>
            <w:r w:rsidRPr="00DD454E">
              <w:rPr>
                <w:rFonts w:ascii="Times New Roman" w:hAnsi="Times New Roman"/>
              </w:rPr>
              <w:t xml:space="preserve"> </w:t>
            </w:r>
            <w:proofErr w:type="spellStart"/>
            <w:r w:rsidRPr="00DD454E">
              <w:rPr>
                <w:rFonts w:ascii="Times New Roman" w:hAnsi="Times New Roman"/>
              </w:rPr>
              <w:t>Algorithm</w:t>
            </w:r>
            <w:proofErr w:type="spellEnd"/>
          </w:p>
        </w:tc>
      </w:tr>
      <w:tr w:rsidR="00F20635" w:rsidRPr="00B9078F" w14:paraId="6890E8B7" w14:textId="77777777" w:rsidTr="00DD454E">
        <w:trPr>
          <w:trHeight w:val="293"/>
        </w:trPr>
        <w:tc>
          <w:tcPr>
            <w:tcW w:w="1913" w:type="dxa"/>
            <w:shd w:val="clear" w:color="auto" w:fill="auto"/>
          </w:tcPr>
          <w:p w14:paraId="2A4CD885" w14:textId="1A3CB210" w:rsidR="00F20635" w:rsidRDefault="00F20635" w:rsidP="00E4449B">
            <w:pPr>
              <w:pStyle w:val="Odstavec"/>
              <w:tabs>
                <w:tab w:val="clear" w:pos="709"/>
              </w:tabs>
              <w:rPr>
                <w:rFonts w:ascii="Times New Roman" w:hAnsi="Times New Roman"/>
              </w:rPr>
            </w:pPr>
            <w:r>
              <w:rPr>
                <w:rFonts w:ascii="Times New Roman" w:hAnsi="Times New Roman"/>
              </w:rPr>
              <w:lastRenderedPageBreak/>
              <w:t>SSH</w:t>
            </w:r>
          </w:p>
        </w:tc>
        <w:tc>
          <w:tcPr>
            <w:tcW w:w="7088" w:type="dxa"/>
            <w:shd w:val="clear" w:color="auto" w:fill="auto"/>
            <w:vAlign w:val="center"/>
          </w:tcPr>
          <w:p w14:paraId="611B1F69" w14:textId="43EE5866" w:rsidR="00F20635" w:rsidRPr="00DD454E" w:rsidRDefault="00F20635" w:rsidP="00E4449B">
            <w:pPr>
              <w:pStyle w:val="Odstavec"/>
              <w:tabs>
                <w:tab w:val="clear" w:pos="709"/>
              </w:tabs>
              <w:rPr>
                <w:rFonts w:ascii="Times New Roman" w:hAnsi="Times New Roman"/>
              </w:rPr>
            </w:pPr>
            <w:proofErr w:type="spellStart"/>
            <w:r w:rsidRPr="00F20635">
              <w:rPr>
                <w:rFonts w:ascii="Times New Roman" w:hAnsi="Times New Roman"/>
              </w:rPr>
              <w:t>Secure</w:t>
            </w:r>
            <w:proofErr w:type="spellEnd"/>
            <w:r w:rsidRPr="00F20635">
              <w:rPr>
                <w:rFonts w:ascii="Times New Roman" w:hAnsi="Times New Roman"/>
              </w:rPr>
              <w:t xml:space="preserve"> Shell</w:t>
            </w:r>
          </w:p>
        </w:tc>
      </w:tr>
      <w:tr w:rsidR="00DD454E" w:rsidRPr="00B9078F" w14:paraId="3BC6CC59" w14:textId="77777777" w:rsidTr="00DD454E">
        <w:trPr>
          <w:trHeight w:val="293"/>
        </w:trPr>
        <w:tc>
          <w:tcPr>
            <w:tcW w:w="1913" w:type="dxa"/>
            <w:shd w:val="clear" w:color="auto" w:fill="auto"/>
          </w:tcPr>
          <w:p w14:paraId="0A30CE61" w14:textId="36989770" w:rsidR="00DD454E" w:rsidRDefault="00DD454E" w:rsidP="00E4449B">
            <w:pPr>
              <w:pStyle w:val="Odstavec"/>
              <w:tabs>
                <w:tab w:val="clear" w:pos="709"/>
              </w:tabs>
              <w:rPr>
                <w:rFonts w:ascii="Times New Roman" w:hAnsi="Times New Roman"/>
              </w:rPr>
            </w:pPr>
            <w:r>
              <w:rPr>
                <w:rFonts w:ascii="Times New Roman" w:hAnsi="Times New Roman"/>
              </w:rPr>
              <w:t>SVP</w:t>
            </w:r>
          </w:p>
        </w:tc>
        <w:tc>
          <w:tcPr>
            <w:tcW w:w="7088" w:type="dxa"/>
            <w:shd w:val="clear" w:color="auto" w:fill="auto"/>
            <w:vAlign w:val="center"/>
          </w:tcPr>
          <w:p w14:paraId="0D6A22D4" w14:textId="1B36D752" w:rsidR="00DD454E" w:rsidRPr="00B9078F" w:rsidRDefault="00DD454E" w:rsidP="00E4449B">
            <w:pPr>
              <w:pStyle w:val="Odstavec"/>
              <w:tabs>
                <w:tab w:val="clear" w:pos="709"/>
              </w:tabs>
              <w:rPr>
                <w:rFonts w:ascii="Times New Roman" w:hAnsi="Times New Roman"/>
              </w:rPr>
            </w:pPr>
            <w:proofErr w:type="spellStart"/>
            <w:r w:rsidRPr="00DD454E">
              <w:rPr>
                <w:rFonts w:ascii="Times New Roman" w:hAnsi="Times New Roman"/>
              </w:rPr>
              <w:t>Shortest</w:t>
            </w:r>
            <w:proofErr w:type="spellEnd"/>
            <w:r w:rsidRPr="00DD454E">
              <w:rPr>
                <w:rFonts w:ascii="Times New Roman" w:hAnsi="Times New Roman"/>
              </w:rPr>
              <w:t xml:space="preserve"> </w:t>
            </w:r>
            <w:proofErr w:type="spellStart"/>
            <w:r w:rsidRPr="00DD454E">
              <w:rPr>
                <w:rFonts w:ascii="Times New Roman" w:hAnsi="Times New Roman"/>
              </w:rPr>
              <w:t>Vector</w:t>
            </w:r>
            <w:proofErr w:type="spellEnd"/>
            <w:r w:rsidRPr="00DD454E">
              <w:rPr>
                <w:rFonts w:ascii="Times New Roman" w:hAnsi="Times New Roman"/>
              </w:rPr>
              <w:t xml:space="preserve"> </w:t>
            </w:r>
            <w:proofErr w:type="spellStart"/>
            <w:r w:rsidRPr="00DD454E">
              <w:rPr>
                <w:rFonts w:ascii="Times New Roman" w:hAnsi="Times New Roman"/>
              </w:rPr>
              <w:t>Problem</w:t>
            </w:r>
            <w:proofErr w:type="spellEnd"/>
            <w:r w:rsidRPr="00DD454E">
              <w:rPr>
                <w:rFonts w:ascii="Times New Roman" w:hAnsi="Times New Roman"/>
              </w:rPr>
              <w:t xml:space="preserve">  </w:t>
            </w:r>
          </w:p>
        </w:tc>
      </w:tr>
      <w:tr w:rsidR="00DD454E" w:rsidRPr="00B9078F" w14:paraId="5C98CA08" w14:textId="77777777" w:rsidTr="00DD454E">
        <w:trPr>
          <w:trHeight w:val="293"/>
        </w:trPr>
        <w:tc>
          <w:tcPr>
            <w:tcW w:w="1913" w:type="dxa"/>
            <w:shd w:val="clear" w:color="auto" w:fill="auto"/>
          </w:tcPr>
          <w:p w14:paraId="42776A73" w14:textId="487A2E79" w:rsidR="00DD454E" w:rsidRDefault="00DD454E" w:rsidP="00E4449B">
            <w:pPr>
              <w:pStyle w:val="Odstavec"/>
              <w:tabs>
                <w:tab w:val="clear" w:pos="709"/>
              </w:tabs>
              <w:rPr>
                <w:rFonts w:ascii="Times New Roman" w:hAnsi="Times New Roman"/>
              </w:rPr>
            </w:pPr>
            <w:r>
              <w:rPr>
                <w:rFonts w:ascii="Times New Roman" w:hAnsi="Times New Roman"/>
              </w:rPr>
              <w:t>TLS</w:t>
            </w:r>
          </w:p>
        </w:tc>
        <w:tc>
          <w:tcPr>
            <w:tcW w:w="7088" w:type="dxa"/>
            <w:shd w:val="clear" w:color="auto" w:fill="auto"/>
            <w:vAlign w:val="center"/>
          </w:tcPr>
          <w:p w14:paraId="7A3BA0E7" w14:textId="0A60BCC9" w:rsidR="00DD454E" w:rsidRPr="00B9078F" w:rsidRDefault="00DD454E" w:rsidP="00E4449B">
            <w:pPr>
              <w:pStyle w:val="Odstavec"/>
              <w:tabs>
                <w:tab w:val="clear" w:pos="709"/>
              </w:tabs>
              <w:rPr>
                <w:rFonts w:ascii="Times New Roman" w:hAnsi="Times New Roman"/>
              </w:rPr>
            </w:pPr>
            <w:r w:rsidRPr="00DD454E">
              <w:rPr>
                <w:rFonts w:ascii="Times New Roman" w:hAnsi="Times New Roman"/>
              </w:rPr>
              <w:t xml:space="preserve">Transport </w:t>
            </w:r>
            <w:proofErr w:type="spellStart"/>
            <w:r w:rsidRPr="00DD454E">
              <w:rPr>
                <w:rFonts w:ascii="Times New Roman" w:hAnsi="Times New Roman"/>
              </w:rPr>
              <w:t>Layer</w:t>
            </w:r>
            <w:proofErr w:type="spellEnd"/>
            <w:r w:rsidRPr="00DD454E">
              <w:rPr>
                <w:rFonts w:ascii="Times New Roman" w:hAnsi="Times New Roman"/>
              </w:rPr>
              <w:t xml:space="preserve"> </w:t>
            </w:r>
            <w:proofErr w:type="spellStart"/>
            <w:r w:rsidRPr="00DD454E">
              <w:rPr>
                <w:rFonts w:ascii="Times New Roman" w:hAnsi="Times New Roman"/>
              </w:rPr>
              <w:t>Security</w:t>
            </w:r>
            <w:proofErr w:type="spellEnd"/>
          </w:p>
        </w:tc>
      </w:tr>
      <w:tr w:rsidR="006D5D3C" w:rsidRPr="00B9078F" w14:paraId="5B0B7E83" w14:textId="77777777" w:rsidTr="00DD454E">
        <w:trPr>
          <w:trHeight w:val="293"/>
        </w:trPr>
        <w:tc>
          <w:tcPr>
            <w:tcW w:w="1913" w:type="dxa"/>
            <w:shd w:val="clear" w:color="auto" w:fill="auto"/>
          </w:tcPr>
          <w:p w14:paraId="036DBD94" w14:textId="2BFF60E6" w:rsidR="006D5D3C" w:rsidRDefault="00F20635" w:rsidP="00E4449B">
            <w:pPr>
              <w:pStyle w:val="Odstavec"/>
              <w:tabs>
                <w:tab w:val="clear" w:pos="709"/>
              </w:tabs>
              <w:rPr>
                <w:rFonts w:ascii="Times New Roman" w:hAnsi="Times New Roman"/>
              </w:rPr>
            </w:pPr>
            <w:r>
              <w:rPr>
                <w:rFonts w:ascii="Times New Roman" w:hAnsi="Times New Roman"/>
              </w:rPr>
              <w:t>VPN</w:t>
            </w:r>
          </w:p>
        </w:tc>
        <w:tc>
          <w:tcPr>
            <w:tcW w:w="7088" w:type="dxa"/>
            <w:shd w:val="clear" w:color="auto" w:fill="auto"/>
            <w:vAlign w:val="center"/>
          </w:tcPr>
          <w:p w14:paraId="240E7E2E" w14:textId="53F3A949" w:rsidR="006D5D3C" w:rsidRPr="00DD454E" w:rsidRDefault="00F20635" w:rsidP="00E4449B">
            <w:pPr>
              <w:pStyle w:val="Odstavec"/>
              <w:tabs>
                <w:tab w:val="clear" w:pos="709"/>
              </w:tabs>
              <w:rPr>
                <w:rFonts w:ascii="Times New Roman" w:hAnsi="Times New Roman"/>
              </w:rPr>
            </w:pPr>
            <w:proofErr w:type="spellStart"/>
            <w:r>
              <w:rPr>
                <w:rFonts w:ascii="Times New Roman" w:hAnsi="Times New Roman"/>
              </w:rPr>
              <w:t>Virtual</w:t>
            </w:r>
            <w:proofErr w:type="spellEnd"/>
            <w:r>
              <w:rPr>
                <w:rFonts w:ascii="Times New Roman" w:hAnsi="Times New Roman"/>
              </w:rPr>
              <w:t xml:space="preserve"> </w:t>
            </w:r>
            <w:proofErr w:type="spellStart"/>
            <w:r>
              <w:rPr>
                <w:rFonts w:ascii="Times New Roman" w:hAnsi="Times New Roman"/>
              </w:rPr>
              <w:t>Private</w:t>
            </w:r>
            <w:proofErr w:type="spellEnd"/>
            <w:r>
              <w:rPr>
                <w:rFonts w:ascii="Times New Roman" w:hAnsi="Times New Roman"/>
              </w:rPr>
              <w:t xml:space="preserve"> Network</w:t>
            </w:r>
          </w:p>
        </w:tc>
      </w:tr>
      <w:tr w:rsidR="006D5D3C" w:rsidRPr="00B9078F" w14:paraId="10122168" w14:textId="77777777" w:rsidTr="00DD454E">
        <w:trPr>
          <w:trHeight w:val="293"/>
        </w:trPr>
        <w:tc>
          <w:tcPr>
            <w:tcW w:w="1913" w:type="dxa"/>
            <w:shd w:val="clear" w:color="auto" w:fill="auto"/>
          </w:tcPr>
          <w:p w14:paraId="484B396B" w14:textId="1740CCD9" w:rsidR="006D5D3C" w:rsidRDefault="006D5D3C" w:rsidP="00E4449B">
            <w:pPr>
              <w:pStyle w:val="Odstavec"/>
              <w:tabs>
                <w:tab w:val="clear" w:pos="709"/>
              </w:tabs>
              <w:rPr>
                <w:rFonts w:ascii="Times New Roman" w:hAnsi="Times New Roman"/>
              </w:rPr>
            </w:pPr>
          </w:p>
        </w:tc>
        <w:tc>
          <w:tcPr>
            <w:tcW w:w="7088" w:type="dxa"/>
            <w:shd w:val="clear" w:color="auto" w:fill="auto"/>
            <w:vAlign w:val="center"/>
          </w:tcPr>
          <w:p w14:paraId="08E68F3F" w14:textId="77777777" w:rsidR="006D5D3C" w:rsidRPr="00DD454E" w:rsidRDefault="006D5D3C" w:rsidP="00E4449B">
            <w:pPr>
              <w:pStyle w:val="Odstavec"/>
              <w:tabs>
                <w:tab w:val="clear" w:pos="709"/>
              </w:tabs>
              <w:rPr>
                <w:rFonts w:ascii="Times New Roman" w:hAnsi="Times New Roman"/>
              </w:rPr>
            </w:pPr>
          </w:p>
        </w:tc>
      </w:tr>
      <w:tr w:rsidR="008659AA" w:rsidRPr="00B9078F" w14:paraId="092D13D1" w14:textId="77777777" w:rsidTr="00DD454E">
        <w:trPr>
          <w:trHeight w:val="293"/>
        </w:trPr>
        <w:tc>
          <w:tcPr>
            <w:tcW w:w="1913" w:type="dxa"/>
            <w:shd w:val="clear" w:color="auto" w:fill="auto"/>
          </w:tcPr>
          <w:p w14:paraId="011D0099" w14:textId="13B25B46" w:rsidR="008659AA" w:rsidRDefault="008659AA" w:rsidP="00E4449B">
            <w:pPr>
              <w:pStyle w:val="Odstavec"/>
              <w:tabs>
                <w:tab w:val="clear" w:pos="709"/>
              </w:tabs>
              <w:rPr>
                <w:rFonts w:ascii="Times New Roman" w:hAnsi="Times New Roman"/>
              </w:rPr>
            </w:pPr>
          </w:p>
        </w:tc>
        <w:tc>
          <w:tcPr>
            <w:tcW w:w="7088" w:type="dxa"/>
            <w:shd w:val="clear" w:color="auto" w:fill="auto"/>
            <w:vAlign w:val="center"/>
          </w:tcPr>
          <w:p w14:paraId="50AC9DC3" w14:textId="77777777" w:rsidR="008659AA" w:rsidRPr="00DD454E" w:rsidRDefault="008659AA" w:rsidP="00E4449B">
            <w:pPr>
              <w:pStyle w:val="Odstavec"/>
              <w:tabs>
                <w:tab w:val="clear" w:pos="709"/>
              </w:tabs>
              <w:rPr>
                <w:rFonts w:ascii="Times New Roman" w:hAnsi="Times New Roman"/>
              </w:rPr>
            </w:pPr>
          </w:p>
        </w:tc>
      </w:tr>
    </w:tbl>
    <w:p w14:paraId="1E7DCB85" w14:textId="77777777" w:rsidR="009F07AA" w:rsidRDefault="009F07AA">
      <w:pPr>
        <w:spacing w:before="0" w:after="0" w:line="240" w:lineRule="auto"/>
        <w:rPr>
          <w:rFonts w:eastAsia="Times New Roman"/>
          <w:b/>
          <w:kern w:val="28"/>
          <w:sz w:val="32"/>
          <w:lang w:eastAsia="cs-CZ"/>
        </w:rPr>
      </w:pPr>
      <w:r>
        <w:br w:type="page"/>
      </w:r>
    </w:p>
    <w:p w14:paraId="1D0AFE54" w14:textId="16502BE8" w:rsidR="009F07AA" w:rsidRPr="00B9078F" w:rsidRDefault="009F07AA" w:rsidP="009F07AA">
      <w:pPr>
        <w:pStyle w:val="Nadpis1"/>
        <w:numPr>
          <w:ilvl w:val="0"/>
          <w:numId w:val="0"/>
        </w:numPr>
        <w:ind w:left="432" w:hanging="432"/>
      </w:pPr>
      <w:bookmarkStart w:id="600" w:name="_Toc170630571"/>
      <w:bookmarkStart w:id="601" w:name="_Toc175620022"/>
      <w:bookmarkStart w:id="602" w:name="_Toc175704456"/>
      <w:bookmarkStart w:id="603" w:name="_Toc176513341"/>
      <w:bookmarkStart w:id="604" w:name="_Toc162785112"/>
      <w:bookmarkStart w:id="605" w:name="_Toc167245447"/>
      <w:r w:rsidRPr="00B9078F">
        <w:lastRenderedPageBreak/>
        <w:t>SEZNAM OBRÁZKŮ</w:t>
      </w:r>
      <w:bookmarkEnd w:id="600"/>
      <w:bookmarkEnd w:id="601"/>
      <w:bookmarkEnd w:id="602"/>
      <w:bookmarkEnd w:id="603"/>
      <w:bookmarkEnd w:id="604"/>
      <w:bookmarkEnd w:id="605"/>
    </w:p>
    <w:tbl>
      <w:tblPr>
        <w:tblW w:w="0" w:type="auto"/>
        <w:tblLook w:val="01E0" w:firstRow="1" w:lastRow="1" w:firstColumn="1" w:lastColumn="1" w:noHBand="0" w:noVBand="0"/>
      </w:tblPr>
      <w:tblGrid>
        <w:gridCol w:w="1501"/>
        <w:gridCol w:w="491"/>
        <w:gridCol w:w="5449"/>
        <w:gridCol w:w="1062"/>
      </w:tblGrid>
      <w:tr w:rsidR="009F07AA" w:rsidRPr="00B9078F" w14:paraId="258B4D9E" w14:textId="77777777" w:rsidTr="003A658C">
        <w:tc>
          <w:tcPr>
            <w:tcW w:w="1501" w:type="dxa"/>
          </w:tcPr>
          <w:p w14:paraId="49CBAE90" w14:textId="77777777" w:rsidR="009F07AA" w:rsidRPr="00B9078F" w:rsidRDefault="009F07AA" w:rsidP="00E4449B">
            <w:pPr>
              <w:pStyle w:val="Odstavec"/>
              <w:tabs>
                <w:tab w:val="clear" w:pos="709"/>
              </w:tabs>
              <w:rPr>
                <w:rFonts w:ascii="Times New Roman" w:hAnsi="Times New Roman"/>
              </w:rPr>
            </w:pPr>
          </w:p>
        </w:tc>
        <w:tc>
          <w:tcPr>
            <w:tcW w:w="491" w:type="dxa"/>
          </w:tcPr>
          <w:p w14:paraId="25F4A02F" w14:textId="77777777" w:rsidR="009F07AA" w:rsidRPr="00B9078F" w:rsidRDefault="009F07AA" w:rsidP="00E4449B">
            <w:pPr>
              <w:pStyle w:val="Odstavec"/>
              <w:tabs>
                <w:tab w:val="clear" w:pos="709"/>
              </w:tabs>
              <w:rPr>
                <w:rFonts w:ascii="Times New Roman" w:hAnsi="Times New Roman"/>
              </w:rPr>
            </w:pPr>
          </w:p>
        </w:tc>
        <w:tc>
          <w:tcPr>
            <w:tcW w:w="5449" w:type="dxa"/>
          </w:tcPr>
          <w:p w14:paraId="34B1E4B2" w14:textId="77777777" w:rsidR="009F07AA" w:rsidRPr="00B9078F" w:rsidRDefault="009F07AA" w:rsidP="00E4449B">
            <w:pPr>
              <w:pStyle w:val="Odstavec"/>
              <w:tabs>
                <w:tab w:val="clear" w:pos="709"/>
              </w:tabs>
              <w:rPr>
                <w:rFonts w:ascii="Times New Roman" w:hAnsi="Times New Roman"/>
              </w:rPr>
            </w:pPr>
          </w:p>
        </w:tc>
        <w:tc>
          <w:tcPr>
            <w:tcW w:w="1062" w:type="dxa"/>
          </w:tcPr>
          <w:p w14:paraId="279F4E4B" w14:textId="77777777" w:rsidR="009F07AA" w:rsidRPr="00B9078F" w:rsidRDefault="009F07AA" w:rsidP="00E4449B">
            <w:pPr>
              <w:pStyle w:val="Odstavec"/>
              <w:tabs>
                <w:tab w:val="clear" w:pos="709"/>
              </w:tabs>
              <w:rPr>
                <w:rFonts w:ascii="Times New Roman" w:hAnsi="Times New Roman"/>
                <w:szCs w:val="24"/>
                <w:highlight w:val="yellow"/>
              </w:rPr>
            </w:pPr>
            <w:r w:rsidRPr="00B9078F">
              <w:rPr>
                <w:rFonts w:ascii="Times New Roman" w:hAnsi="Times New Roman"/>
                <w:szCs w:val="24"/>
              </w:rPr>
              <w:t>Strana</w:t>
            </w:r>
          </w:p>
        </w:tc>
      </w:tr>
      <w:tr w:rsidR="003A658C" w:rsidRPr="00B9078F" w14:paraId="3FE6905A" w14:textId="77777777" w:rsidTr="003A658C">
        <w:tc>
          <w:tcPr>
            <w:tcW w:w="1501" w:type="dxa"/>
          </w:tcPr>
          <w:p w14:paraId="4FDB7C27" w14:textId="59BC149C" w:rsidR="003A658C" w:rsidRPr="00B9078F" w:rsidRDefault="003A658C" w:rsidP="00BE49AD">
            <w:pPr>
              <w:pStyle w:val="Odstavec"/>
              <w:tabs>
                <w:tab w:val="clear" w:pos="709"/>
              </w:tabs>
              <w:rPr>
                <w:rFonts w:ascii="Times New Roman" w:hAnsi="Times New Roman"/>
              </w:rPr>
            </w:pPr>
            <w:r w:rsidRPr="003A658C">
              <w:rPr>
                <w:rFonts w:ascii="Times New Roman" w:hAnsi="Times New Roman"/>
                <w:szCs w:val="24"/>
              </w:rPr>
              <w:t xml:space="preserve">Obrázek </w:t>
            </w:r>
            <w:r>
              <w:rPr>
                <w:rFonts w:ascii="Times New Roman" w:hAnsi="Times New Roman"/>
                <w:szCs w:val="24"/>
              </w:rPr>
              <w:t>1</w:t>
            </w:r>
          </w:p>
        </w:tc>
        <w:tc>
          <w:tcPr>
            <w:tcW w:w="491" w:type="dxa"/>
          </w:tcPr>
          <w:p w14:paraId="3236CF3E" w14:textId="1C8F7001" w:rsidR="003A658C" w:rsidRPr="00B9078F" w:rsidRDefault="00E03818" w:rsidP="00E4449B">
            <w:pPr>
              <w:pStyle w:val="Odstavec"/>
              <w:tabs>
                <w:tab w:val="clear" w:pos="709"/>
              </w:tabs>
              <w:rPr>
                <w:rFonts w:ascii="Times New Roman" w:hAnsi="Times New Roman"/>
              </w:rPr>
            </w:pPr>
            <w:r w:rsidRPr="00B9078F">
              <w:rPr>
                <w:rFonts w:ascii="Times New Roman" w:hAnsi="Times New Roman"/>
              </w:rPr>
              <w:sym w:font="Symbol" w:char="F02D"/>
            </w:r>
          </w:p>
        </w:tc>
        <w:tc>
          <w:tcPr>
            <w:tcW w:w="5449" w:type="dxa"/>
          </w:tcPr>
          <w:p w14:paraId="7BB946A6" w14:textId="54CE8E8B" w:rsidR="003A658C" w:rsidRPr="003A658C" w:rsidRDefault="000B536A" w:rsidP="00E4449B">
            <w:pPr>
              <w:pStyle w:val="Odstavec"/>
              <w:tabs>
                <w:tab w:val="clear" w:pos="709"/>
              </w:tabs>
              <w:rPr>
                <w:rFonts w:ascii="Times New Roman" w:hAnsi="Times New Roman"/>
              </w:rPr>
            </w:pPr>
            <w:r w:rsidRPr="000B536A">
              <w:rPr>
                <w:rFonts w:ascii="Times New Roman" w:hAnsi="Times New Roman"/>
                <w:szCs w:val="24"/>
              </w:rPr>
              <w:t>Symetrická kryptografie</w:t>
            </w:r>
          </w:p>
        </w:tc>
        <w:tc>
          <w:tcPr>
            <w:tcW w:w="1062" w:type="dxa"/>
          </w:tcPr>
          <w:p w14:paraId="0DD8594D" w14:textId="5D8FDFAE" w:rsidR="003A658C" w:rsidRPr="00B9078F" w:rsidRDefault="000F6656" w:rsidP="00E4449B">
            <w:pPr>
              <w:pStyle w:val="Odstavec"/>
              <w:tabs>
                <w:tab w:val="clear" w:pos="709"/>
              </w:tabs>
              <w:rPr>
                <w:rFonts w:ascii="Times New Roman" w:hAnsi="Times New Roman"/>
              </w:rPr>
            </w:pPr>
            <w:ins w:id="606" w:author="Vojtěch Bžatek" w:date="2024-05-22T10:16:00Z" w16du:dateUtc="2024-05-22T08:16:00Z">
              <w:r>
                <w:rPr>
                  <w:rFonts w:ascii="Times New Roman" w:hAnsi="Times New Roman"/>
                </w:rPr>
                <w:t>19</w:t>
              </w:r>
            </w:ins>
          </w:p>
        </w:tc>
      </w:tr>
      <w:tr w:rsidR="003A658C" w:rsidRPr="00B9078F" w14:paraId="705B207A" w14:textId="77777777" w:rsidTr="003A658C">
        <w:tc>
          <w:tcPr>
            <w:tcW w:w="1501" w:type="dxa"/>
          </w:tcPr>
          <w:p w14:paraId="08A73779" w14:textId="74882A2A" w:rsidR="003A658C" w:rsidRPr="003A658C" w:rsidRDefault="003A658C" w:rsidP="00BE49AD">
            <w:pPr>
              <w:pStyle w:val="Odstavec"/>
              <w:tabs>
                <w:tab w:val="clear" w:pos="709"/>
              </w:tabs>
              <w:rPr>
                <w:rFonts w:ascii="Times New Roman" w:hAnsi="Times New Roman"/>
                <w:szCs w:val="24"/>
              </w:rPr>
            </w:pPr>
            <w:r w:rsidRPr="003A658C">
              <w:rPr>
                <w:rFonts w:ascii="Times New Roman" w:hAnsi="Times New Roman"/>
                <w:szCs w:val="24"/>
              </w:rPr>
              <w:t>Obrázek 2</w:t>
            </w:r>
          </w:p>
        </w:tc>
        <w:tc>
          <w:tcPr>
            <w:tcW w:w="491" w:type="dxa"/>
          </w:tcPr>
          <w:p w14:paraId="1207C892" w14:textId="373F904B" w:rsidR="003A658C" w:rsidRPr="003A658C" w:rsidRDefault="00E03818" w:rsidP="00E4449B">
            <w:pPr>
              <w:pStyle w:val="Odstavec"/>
              <w:tabs>
                <w:tab w:val="clear" w:pos="709"/>
              </w:tabs>
              <w:rPr>
                <w:rFonts w:ascii="Times New Roman" w:hAnsi="Times New Roman"/>
                <w:szCs w:val="24"/>
              </w:rPr>
            </w:pPr>
            <w:r w:rsidRPr="00B9078F">
              <w:rPr>
                <w:rFonts w:ascii="Times New Roman" w:hAnsi="Times New Roman"/>
              </w:rPr>
              <w:sym w:font="Symbol" w:char="F02D"/>
            </w:r>
          </w:p>
        </w:tc>
        <w:tc>
          <w:tcPr>
            <w:tcW w:w="5449" w:type="dxa"/>
          </w:tcPr>
          <w:p w14:paraId="4FA63193" w14:textId="10418973" w:rsidR="003A658C" w:rsidRPr="003A658C" w:rsidRDefault="000B536A" w:rsidP="00E4449B">
            <w:pPr>
              <w:pStyle w:val="Odstavec"/>
              <w:tabs>
                <w:tab w:val="clear" w:pos="709"/>
              </w:tabs>
              <w:rPr>
                <w:rFonts w:ascii="Times New Roman" w:hAnsi="Times New Roman"/>
                <w:szCs w:val="24"/>
              </w:rPr>
            </w:pPr>
            <w:r w:rsidRPr="000B536A">
              <w:rPr>
                <w:rFonts w:ascii="Times New Roman" w:hAnsi="Times New Roman"/>
                <w:szCs w:val="24"/>
              </w:rPr>
              <w:t>Asymetrická kryptografie</w:t>
            </w:r>
          </w:p>
        </w:tc>
        <w:tc>
          <w:tcPr>
            <w:tcW w:w="1062" w:type="dxa"/>
          </w:tcPr>
          <w:p w14:paraId="35C8B882" w14:textId="417605C9" w:rsidR="003A658C" w:rsidRPr="00B9078F" w:rsidRDefault="000F6656" w:rsidP="00E4449B">
            <w:pPr>
              <w:pStyle w:val="Odstavec"/>
              <w:tabs>
                <w:tab w:val="clear" w:pos="709"/>
              </w:tabs>
              <w:rPr>
                <w:rFonts w:ascii="Times New Roman" w:hAnsi="Times New Roman"/>
              </w:rPr>
            </w:pPr>
            <w:ins w:id="607" w:author="Vojtěch Bžatek" w:date="2024-05-22T10:16:00Z" w16du:dateUtc="2024-05-22T08:16:00Z">
              <w:r>
                <w:rPr>
                  <w:rFonts w:ascii="Times New Roman" w:hAnsi="Times New Roman"/>
                </w:rPr>
                <w:t>20</w:t>
              </w:r>
            </w:ins>
          </w:p>
        </w:tc>
      </w:tr>
      <w:tr w:rsidR="009F07AA" w:rsidRPr="00B9078F" w14:paraId="2D0910C5" w14:textId="77777777" w:rsidTr="003A658C">
        <w:tc>
          <w:tcPr>
            <w:tcW w:w="1501" w:type="dxa"/>
          </w:tcPr>
          <w:p w14:paraId="690F5613" w14:textId="6439D5B5" w:rsidR="009F07AA" w:rsidRPr="00B9078F" w:rsidRDefault="009B4F38" w:rsidP="00E4449B">
            <w:pPr>
              <w:pStyle w:val="Odstavec"/>
              <w:tabs>
                <w:tab w:val="clear" w:pos="709"/>
              </w:tabs>
              <w:rPr>
                <w:rFonts w:ascii="Times New Roman" w:hAnsi="Times New Roman"/>
                <w:szCs w:val="24"/>
              </w:rPr>
            </w:pPr>
            <w:r>
              <w:rPr>
                <w:rFonts w:ascii="Times New Roman" w:hAnsi="Times New Roman"/>
                <w:szCs w:val="24"/>
              </w:rPr>
              <w:t xml:space="preserve">Obrázek </w:t>
            </w:r>
            <w:r w:rsidR="00E03818">
              <w:rPr>
                <w:rFonts w:ascii="Times New Roman" w:hAnsi="Times New Roman"/>
                <w:szCs w:val="24"/>
              </w:rPr>
              <w:t>3</w:t>
            </w:r>
          </w:p>
        </w:tc>
        <w:tc>
          <w:tcPr>
            <w:tcW w:w="491" w:type="dxa"/>
          </w:tcPr>
          <w:p w14:paraId="0C65FD1C" w14:textId="7D67727A" w:rsidR="009F07AA" w:rsidRPr="00B9078F" w:rsidRDefault="009B4F38" w:rsidP="00E4449B">
            <w:pPr>
              <w:pStyle w:val="Odstavec"/>
              <w:tabs>
                <w:tab w:val="clear" w:pos="709"/>
              </w:tabs>
              <w:rPr>
                <w:rFonts w:ascii="Times New Roman" w:hAnsi="Times New Roman"/>
                <w:szCs w:val="24"/>
              </w:rPr>
            </w:pPr>
            <w:r w:rsidRPr="00B9078F">
              <w:rPr>
                <w:rFonts w:ascii="Times New Roman" w:hAnsi="Times New Roman"/>
              </w:rPr>
              <w:sym w:font="Symbol" w:char="F02D"/>
            </w:r>
          </w:p>
        </w:tc>
        <w:tc>
          <w:tcPr>
            <w:tcW w:w="5449" w:type="dxa"/>
          </w:tcPr>
          <w:p w14:paraId="3FABC55B" w14:textId="16699518" w:rsidR="009F07AA" w:rsidRPr="00BC44B3" w:rsidRDefault="000B536A" w:rsidP="00BC44B3">
            <w:pPr>
              <w:rPr>
                <w:sz w:val="24"/>
                <w:szCs w:val="24"/>
              </w:rPr>
            </w:pPr>
            <w:r w:rsidRPr="000B536A">
              <w:rPr>
                <w:sz w:val="24"/>
                <w:szCs w:val="24"/>
              </w:rPr>
              <w:t xml:space="preserve">KEM vs </w:t>
            </w:r>
            <w:proofErr w:type="spellStart"/>
            <w:r w:rsidRPr="000B536A">
              <w:rPr>
                <w:sz w:val="24"/>
                <w:szCs w:val="24"/>
              </w:rPr>
              <w:t>Diffie</w:t>
            </w:r>
            <w:proofErr w:type="spellEnd"/>
            <w:r w:rsidRPr="000B536A">
              <w:rPr>
                <w:sz w:val="24"/>
                <w:szCs w:val="24"/>
              </w:rPr>
              <w:t>-Hellman (Metody výměny klíčů)</w:t>
            </w:r>
          </w:p>
        </w:tc>
        <w:tc>
          <w:tcPr>
            <w:tcW w:w="1062" w:type="dxa"/>
          </w:tcPr>
          <w:p w14:paraId="3BBF1803" w14:textId="4EB9B0C0" w:rsidR="009F07AA" w:rsidRPr="00B9078F" w:rsidRDefault="000F6656" w:rsidP="00E4449B">
            <w:pPr>
              <w:pStyle w:val="Odstavec"/>
              <w:tabs>
                <w:tab w:val="clear" w:pos="709"/>
              </w:tabs>
              <w:rPr>
                <w:rFonts w:ascii="Times New Roman" w:hAnsi="Times New Roman"/>
                <w:szCs w:val="24"/>
              </w:rPr>
            </w:pPr>
            <w:ins w:id="608" w:author="Vojtěch Bžatek" w:date="2024-05-22T10:17:00Z" w16du:dateUtc="2024-05-22T08:17:00Z">
              <w:r>
                <w:rPr>
                  <w:rFonts w:ascii="Times New Roman" w:hAnsi="Times New Roman"/>
                  <w:szCs w:val="24"/>
                </w:rPr>
                <w:t>21</w:t>
              </w:r>
            </w:ins>
          </w:p>
        </w:tc>
      </w:tr>
      <w:tr w:rsidR="009F07AA" w:rsidRPr="00B9078F" w14:paraId="2535988F" w14:textId="77777777" w:rsidTr="003A658C">
        <w:tc>
          <w:tcPr>
            <w:tcW w:w="1501" w:type="dxa"/>
          </w:tcPr>
          <w:p w14:paraId="4FD51BB3" w14:textId="3739C007" w:rsidR="009F07AA" w:rsidRPr="00B9078F" w:rsidRDefault="00BC44B3" w:rsidP="00E4449B">
            <w:pPr>
              <w:pStyle w:val="Odstavec"/>
              <w:tabs>
                <w:tab w:val="clear" w:pos="709"/>
              </w:tabs>
              <w:rPr>
                <w:rFonts w:ascii="Times New Roman" w:hAnsi="Times New Roman"/>
              </w:rPr>
            </w:pPr>
            <w:r>
              <w:rPr>
                <w:rFonts w:ascii="Times New Roman" w:hAnsi="Times New Roman"/>
                <w:szCs w:val="24"/>
              </w:rPr>
              <w:t xml:space="preserve">Obrázek </w:t>
            </w:r>
            <w:r w:rsidR="00E03818">
              <w:rPr>
                <w:rFonts w:ascii="Times New Roman" w:hAnsi="Times New Roman"/>
                <w:szCs w:val="24"/>
              </w:rPr>
              <w:t>4</w:t>
            </w:r>
          </w:p>
        </w:tc>
        <w:tc>
          <w:tcPr>
            <w:tcW w:w="491" w:type="dxa"/>
          </w:tcPr>
          <w:p w14:paraId="3D947C77" w14:textId="3ECB2064" w:rsidR="009F07AA" w:rsidRPr="00B9078F" w:rsidRDefault="00BC44B3" w:rsidP="00E4449B">
            <w:pPr>
              <w:pStyle w:val="Odstavec"/>
              <w:tabs>
                <w:tab w:val="clear" w:pos="709"/>
              </w:tabs>
              <w:rPr>
                <w:rFonts w:ascii="Times New Roman" w:hAnsi="Times New Roman"/>
              </w:rPr>
            </w:pPr>
            <w:r w:rsidRPr="00B9078F">
              <w:rPr>
                <w:rFonts w:ascii="Times New Roman" w:hAnsi="Times New Roman"/>
              </w:rPr>
              <w:sym w:font="Symbol" w:char="F02D"/>
            </w:r>
          </w:p>
        </w:tc>
        <w:tc>
          <w:tcPr>
            <w:tcW w:w="5449" w:type="dxa"/>
          </w:tcPr>
          <w:p w14:paraId="0477C44A" w14:textId="14BB83C6" w:rsidR="00BC44B3" w:rsidRPr="00B9078F" w:rsidRDefault="000B536A" w:rsidP="00BC44B3">
            <w:r w:rsidRPr="000B536A">
              <w:rPr>
                <w:sz w:val="24"/>
                <w:szCs w:val="24"/>
              </w:rPr>
              <w:t>Digitální podpisy</w:t>
            </w:r>
          </w:p>
        </w:tc>
        <w:tc>
          <w:tcPr>
            <w:tcW w:w="1062" w:type="dxa"/>
          </w:tcPr>
          <w:p w14:paraId="01B2034F" w14:textId="1C6A5583" w:rsidR="009F07AA" w:rsidRPr="00B9078F" w:rsidRDefault="000F6656" w:rsidP="00E4449B">
            <w:pPr>
              <w:pStyle w:val="Odstavec"/>
              <w:tabs>
                <w:tab w:val="clear" w:pos="709"/>
              </w:tabs>
              <w:rPr>
                <w:rFonts w:ascii="Times New Roman" w:hAnsi="Times New Roman"/>
                <w:highlight w:val="yellow"/>
              </w:rPr>
            </w:pPr>
            <w:ins w:id="609" w:author="Vojtěch Bžatek" w:date="2024-05-22T10:17:00Z" w16du:dateUtc="2024-05-22T08:17:00Z">
              <w:r>
                <w:rPr>
                  <w:rFonts w:ascii="Times New Roman" w:hAnsi="Times New Roman"/>
                  <w:highlight w:val="yellow"/>
                </w:rPr>
                <w:t>22</w:t>
              </w:r>
            </w:ins>
          </w:p>
        </w:tc>
      </w:tr>
      <w:tr w:rsidR="009F07AA" w:rsidRPr="00B9078F" w14:paraId="1A8957C0" w14:textId="77777777" w:rsidTr="003A658C">
        <w:tc>
          <w:tcPr>
            <w:tcW w:w="1501" w:type="dxa"/>
          </w:tcPr>
          <w:p w14:paraId="142A7BE6" w14:textId="3E30119A" w:rsidR="009F07AA" w:rsidRPr="00B9078F" w:rsidRDefault="00BC44B3" w:rsidP="00E4449B">
            <w:pPr>
              <w:pStyle w:val="Odstavec"/>
              <w:tabs>
                <w:tab w:val="clear" w:pos="709"/>
              </w:tabs>
              <w:rPr>
                <w:rFonts w:ascii="Times New Roman" w:hAnsi="Times New Roman"/>
              </w:rPr>
            </w:pPr>
            <w:r>
              <w:rPr>
                <w:rFonts w:ascii="Times New Roman" w:hAnsi="Times New Roman"/>
                <w:szCs w:val="24"/>
              </w:rPr>
              <w:t xml:space="preserve">Obrázek </w:t>
            </w:r>
            <w:r w:rsidR="00E03818">
              <w:rPr>
                <w:rFonts w:ascii="Times New Roman" w:hAnsi="Times New Roman"/>
                <w:szCs w:val="24"/>
              </w:rPr>
              <w:t>5</w:t>
            </w:r>
          </w:p>
        </w:tc>
        <w:tc>
          <w:tcPr>
            <w:tcW w:w="491" w:type="dxa"/>
          </w:tcPr>
          <w:p w14:paraId="3CDFD7C8" w14:textId="2BBAFDC7" w:rsidR="009F07AA" w:rsidRPr="00B9078F" w:rsidRDefault="00BC44B3" w:rsidP="00E4449B">
            <w:pPr>
              <w:pStyle w:val="Odstavec"/>
              <w:tabs>
                <w:tab w:val="clear" w:pos="709"/>
              </w:tabs>
              <w:rPr>
                <w:rFonts w:ascii="Times New Roman" w:hAnsi="Times New Roman"/>
              </w:rPr>
            </w:pPr>
            <w:r w:rsidRPr="00B9078F">
              <w:rPr>
                <w:rFonts w:ascii="Times New Roman" w:hAnsi="Times New Roman"/>
              </w:rPr>
              <w:sym w:font="Symbol" w:char="F02D"/>
            </w:r>
          </w:p>
        </w:tc>
        <w:tc>
          <w:tcPr>
            <w:tcW w:w="5449" w:type="dxa"/>
          </w:tcPr>
          <w:p w14:paraId="7265FA75" w14:textId="62E17DE1" w:rsidR="009F07AA" w:rsidRPr="00BC44B3" w:rsidRDefault="000B536A" w:rsidP="00E4449B">
            <w:pPr>
              <w:pStyle w:val="Odstavec"/>
              <w:tabs>
                <w:tab w:val="clear" w:pos="709"/>
              </w:tabs>
              <w:rPr>
                <w:rFonts w:ascii="Times New Roman" w:hAnsi="Times New Roman"/>
              </w:rPr>
            </w:pPr>
            <w:r w:rsidRPr="000B536A">
              <w:rPr>
                <w:rFonts w:ascii="Times New Roman" w:hAnsi="Times New Roman"/>
              </w:rPr>
              <w:t>Mříž se dvěma různými základnami</w:t>
            </w:r>
          </w:p>
        </w:tc>
        <w:tc>
          <w:tcPr>
            <w:tcW w:w="1062" w:type="dxa"/>
          </w:tcPr>
          <w:p w14:paraId="4D463C6F" w14:textId="5948B39A" w:rsidR="009F07AA" w:rsidRPr="00B9078F" w:rsidRDefault="000F6656" w:rsidP="00E4449B">
            <w:pPr>
              <w:pStyle w:val="Odstavec"/>
              <w:tabs>
                <w:tab w:val="clear" w:pos="709"/>
              </w:tabs>
              <w:rPr>
                <w:rFonts w:ascii="Times New Roman" w:hAnsi="Times New Roman"/>
              </w:rPr>
            </w:pPr>
            <w:ins w:id="610" w:author="Vojtěch Bžatek" w:date="2024-05-22T10:17:00Z" w16du:dateUtc="2024-05-22T08:17:00Z">
              <w:r>
                <w:rPr>
                  <w:rFonts w:ascii="Times New Roman" w:hAnsi="Times New Roman"/>
                </w:rPr>
                <w:t>26</w:t>
              </w:r>
            </w:ins>
          </w:p>
        </w:tc>
      </w:tr>
      <w:tr w:rsidR="00BC44B3" w:rsidRPr="00B9078F" w14:paraId="5E4BC04A" w14:textId="77777777" w:rsidTr="003A658C">
        <w:tc>
          <w:tcPr>
            <w:tcW w:w="1501" w:type="dxa"/>
          </w:tcPr>
          <w:p w14:paraId="2A26F511" w14:textId="0DC66E11" w:rsidR="00BC44B3" w:rsidRPr="00B9078F" w:rsidRDefault="00470DA1" w:rsidP="00E4449B">
            <w:pPr>
              <w:pStyle w:val="Odstavec"/>
              <w:tabs>
                <w:tab w:val="clear" w:pos="709"/>
              </w:tabs>
              <w:rPr>
                <w:rFonts w:ascii="Times New Roman" w:hAnsi="Times New Roman"/>
              </w:rPr>
            </w:pPr>
            <w:r>
              <w:rPr>
                <w:rFonts w:ascii="Times New Roman" w:hAnsi="Times New Roman"/>
                <w:szCs w:val="24"/>
              </w:rPr>
              <w:t xml:space="preserve">Obrázek </w:t>
            </w:r>
            <w:r w:rsidR="00E03818">
              <w:rPr>
                <w:rFonts w:ascii="Times New Roman" w:hAnsi="Times New Roman"/>
                <w:szCs w:val="24"/>
              </w:rPr>
              <w:t>6</w:t>
            </w:r>
          </w:p>
        </w:tc>
        <w:tc>
          <w:tcPr>
            <w:tcW w:w="491" w:type="dxa"/>
          </w:tcPr>
          <w:p w14:paraId="33944B5F" w14:textId="3FA68639" w:rsidR="00BC44B3" w:rsidRPr="00B9078F" w:rsidRDefault="00BC44B3" w:rsidP="00E4449B">
            <w:pPr>
              <w:pStyle w:val="Odstavec"/>
              <w:tabs>
                <w:tab w:val="clear" w:pos="709"/>
              </w:tabs>
              <w:rPr>
                <w:rFonts w:ascii="Times New Roman" w:hAnsi="Times New Roman"/>
              </w:rPr>
            </w:pPr>
            <w:r w:rsidRPr="00B9078F">
              <w:rPr>
                <w:rFonts w:ascii="Times New Roman" w:hAnsi="Times New Roman"/>
              </w:rPr>
              <w:sym w:font="Symbol" w:char="F02D"/>
            </w:r>
          </w:p>
        </w:tc>
        <w:tc>
          <w:tcPr>
            <w:tcW w:w="5449" w:type="dxa"/>
          </w:tcPr>
          <w:p w14:paraId="5B1C3CD9" w14:textId="32D34704" w:rsidR="00BC44B3" w:rsidRPr="00B9078F" w:rsidRDefault="000B536A" w:rsidP="00E4449B">
            <w:pPr>
              <w:pStyle w:val="Odstavec"/>
              <w:tabs>
                <w:tab w:val="clear" w:pos="709"/>
              </w:tabs>
              <w:rPr>
                <w:rFonts w:ascii="Times New Roman" w:hAnsi="Times New Roman"/>
              </w:rPr>
            </w:pPr>
            <w:r w:rsidRPr="000B536A">
              <w:rPr>
                <w:rFonts w:ascii="Times New Roman" w:hAnsi="Times New Roman"/>
              </w:rPr>
              <w:t>Třída pro KEM algoritmus</w:t>
            </w:r>
          </w:p>
        </w:tc>
        <w:tc>
          <w:tcPr>
            <w:tcW w:w="1062" w:type="dxa"/>
          </w:tcPr>
          <w:p w14:paraId="655739A8" w14:textId="7AAA2797" w:rsidR="00BC44B3" w:rsidRPr="00B9078F" w:rsidRDefault="000F6656" w:rsidP="00E4449B">
            <w:pPr>
              <w:pStyle w:val="Odstavec"/>
              <w:tabs>
                <w:tab w:val="clear" w:pos="709"/>
              </w:tabs>
              <w:rPr>
                <w:rFonts w:ascii="Times New Roman" w:hAnsi="Times New Roman"/>
              </w:rPr>
            </w:pPr>
            <w:ins w:id="611" w:author="Vojtěch Bžatek" w:date="2024-05-22T10:18:00Z" w16du:dateUtc="2024-05-22T08:18:00Z">
              <w:r>
                <w:rPr>
                  <w:rFonts w:ascii="Times New Roman" w:hAnsi="Times New Roman"/>
                </w:rPr>
                <w:t>31</w:t>
              </w:r>
            </w:ins>
          </w:p>
        </w:tc>
      </w:tr>
      <w:tr w:rsidR="00BC44B3" w:rsidRPr="00B9078F" w14:paraId="0148DDFD" w14:textId="77777777" w:rsidTr="003A658C">
        <w:tc>
          <w:tcPr>
            <w:tcW w:w="1501" w:type="dxa"/>
          </w:tcPr>
          <w:p w14:paraId="71E6612E" w14:textId="2D63E8D5" w:rsidR="00BC44B3" w:rsidRPr="00B9078F" w:rsidRDefault="003A658C" w:rsidP="00E4449B">
            <w:pPr>
              <w:pStyle w:val="Odstavec"/>
              <w:tabs>
                <w:tab w:val="clear" w:pos="709"/>
              </w:tabs>
              <w:rPr>
                <w:rFonts w:ascii="Times New Roman" w:hAnsi="Times New Roman"/>
              </w:rPr>
            </w:pPr>
            <w:r>
              <w:rPr>
                <w:rFonts w:ascii="Times New Roman" w:hAnsi="Times New Roman"/>
              </w:rPr>
              <w:t xml:space="preserve">Obrázek </w:t>
            </w:r>
            <w:r w:rsidR="00E03818">
              <w:rPr>
                <w:rFonts w:ascii="Times New Roman" w:hAnsi="Times New Roman"/>
              </w:rPr>
              <w:t>7</w:t>
            </w:r>
          </w:p>
        </w:tc>
        <w:tc>
          <w:tcPr>
            <w:tcW w:w="491" w:type="dxa"/>
          </w:tcPr>
          <w:p w14:paraId="2E2B17F3" w14:textId="727804C2" w:rsidR="00BC44B3" w:rsidRPr="00B9078F" w:rsidRDefault="00BC44B3" w:rsidP="00E4449B">
            <w:pPr>
              <w:pStyle w:val="Odstavec"/>
              <w:tabs>
                <w:tab w:val="clear" w:pos="709"/>
              </w:tabs>
              <w:rPr>
                <w:rFonts w:ascii="Times New Roman" w:hAnsi="Times New Roman"/>
              </w:rPr>
            </w:pPr>
            <w:r w:rsidRPr="00B9078F">
              <w:rPr>
                <w:rFonts w:ascii="Times New Roman" w:hAnsi="Times New Roman"/>
              </w:rPr>
              <w:sym w:font="Symbol" w:char="F02D"/>
            </w:r>
          </w:p>
        </w:tc>
        <w:tc>
          <w:tcPr>
            <w:tcW w:w="5449" w:type="dxa"/>
          </w:tcPr>
          <w:p w14:paraId="46429108" w14:textId="37E1C917" w:rsidR="00BC44B3" w:rsidRPr="00B9078F" w:rsidRDefault="000B536A" w:rsidP="00E4449B">
            <w:pPr>
              <w:pStyle w:val="Odstavec"/>
              <w:tabs>
                <w:tab w:val="clear" w:pos="709"/>
              </w:tabs>
              <w:rPr>
                <w:rFonts w:ascii="Times New Roman" w:hAnsi="Times New Roman"/>
              </w:rPr>
            </w:pPr>
            <w:r w:rsidRPr="000B536A">
              <w:rPr>
                <w:rFonts w:ascii="Times New Roman" w:hAnsi="Times New Roman"/>
              </w:rPr>
              <w:t>Třída pro podpisový algoritmus</w:t>
            </w:r>
          </w:p>
        </w:tc>
        <w:tc>
          <w:tcPr>
            <w:tcW w:w="1062" w:type="dxa"/>
          </w:tcPr>
          <w:p w14:paraId="02C2ABE3" w14:textId="2042EF67" w:rsidR="00BC44B3" w:rsidRPr="00B9078F" w:rsidRDefault="000F6656" w:rsidP="00E4449B">
            <w:pPr>
              <w:pStyle w:val="Odstavec"/>
              <w:tabs>
                <w:tab w:val="clear" w:pos="709"/>
              </w:tabs>
              <w:rPr>
                <w:rFonts w:ascii="Times New Roman" w:hAnsi="Times New Roman"/>
              </w:rPr>
            </w:pPr>
            <w:ins w:id="612" w:author="Vojtěch Bžatek" w:date="2024-05-22T10:18:00Z" w16du:dateUtc="2024-05-22T08:18:00Z">
              <w:r>
                <w:rPr>
                  <w:rFonts w:ascii="Times New Roman" w:hAnsi="Times New Roman"/>
                </w:rPr>
                <w:t>31</w:t>
              </w:r>
            </w:ins>
          </w:p>
        </w:tc>
      </w:tr>
      <w:tr w:rsidR="00BC44B3" w:rsidRPr="00B9078F" w14:paraId="337086E3" w14:textId="77777777" w:rsidTr="003A658C">
        <w:tc>
          <w:tcPr>
            <w:tcW w:w="1501" w:type="dxa"/>
          </w:tcPr>
          <w:p w14:paraId="55CA3C9D" w14:textId="66324CEB" w:rsidR="00BC44B3" w:rsidRPr="00B9078F" w:rsidRDefault="003A658C" w:rsidP="00E4449B">
            <w:pPr>
              <w:pStyle w:val="Odstavec"/>
              <w:tabs>
                <w:tab w:val="clear" w:pos="709"/>
              </w:tabs>
              <w:rPr>
                <w:rFonts w:ascii="Times New Roman" w:hAnsi="Times New Roman"/>
              </w:rPr>
            </w:pPr>
            <w:r>
              <w:rPr>
                <w:rFonts w:ascii="Times New Roman" w:hAnsi="Times New Roman"/>
              </w:rPr>
              <w:t xml:space="preserve">Obrázek </w:t>
            </w:r>
            <w:r w:rsidR="00E03818">
              <w:rPr>
                <w:rFonts w:ascii="Times New Roman" w:hAnsi="Times New Roman"/>
              </w:rPr>
              <w:t>8</w:t>
            </w:r>
          </w:p>
        </w:tc>
        <w:tc>
          <w:tcPr>
            <w:tcW w:w="491" w:type="dxa"/>
          </w:tcPr>
          <w:p w14:paraId="4A842515" w14:textId="015B6E55" w:rsidR="00BC44B3" w:rsidRPr="00B9078F" w:rsidRDefault="00BC44B3" w:rsidP="00E4449B">
            <w:pPr>
              <w:pStyle w:val="Odstavec"/>
              <w:tabs>
                <w:tab w:val="clear" w:pos="709"/>
              </w:tabs>
              <w:rPr>
                <w:rFonts w:ascii="Times New Roman" w:hAnsi="Times New Roman"/>
              </w:rPr>
            </w:pPr>
            <w:r w:rsidRPr="00B9078F">
              <w:rPr>
                <w:rFonts w:ascii="Times New Roman" w:hAnsi="Times New Roman"/>
              </w:rPr>
              <w:sym w:font="Symbol" w:char="F02D"/>
            </w:r>
          </w:p>
        </w:tc>
        <w:tc>
          <w:tcPr>
            <w:tcW w:w="5449" w:type="dxa"/>
          </w:tcPr>
          <w:p w14:paraId="4A8F6C7F" w14:textId="58BF11A6" w:rsidR="00BC44B3" w:rsidRPr="00B9078F" w:rsidRDefault="000B536A" w:rsidP="00E4449B">
            <w:pPr>
              <w:pStyle w:val="Odstavec"/>
              <w:tabs>
                <w:tab w:val="clear" w:pos="709"/>
              </w:tabs>
              <w:rPr>
                <w:rFonts w:ascii="Times New Roman" w:hAnsi="Times New Roman"/>
              </w:rPr>
            </w:pPr>
            <w:r w:rsidRPr="000B536A">
              <w:rPr>
                <w:rFonts w:ascii="Times New Roman" w:hAnsi="Times New Roman"/>
              </w:rPr>
              <w:t>Funkce pro výměnu symetrického klíče</w:t>
            </w:r>
          </w:p>
        </w:tc>
        <w:tc>
          <w:tcPr>
            <w:tcW w:w="1062" w:type="dxa"/>
          </w:tcPr>
          <w:p w14:paraId="7B42241E" w14:textId="6E93527E" w:rsidR="00BC44B3" w:rsidRPr="00B9078F" w:rsidRDefault="000F6656" w:rsidP="00E4449B">
            <w:pPr>
              <w:pStyle w:val="Odstavec"/>
              <w:tabs>
                <w:tab w:val="clear" w:pos="709"/>
              </w:tabs>
              <w:rPr>
                <w:rFonts w:ascii="Times New Roman" w:hAnsi="Times New Roman"/>
              </w:rPr>
            </w:pPr>
            <w:ins w:id="613" w:author="Vojtěch Bžatek" w:date="2024-05-22T10:18:00Z" w16du:dateUtc="2024-05-22T08:18:00Z">
              <w:r>
                <w:rPr>
                  <w:rFonts w:ascii="Times New Roman" w:hAnsi="Times New Roman"/>
                </w:rPr>
                <w:t>34</w:t>
              </w:r>
            </w:ins>
          </w:p>
        </w:tc>
      </w:tr>
      <w:tr w:rsidR="00BC44B3" w:rsidRPr="00B9078F" w14:paraId="70414D55" w14:textId="77777777" w:rsidTr="003A658C">
        <w:tc>
          <w:tcPr>
            <w:tcW w:w="1501" w:type="dxa"/>
          </w:tcPr>
          <w:p w14:paraId="39781863" w14:textId="609258B6" w:rsidR="00BC44B3" w:rsidRPr="00B9078F" w:rsidRDefault="003A658C" w:rsidP="00E4449B">
            <w:pPr>
              <w:pStyle w:val="Odstavec"/>
              <w:tabs>
                <w:tab w:val="clear" w:pos="709"/>
              </w:tabs>
              <w:rPr>
                <w:rFonts w:ascii="Times New Roman" w:hAnsi="Times New Roman"/>
              </w:rPr>
            </w:pPr>
            <w:r>
              <w:rPr>
                <w:rFonts w:ascii="Times New Roman" w:hAnsi="Times New Roman"/>
              </w:rPr>
              <w:t xml:space="preserve">Obrázek </w:t>
            </w:r>
            <w:r w:rsidR="00E03818">
              <w:rPr>
                <w:rFonts w:ascii="Times New Roman" w:hAnsi="Times New Roman"/>
              </w:rPr>
              <w:t>9</w:t>
            </w:r>
          </w:p>
        </w:tc>
        <w:tc>
          <w:tcPr>
            <w:tcW w:w="491" w:type="dxa"/>
          </w:tcPr>
          <w:p w14:paraId="4F4C5FF0" w14:textId="2BA45D11" w:rsidR="00BC44B3" w:rsidRPr="00B9078F" w:rsidRDefault="00BC44B3" w:rsidP="00E4449B">
            <w:pPr>
              <w:pStyle w:val="Odstavec"/>
              <w:tabs>
                <w:tab w:val="clear" w:pos="709"/>
              </w:tabs>
              <w:rPr>
                <w:rFonts w:ascii="Times New Roman" w:hAnsi="Times New Roman"/>
              </w:rPr>
            </w:pPr>
            <w:r w:rsidRPr="00B9078F">
              <w:rPr>
                <w:rFonts w:ascii="Times New Roman" w:hAnsi="Times New Roman"/>
              </w:rPr>
              <w:sym w:font="Symbol" w:char="F02D"/>
            </w:r>
          </w:p>
        </w:tc>
        <w:tc>
          <w:tcPr>
            <w:tcW w:w="5449" w:type="dxa"/>
          </w:tcPr>
          <w:p w14:paraId="40094916" w14:textId="0DFFB64A" w:rsidR="00BC44B3" w:rsidRPr="00B9078F" w:rsidRDefault="000B536A" w:rsidP="00E4449B">
            <w:pPr>
              <w:pStyle w:val="Odstavec"/>
              <w:tabs>
                <w:tab w:val="clear" w:pos="709"/>
              </w:tabs>
              <w:rPr>
                <w:rFonts w:ascii="Times New Roman" w:hAnsi="Times New Roman"/>
              </w:rPr>
            </w:pPr>
            <w:r w:rsidRPr="000B536A">
              <w:rPr>
                <w:rFonts w:ascii="Times New Roman" w:hAnsi="Times New Roman"/>
              </w:rPr>
              <w:t>Popis výměny symetrického klíče pro první spojení mezi Alicí a CA</w:t>
            </w:r>
          </w:p>
        </w:tc>
        <w:tc>
          <w:tcPr>
            <w:tcW w:w="1062" w:type="dxa"/>
          </w:tcPr>
          <w:p w14:paraId="3F45B519" w14:textId="0699C6EA" w:rsidR="00BC44B3" w:rsidRPr="00B9078F" w:rsidRDefault="000F6656" w:rsidP="00E4449B">
            <w:pPr>
              <w:pStyle w:val="Odstavec"/>
              <w:tabs>
                <w:tab w:val="clear" w:pos="709"/>
              </w:tabs>
              <w:rPr>
                <w:rFonts w:ascii="Times New Roman" w:hAnsi="Times New Roman"/>
              </w:rPr>
            </w:pPr>
            <w:ins w:id="614" w:author="Vojtěch Bžatek" w:date="2024-05-22T10:18:00Z" w16du:dateUtc="2024-05-22T08:18:00Z">
              <w:r>
                <w:rPr>
                  <w:rFonts w:ascii="Times New Roman" w:hAnsi="Times New Roman"/>
                </w:rPr>
                <w:t>35</w:t>
              </w:r>
            </w:ins>
          </w:p>
        </w:tc>
      </w:tr>
      <w:tr w:rsidR="00BC44B3" w:rsidRPr="00B9078F" w14:paraId="4CCE1B28" w14:textId="77777777" w:rsidTr="003A658C">
        <w:tc>
          <w:tcPr>
            <w:tcW w:w="1501" w:type="dxa"/>
          </w:tcPr>
          <w:p w14:paraId="70C406DC" w14:textId="666555C8" w:rsidR="00BC44B3" w:rsidRPr="00B9078F" w:rsidRDefault="003A658C" w:rsidP="00E4449B">
            <w:pPr>
              <w:pStyle w:val="Odstavec"/>
              <w:tabs>
                <w:tab w:val="clear" w:pos="709"/>
              </w:tabs>
              <w:rPr>
                <w:rFonts w:ascii="Times New Roman" w:hAnsi="Times New Roman"/>
              </w:rPr>
            </w:pPr>
            <w:r>
              <w:rPr>
                <w:rFonts w:ascii="Times New Roman" w:hAnsi="Times New Roman"/>
              </w:rPr>
              <w:t xml:space="preserve">Obrázek </w:t>
            </w:r>
            <w:r w:rsidR="00E03818">
              <w:rPr>
                <w:rFonts w:ascii="Times New Roman" w:hAnsi="Times New Roman"/>
              </w:rPr>
              <w:t>10</w:t>
            </w:r>
          </w:p>
        </w:tc>
        <w:tc>
          <w:tcPr>
            <w:tcW w:w="491" w:type="dxa"/>
          </w:tcPr>
          <w:p w14:paraId="2B4816FE" w14:textId="5B9312C4" w:rsidR="00BC44B3" w:rsidRPr="00B9078F" w:rsidRDefault="00BC44B3" w:rsidP="00E4449B">
            <w:pPr>
              <w:pStyle w:val="Odstavec"/>
              <w:tabs>
                <w:tab w:val="clear" w:pos="709"/>
              </w:tabs>
              <w:rPr>
                <w:rFonts w:ascii="Times New Roman" w:hAnsi="Times New Roman"/>
              </w:rPr>
            </w:pPr>
            <w:r w:rsidRPr="00B9078F">
              <w:rPr>
                <w:rFonts w:ascii="Times New Roman" w:hAnsi="Times New Roman"/>
              </w:rPr>
              <w:sym w:font="Symbol" w:char="F02D"/>
            </w:r>
          </w:p>
        </w:tc>
        <w:tc>
          <w:tcPr>
            <w:tcW w:w="5449" w:type="dxa"/>
          </w:tcPr>
          <w:p w14:paraId="07A6C580" w14:textId="67A177F7" w:rsidR="00BC44B3" w:rsidRPr="00B9078F" w:rsidRDefault="000B536A" w:rsidP="00E4449B">
            <w:pPr>
              <w:pStyle w:val="Odstavec"/>
              <w:tabs>
                <w:tab w:val="clear" w:pos="709"/>
              </w:tabs>
              <w:rPr>
                <w:rFonts w:ascii="Times New Roman" w:hAnsi="Times New Roman"/>
              </w:rPr>
            </w:pPr>
            <w:r w:rsidRPr="000B536A">
              <w:rPr>
                <w:rFonts w:ascii="Times New Roman" w:hAnsi="Times New Roman"/>
              </w:rPr>
              <w:t>Popis výměny symetrického klíče mezi Alicí a Bobem</w:t>
            </w:r>
          </w:p>
        </w:tc>
        <w:tc>
          <w:tcPr>
            <w:tcW w:w="1062" w:type="dxa"/>
          </w:tcPr>
          <w:p w14:paraId="23F36DF5" w14:textId="5E089B36" w:rsidR="00BC44B3" w:rsidRPr="00B9078F" w:rsidRDefault="000F6656" w:rsidP="00E4449B">
            <w:pPr>
              <w:pStyle w:val="Odstavec"/>
              <w:tabs>
                <w:tab w:val="clear" w:pos="709"/>
              </w:tabs>
              <w:rPr>
                <w:rFonts w:ascii="Times New Roman" w:hAnsi="Times New Roman"/>
              </w:rPr>
            </w:pPr>
            <w:ins w:id="615" w:author="Vojtěch Bžatek" w:date="2024-05-22T10:18:00Z" w16du:dateUtc="2024-05-22T08:18:00Z">
              <w:r>
                <w:rPr>
                  <w:rFonts w:ascii="Times New Roman" w:hAnsi="Times New Roman"/>
                </w:rPr>
                <w:t>36</w:t>
              </w:r>
            </w:ins>
          </w:p>
        </w:tc>
      </w:tr>
      <w:tr w:rsidR="00BC44B3" w:rsidRPr="00B9078F" w14:paraId="1A62D548" w14:textId="77777777" w:rsidTr="003A658C">
        <w:tc>
          <w:tcPr>
            <w:tcW w:w="1501" w:type="dxa"/>
          </w:tcPr>
          <w:p w14:paraId="798B6B81" w14:textId="4CCAAD2D" w:rsidR="00BC44B3" w:rsidRPr="00B9078F" w:rsidRDefault="003A658C" w:rsidP="00E4449B">
            <w:pPr>
              <w:pStyle w:val="Odstavec"/>
              <w:tabs>
                <w:tab w:val="clear" w:pos="709"/>
              </w:tabs>
              <w:rPr>
                <w:rFonts w:ascii="Times New Roman" w:hAnsi="Times New Roman"/>
              </w:rPr>
            </w:pPr>
            <w:r>
              <w:rPr>
                <w:rFonts w:ascii="Times New Roman" w:hAnsi="Times New Roman"/>
              </w:rPr>
              <w:t xml:space="preserve">Obrázek </w:t>
            </w:r>
            <w:r w:rsidR="00E03818">
              <w:rPr>
                <w:rFonts w:ascii="Times New Roman" w:hAnsi="Times New Roman"/>
              </w:rPr>
              <w:t>11</w:t>
            </w:r>
          </w:p>
        </w:tc>
        <w:tc>
          <w:tcPr>
            <w:tcW w:w="491" w:type="dxa"/>
          </w:tcPr>
          <w:p w14:paraId="74A83EED" w14:textId="3443DA62" w:rsidR="00BC44B3" w:rsidRPr="00B9078F" w:rsidRDefault="00BC44B3" w:rsidP="00E4449B">
            <w:pPr>
              <w:pStyle w:val="Odstavec"/>
              <w:tabs>
                <w:tab w:val="clear" w:pos="709"/>
              </w:tabs>
              <w:rPr>
                <w:rFonts w:ascii="Times New Roman" w:hAnsi="Times New Roman"/>
              </w:rPr>
            </w:pPr>
            <w:r w:rsidRPr="00B9078F">
              <w:rPr>
                <w:rFonts w:ascii="Times New Roman" w:hAnsi="Times New Roman"/>
              </w:rPr>
              <w:sym w:font="Symbol" w:char="F02D"/>
            </w:r>
          </w:p>
        </w:tc>
        <w:tc>
          <w:tcPr>
            <w:tcW w:w="5449" w:type="dxa"/>
          </w:tcPr>
          <w:p w14:paraId="75830F18" w14:textId="3D9EB030" w:rsidR="00BC44B3" w:rsidRPr="00B9078F" w:rsidRDefault="000B536A" w:rsidP="00E4449B">
            <w:pPr>
              <w:pStyle w:val="Odstavec"/>
              <w:tabs>
                <w:tab w:val="clear" w:pos="709"/>
              </w:tabs>
              <w:rPr>
                <w:rFonts w:ascii="Times New Roman" w:hAnsi="Times New Roman"/>
              </w:rPr>
            </w:pPr>
            <w:r w:rsidRPr="000B536A">
              <w:rPr>
                <w:rFonts w:ascii="Times New Roman" w:hAnsi="Times New Roman"/>
              </w:rPr>
              <w:t>Popis žádosti o soukromý podpisový klíč</w:t>
            </w:r>
          </w:p>
        </w:tc>
        <w:tc>
          <w:tcPr>
            <w:tcW w:w="1062" w:type="dxa"/>
          </w:tcPr>
          <w:p w14:paraId="3FE6F571" w14:textId="7B11AEDD" w:rsidR="00BC44B3" w:rsidRPr="00B9078F" w:rsidRDefault="000F6656" w:rsidP="00E4449B">
            <w:pPr>
              <w:pStyle w:val="Odstavec"/>
              <w:tabs>
                <w:tab w:val="clear" w:pos="709"/>
              </w:tabs>
              <w:rPr>
                <w:rFonts w:ascii="Times New Roman" w:hAnsi="Times New Roman"/>
              </w:rPr>
            </w:pPr>
            <w:ins w:id="616" w:author="Vojtěch Bžatek" w:date="2024-05-22T10:18:00Z" w16du:dateUtc="2024-05-22T08:18:00Z">
              <w:r>
                <w:rPr>
                  <w:rFonts w:ascii="Times New Roman" w:hAnsi="Times New Roman"/>
                </w:rPr>
                <w:t>38</w:t>
              </w:r>
            </w:ins>
          </w:p>
        </w:tc>
      </w:tr>
      <w:tr w:rsidR="008071C9" w:rsidRPr="00B9078F" w14:paraId="308D17CA" w14:textId="77777777" w:rsidTr="003A658C">
        <w:tc>
          <w:tcPr>
            <w:tcW w:w="1501" w:type="dxa"/>
          </w:tcPr>
          <w:p w14:paraId="3F0EB9DF" w14:textId="24ACD86A" w:rsidR="008071C9" w:rsidRDefault="008071C9" w:rsidP="00E4449B">
            <w:pPr>
              <w:pStyle w:val="Odstavec"/>
              <w:tabs>
                <w:tab w:val="clear" w:pos="709"/>
              </w:tabs>
              <w:rPr>
                <w:rFonts w:ascii="Times New Roman" w:hAnsi="Times New Roman"/>
              </w:rPr>
            </w:pPr>
            <w:r>
              <w:rPr>
                <w:rFonts w:ascii="Times New Roman" w:hAnsi="Times New Roman"/>
              </w:rPr>
              <w:t xml:space="preserve">Obrázek </w:t>
            </w:r>
            <w:r w:rsidR="00E03818">
              <w:rPr>
                <w:rFonts w:ascii="Times New Roman" w:hAnsi="Times New Roman"/>
              </w:rPr>
              <w:t>12</w:t>
            </w:r>
          </w:p>
        </w:tc>
        <w:tc>
          <w:tcPr>
            <w:tcW w:w="491" w:type="dxa"/>
          </w:tcPr>
          <w:p w14:paraId="32FD77FB" w14:textId="39D4B458" w:rsidR="008071C9" w:rsidRPr="00B9078F" w:rsidRDefault="008071C9" w:rsidP="00E4449B">
            <w:pPr>
              <w:pStyle w:val="Odstavec"/>
              <w:tabs>
                <w:tab w:val="clear" w:pos="709"/>
              </w:tabs>
              <w:rPr>
                <w:rFonts w:ascii="Times New Roman" w:hAnsi="Times New Roman"/>
              </w:rPr>
            </w:pPr>
            <w:r w:rsidRPr="00B9078F">
              <w:rPr>
                <w:rFonts w:ascii="Times New Roman" w:hAnsi="Times New Roman"/>
              </w:rPr>
              <w:sym w:font="Symbol" w:char="F02D"/>
            </w:r>
          </w:p>
        </w:tc>
        <w:tc>
          <w:tcPr>
            <w:tcW w:w="5449" w:type="dxa"/>
          </w:tcPr>
          <w:p w14:paraId="40F0951A" w14:textId="0E6FC3DB" w:rsidR="008071C9" w:rsidRPr="008071C9" w:rsidRDefault="000B536A" w:rsidP="00E4449B">
            <w:pPr>
              <w:pStyle w:val="Odstavec"/>
              <w:tabs>
                <w:tab w:val="clear" w:pos="709"/>
              </w:tabs>
              <w:rPr>
                <w:rFonts w:ascii="Times New Roman" w:hAnsi="Times New Roman"/>
              </w:rPr>
            </w:pPr>
            <w:r w:rsidRPr="000B536A">
              <w:rPr>
                <w:rFonts w:ascii="Times New Roman" w:hAnsi="Times New Roman"/>
                <w:szCs w:val="24"/>
              </w:rPr>
              <w:t>Funkce pro získání veřejného podpisové klíče</w:t>
            </w:r>
          </w:p>
        </w:tc>
        <w:tc>
          <w:tcPr>
            <w:tcW w:w="1062" w:type="dxa"/>
          </w:tcPr>
          <w:p w14:paraId="6894D3C5" w14:textId="7AEA620F" w:rsidR="008071C9" w:rsidRPr="00B9078F" w:rsidRDefault="000F6656" w:rsidP="00E4449B">
            <w:pPr>
              <w:pStyle w:val="Odstavec"/>
              <w:tabs>
                <w:tab w:val="clear" w:pos="709"/>
              </w:tabs>
              <w:rPr>
                <w:rFonts w:ascii="Times New Roman" w:hAnsi="Times New Roman"/>
              </w:rPr>
            </w:pPr>
            <w:ins w:id="617" w:author="Vojtěch Bžatek" w:date="2024-05-22T10:19:00Z" w16du:dateUtc="2024-05-22T08:19:00Z">
              <w:r>
                <w:rPr>
                  <w:rFonts w:ascii="Times New Roman" w:hAnsi="Times New Roman"/>
                </w:rPr>
                <w:t>38</w:t>
              </w:r>
            </w:ins>
          </w:p>
        </w:tc>
      </w:tr>
      <w:tr w:rsidR="008071C9" w:rsidRPr="00B9078F" w14:paraId="4B6A54EF" w14:textId="77777777" w:rsidTr="003A658C">
        <w:tc>
          <w:tcPr>
            <w:tcW w:w="1501" w:type="dxa"/>
          </w:tcPr>
          <w:p w14:paraId="4FD84CEB" w14:textId="32D127B9" w:rsidR="008071C9" w:rsidRDefault="00E03818" w:rsidP="00E4449B">
            <w:pPr>
              <w:pStyle w:val="Odstavec"/>
              <w:tabs>
                <w:tab w:val="clear" w:pos="709"/>
              </w:tabs>
              <w:rPr>
                <w:rFonts w:ascii="Times New Roman" w:hAnsi="Times New Roman"/>
              </w:rPr>
            </w:pPr>
            <w:r>
              <w:rPr>
                <w:rFonts w:ascii="Times New Roman" w:hAnsi="Times New Roman"/>
              </w:rPr>
              <w:t>Obrázek 13</w:t>
            </w:r>
          </w:p>
        </w:tc>
        <w:tc>
          <w:tcPr>
            <w:tcW w:w="491" w:type="dxa"/>
          </w:tcPr>
          <w:p w14:paraId="380BA9FD" w14:textId="0AA374FE" w:rsidR="008071C9" w:rsidRPr="00B9078F" w:rsidRDefault="008071C9" w:rsidP="00E4449B">
            <w:pPr>
              <w:pStyle w:val="Odstavec"/>
              <w:tabs>
                <w:tab w:val="clear" w:pos="709"/>
              </w:tabs>
              <w:rPr>
                <w:rFonts w:ascii="Times New Roman" w:hAnsi="Times New Roman"/>
              </w:rPr>
            </w:pPr>
            <w:r w:rsidRPr="00B9078F">
              <w:rPr>
                <w:rFonts w:ascii="Times New Roman" w:hAnsi="Times New Roman"/>
              </w:rPr>
              <w:sym w:font="Symbol" w:char="F02D"/>
            </w:r>
          </w:p>
        </w:tc>
        <w:tc>
          <w:tcPr>
            <w:tcW w:w="5449" w:type="dxa"/>
          </w:tcPr>
          <w:p w14:paraId="328527DA" w14:textId="47523D46" w:rsidR="008071C9" w:rsidRDefault="000B536A" w:rsidP="00E4449B">
            <w:pPr>
              <w:pStyle w:val="Odstavec"/>
              <w:tabs>
                <w:tab w:val="clear" w:pos="709"/>
              </w:tabs>
              <w:rPr>
                <w:rFonts w:ascii="Times New Roman" w:hAnsi="Times New Roman"/>
              </w:rPr>
            </w:pPr>
            <w:r w:rsidRPr="000B536A">
              <w:rPr>
                <w:rFonts w:ascii="Times New Roman" w:hAnsi="Times New Roman"/>
              </w:rPr>
              <w:t>Popis žádosti o veřejný podpisový klíč</w:t>
            </w:r>
          </w:p>
        </w:tc>
        <w:tc>
          <w:tcPr>
            <w:tcW w:w="1062" w:type="dxa"/>
          </w:tcPr>
          <w:p w14:paraId="3956A0F9" w14:textId="25C57B73" w:rsidR="008071C9" w:rsidRPr="00B9078F" w:rsidRDefault="000F6656" w:rsidP="00E4449B">
            <w:pPr>
              <w:pStyle w:val="Odstavec"/>
              <w:tabs>
                <w:tab w:val="clear" w:pos="709"/>
              </w:tabs>
              <w:rPr>
                <w:rFonts w:ascii="Times New Roman" w:hAnsi="Times New Roman"/>
              </w:rPr>
            </w:pPr>
            <w:ins w:id="618" w:author="Vojtěch Bžatek" w:date="2024-05-22T10:19:00Z" w16du:dateUtc="2024-05-22T08:19:00Z">
              <w:r>
                <w:rPr>
                  <w:rFonts w:ascii="Times New Roman" w:hAnsi="Times New Roman"/>
                </w:rPr>
                <w:t>39</w:t>
              </w:r>
            </w:ins>
          </w:p>
        </w:tc>
      </w:tr>
      <w:tr w:rsidR="008071C9" w:rsidRPr="00B9078F" w14:paraId="5DF1FEA9" w14:textId="77777777" w:rsidTr="003A658C">
        <w:tc>
          <w:tcPr>
            <w:tcW w:w="1501" w:type="dxa"/>
          </w:tcPr>
          <w:p w14:paraId="31B3AA28" w14:textId="12E366D0" w:rsidR="008071C9" w:rsidRDefault="00E03818" w:rsidP="00E4449B">
            <w:pPr>
              <w:pStyle w:val="Odstavec"/>
              <w:tabs>
                <w:tab w:val="clear" w:pos="709"/>
              </w:tabs>
              <w:rPr>
                <w:rFonts w:ascii="Times New Roman" w:hAnsi="Times New Roman"/>
              </w:rPr>
            </w:pPr>
            <w:r>
              <w:rPr>
                <w:rFonts w:ascii="Times New Roman" w:hAnsi="Times New Roman"/>
              </w:rPr>
              <w:t>Obrázek 14</w:t>
            </w:r>
          </w:p>
        </w:tc>
        <w:tc>
          <w:tcPr>
            <w:tcW w:w="491" w:type="dxa"/>
          </w:tcPr>
          <w:p w14:paraId="54937F78" w14:textId="3017584E" w:rsidR="008071C9" w:rsidRPr="00B9078F" w:rsidRDefault="008071C9" w:rsidP="00E4449B">
            <w:pPr>
              <w:pStyle w:val="Odstavec"/>
              <w:tabs>
                <w:tab w:val="clear" w:pos="709"/>
              </w:tabs>
              <w:rPr>
                <w:rFonts w:ascii="Times New Roman" w:hAnsi="Times New Roman"/>
              </w:rPr>
            </w:pPr>
            <w:r w:rsidRPr="00B9078F">
              <w:rPr>
                <w:rFonts w:ascii="Times New Roman" w:hAnsi="Times New Roman"/>
              </w:rPr>
              <w:sym w:font="Symbol" w:char="F02D"/>
            </w:r>
          </w:p>
        </w:tc>
        <w:tc>
          <w:tcPr>
            <w:tcW w:w="5449" w:type="dxa"/>
          </w:tcPr>
          <w:p w14:paraId="398E0E9D" w14:textId="2AA3ED01" w:rsidR="008071C9" w:rsidRDefault="000B536A" w:rsidP="00E4449B">
            <w:pPr>
              <w:pStyle w:val="Odstavec"/>
              <w:tabs>
                <w:tab w:val="clear" w:pos="709"/>
              </w:tabs>
              <w:rPr>
                <w:rFonts w:ascii="Times New Roman" w:hAnsi="Times New Roman"/>
              </w:rPr>
            </w:pPr>
            <w:r w:rsidRPr="000B536A">
              <w:rPr>
                <w:rFonts w:ascii="Times New Roman" w:hAnsi="Times New Roman"/>
              </w:rPr>
              <w:t>Funkce pro odeslání zprávy</w:t>
            </w:r>
          </w:p>
        </w:tc>
        <w:tc>
          <w:tcPr>
            <w:tcW w:w="1062" w:type="dxa"/>
          </w:tcPr>
          <w:p w14:paraId="19D365B8" w14:textId="61795381" w:rsidR="008071C9" w:rsidRPr="00B9078F" w:rsidRDefault="000F6656" w:rsidP="00E4449B">
            <w:pPr>
              <w:pStyle w:val="Odstavec"/>
              <w:tabs>
                <w:tab w:val="clear" w:pos="709"/>
              </w:tabs>
              <w:rPr>
                <w:rFonts w:ascii="Times New Roman" w:hAnsi="Times New Roman"/>
              </w:rPr>
            </w:pPr>
            <w:ins w:id="619" w:author="Vojtěch Bžatek" w:date="2024-05-22T10:20:00Z" w16du:dateUtc="2024-05-22T08:20:00Z">
              <w:r>
                <w:rPr>
                  <w:rFonts w:ascii="Times New Roman" w:hAnsi="Times New Roman"/>
                </w:rPr>
                <w:t>40</w:t>
              </w:r>
            </w:ins>
          </w:p>
        </w:tc>
      </w:tr>
      <w:tr w:rsidR="00E03818" w:rsidRPr="00B9078F" w14:paraId="0C15C268" w14:textId="77777777" w:rsidTr="003A658C">
        <w:tc>
          <w:tcPr>
            <w:tcW w:w="1501" w:type="dxa"/>
          </w:tcPr>
          <w:p w14:paraId="7E00F110" w14:textId="0C6E8AD8" w:rsidR="00E03818" w:rsidRDefault="00E03818" w:rsidP="00E4449B">
            <w:pPr>
              <w:pStyle w:val="Odstavec"/>
              <w:tabs>
                <w:tab w:val="clear" w:pos="709"/>
              </w:tabs>
              <w:rPr>
                <w:rFonts w:ascii="Times New Roman" w:hAnsi="Times New Roman"/>
              </w:rPr>
            </w:pPr>
            <w:r>
              <w:rPr>
                <w:rFonts w:ascii="Times New Roman" w:hAnsi="Times New Roman"/>
              </w:rPr>
              <w:t>Obrázek 15</w:t>
            </w:r>
          </w:p>
        </w:tc>
        <w:tc>
          <w:tcPr>
            <w:tcW w:w="491" w:type="dxa"/>
          </w:tcPr>
          <w:p w14:paraId="052CFBC9" w14:textId="3A1551BB" w:rsidR="00E03818" w:rsidRPr="00B9078F" w:rsidRDefault="000B536A" w:rsidP="00E4449B">
            <w:pPr>
              <w:pStyle w:val="Odstavec"/>
              <w:tabs>
                <w:tab w:val="clear" w:pos="709"/>
              </w:tabs>
              <w:rPr>
                <w:rFonts w:ascii="Times New Roman" w:hAnsi="Times New Roman"/>
              </w:rPr>
            </w:pPr>
            <w:r w:rsidRPr="00B9078F">
              <w:rPr>
                <w:rFonts w:ascii="Times New Roman" w:hAnsi="Times New Roman"/>
              </w:rPr>
              <w:sym w:font="Symbol" w:char="F02D"/>
            </w:r>
          </w:p>
        </w:tc>
        <w:tc>
          <w:tcPr>
            <w:tcW w:w="5449" w:type="dxa"/>
          </w:tcPr>
          <w:p w14:paraId="29C402FF" w14:textId="1E75C0A2" w:rsidR="00E03818" w:rsidRDefault="000B536A" w:rsidP="00E4449B">
            <w:pPr>
              <w:pStyle w:val="Odstavec"/>
              <w:tabs>
                <w:tab w:val="clear" w:pos="709"/>
              </w:tabs>
              <w:rPr>
                <w:rFonts w:ascii="Times New Roman" w:hAnsi="Times New Roman"/>
              </w:rPr>
            </w:pPr>
            <w:r w:rsidRPr="000B536A">
              <w:rPr>
                <w:rFonts w:ascii="Times New Roman" w:hAnsi="Times New Roman"/>
              </w:rPr>
              <w:t>Schéma odeslání zprávy</w:t>
            </w:r>
          </w:p>
        </w:tc>
        <w:tc>
          <w:tcPr>
            <w:tcW w:w="1062" w:type="dxa"/>
          </w:tcPr>
          <w:p w14:paraId="5FB3B438" w14:textId="0DBE922D" w:rsidR="00E03818" w:rsidRPr="00B9078F" w:rsidRDefault="000F6656" w:rsidP="00E4449B">
            <w:pPr>
              <w:pStyle w:val="Odstavec"/>
              <w:tabs>
                <w:tab w:val="clear" w:pos="709"/>
              </w:tabs>
              <w:rPr>
                <w:rFonts w:ascii="Times New Roman" w:hAnsi="Times New Roman"/>
              </w:rPr>
            </w:pPr>
            <w:ins w:id="620" w:author="Vojtěch Bžatek" w:date="2024-05-22T10:20:00Z" w16du:dateUtc="2024-05-22T08:20:00Z">
              <w:r>
                <w:rPr>
                  <w:rFonts w:ascii="Times New Roman" w:hAnsi="Times New Roman"/>
                </w:rPr>
                <w:t>41</w:t>
              </w:r>
            </w:ins>
          </w:p>
        </w:tc>
      </w:tr>
      <w:tr w:rsidR="00E03818" w:rsidRPr="00B9078F" w14:paraId="6CCECA31" w14:textId="77777777" w:rsidTr="003A658C">
        <w:tc>
          <w:tcPr>
            <w:tcW w:w="1501" w:type="dxa"/>
          </w:tcPr>
          <w:p w14:paraId="71AE595E" w14:textId="2B2D67B3" w:rsidR="00E03818" w:rsidRDefault="00E03818" w:rsidP="00E4449B">
            <w:pPr>
              <w:pStyle w:val="Odstavec"/>
              <w:tabs>
                <w:tab w:val="clear" w:pos="709"/>
              </w:tabs>
              <w:rPr>
                <w:rFonts w:ascii="Times New Roman" w:hAnsi="Times New Roman"/>
              </w:rPr>
            </w:pPr>
            <w:r>
              <w:rPr>
                <w:rFonts w:ascii="Times New Roman" w:hAnsi="Times New Roman"/>
              </w:rPr>
              <w:t>Obrázek 16</w:t>
            </w:r>
          </w:p>
        </w:tc>
        <w:tc>
          <w:tcPr>
            <w:tcW w:w="491" w:type="dxa"/>
          </w:tcPr>
          <w:p w14:paraId="48A769DA" w14:textId="5EED4CD9" w:rsidR="00E03818" w:rsidRPr="00B9078F" w:rsidRDefault="000B536A" w:rsidP="00E4449B">
            <w:pPr>
              <w:pStyle w:val="Odstavec"/>
              <w:tabs>
                <w:tab w:val="clear" w:pos="709"/>
              </w:tabs>
              <w:rPr>
                <w:rFonts w:ascii="Times New Roman" w:hAnsi="Times New Roman"/>
              </w:rPr>
            </w:pPr>
            <w:r w:rsidRPr="00B9078F">
              <w:rPr>
                <w:rFonts w:ascii="Times New Roman" w:hAnsi="Times New Roman"/>
              </w:rPr>
              <w:sym w:font="Symbol" w:char="F02D"/>
            </w:r>
          </w:p>
        </w:tc>
        <w:tc>
          <w:tcPr>
            <w:tcW w:w="5449" w:type="dxa"/>
          </w:tcPr>
          <w:p w14:paraId="5994B007" w14:textId="48D5E4EA" w:rsidR="00E03818" w:rsidRDefault="000B536A" w:rsidP="00E4449B">
            <w:pPr>
              <w:pStyle w:val="Odstavec"/>
              <w:tabs>
                <w:tab w:val="clear" w:pos="709"/>
              </w:tabs>
              <w:rPr>
                <w:rFonts w:ascii="Times New Roman" w:hAnsi="Times New Roman"/>
              </w:rPr>
            </w:pPr>
            <w:r w:rsidRPr="000B536A">
              <w:rPr>
                <w:rFonts w:ascii="Times New Roman" w:hAnsi="Times New Roman"/>
              </w:rPr>
              <w:t xml:space="preserve">Struktura </w:t>
            </w:r>
            <w:proofErr w:type="spellStart"/>
            <w:r w:rsidRPr="000B536A">
              <w:rPr>
                <w:rFonts w:ascii="Times New Roman" w:hAnsi="Times New Roman"/>
              </w:rPr>
              <w:t>blockchainové</w:t>
            </w:r>
            <w:proofErr w:type="spellEnd"/>
            <w:r w:rsidRPr="000B536A">
              <w:rPr>
                <w:rFonts w:ascii="Times New Roman" w:hAnsi="Times New Roman"/>
              </w:rPr>
              <w:t xml:space="preserve"> databáze</w:t>
            </w:r>
          </w:p>
        </w:tc>
        <w:tc>
          <w:tcPr>
            <w:tcW w:w="1062" w:type="dxa"/>
          </w:tcPr>
          <w:p w14:paraId="3831E299" w14:textId="6BDEFB27" w:rsidR="00E03818" w:rsidRPr="00B9078F" w:rsidRDefault="000F6656" w:rsidP="00E4449B">
            <w:pPr>
              <w:pStyle w:val="Odstavec"/>
              <w:tabs>
                <w:tab w:val="clear" w:pos="709"/>
              </w:tabs>
              <w:rPr>
                <w:rFonts w:ascii="Times New Roman" w:hAnsi="Times New Roman"/>
              </w:rPr>
            </w:pPr>
            <w:ins w:id="621" w:author="Vojtěch Bžatek" w:date="2024-05-22T10:20:00Z" w16du:dateUtc="2024-05-22T08:20:00Z">
              <w:r>
                <w:rPr>
                  <w:rFonts w:ascii="Times New Roman" w:hAnsi="Times New Roman"/>
                </w:rPr>
                <w:t>46</w:t>
              </w:r>
            </w:ins>
          </w:p>
        </w:tc>
      </w:tr>
      <w:tr w:rsidR="00E03818" w:rsidRPr="00B9078F" w14:paraId="6B62DAE2" w14:textId="77777777" w:rsidTr="003A658C">
        <w:tc>
          <w:tcPr>
            <w:tcW w:w="1501" w:type="dxa"/>
          </w:tcPr>
          <w:p w14:paraId="0DDD8D32" w14:textId="3FAB1521" w:rsidR="00E03818" w:rsidRDefault="00E03818" w:rsidP="00E4449B">
            <w:pPr>
              <w:pStyle w:val="Odstavec"/>
              <w:tabs>
                <w:tab w:val="clear" w:pos="709"/>
              </w:tabs>
              <w:rPr>
                <w:rFonts w:ascii="Times New Roman" w:hAnsi="Times New Roman"/>
              </w:rPr>
            </w:pPr>
            <w:r>
              <w:rPr>
                <w:rFonts w:ascii="Times New Roman" w:hAnsi="Times New Roman"/>
              </w:rPr>
              <w:t>Obrázek 17</w:t>
            </w:r>
          </w:p>
        </w:tc>
        <w:tc>
          <w:tcPr>
            <w:tcW w:w="491" w:type="dxa"/>
          </w:tcPr>
          <w:p w14:paraId="077E5CA2" w14:textId="50A9F979" w:rsidR="00E03818" w:rsidRPr="00B9078F" w:rsidRDefault="000B536A" w:rsidP="00E4449B">
            <w:pPr>
              <w:pStyle w:val="Odstavec"/>
              <w:tabs>
                <w:tab w:val="clear" w:pos="709"/>
              </w:tabs>
              <w:rPr>
                <w:rFonts w:ascii="Times New Roman" w:hAnsi="Times New Roman"/>
              </w:rPr>
            </w:pPr>
            <w:r w:rsidRPr="00B9078F">
              <w:rPr>
                <w:rFonts w:ascii="Times New Roman" w:hAnsi="Times New Roman"/>
              </w:rPr>
              <w:sym w:font="Symbol" w:char="F02D"/>
            </w:r>
          </w:p>
        </w:tc>
        <w:tc>
          <w:tcPr>
            <w:tcW w:w="5449" w:type="dxa"/>
          </w:tcPr>
          <w:p w14:paraId="15B45F70" w14:textId="23965F0F" w:rsidR="00E03818" w:rsidRDefault="000B536A" w:rsidP="00E4449B">
            <w:pPr>
              <w:pStyle w:val="Odstavec"/>
              <w:tabs>
                <w:tab w:val="clear" w:pos="709"/>
              </w:tabs>
              <w:rPr>
                <w:rFonts w:ascii="Times New Roman" w:hAnsi="Times New Roman"/>
              </w:rPr>
            </w:pPr>
            <w:r w:rsidRPr="000B536A">
              <w:rPr>
                <w:rFonts w:ascii="Times New Roman" w:hAnsi="Times New Roman"/>
              </w:rPr>
              <w:t>http požadavek (registrace v síti)</w:t>
            </w:r>
          </w:p>
        </w:tc>
        <w:tc>
          <w:tcPr>
            <w:tcW w:w="1062" w:type="dxa"/>
          </w:tcPr>
          <w:p w14:paraId="43BE0216" w14:textId="3220A61D" w:rsidR="00E03818" w:rsidRPr="00B9078F" w:rsidRDefault="000F6656" w:rsidP="00E4449B">
            <w:pPr>
              <w:pStyle w:val="Odstavec"/>
              <w:tabs>
                <w:tab w:val="clear" w:pos="709"/>
              </w:tabs>
              <w:rPr>
                <w:rFonts w:ascii="Times New Roman" w:hAnsi="Times New Roman"/>
              </w:rPr>
            </w:pPr>
            <w:ins w:id="622" w:author="Vojtěch Bžatek" w:date="2024-05-22T10:20:00Z" w16du:dateUtc="2024-05-22T08:20:00Z">
              <w:r>
                <w:rPr>
                  <w:rFonts w:ascii="Times New Roman" w:hAnsi="Times New Roman"/>
                </w:rPr>
                <w:t>51</w:t>
              </w:r>
            </w:ins>
          </w:p>
        </w:tc>
      </w:tr>
      <w:tr w:rsidR="00E03818" w:rsidRPr="00B9078F" w14:paraId="0B6D6107" w14:textId="77777777" w:rsidTr="003A658C">
        <w:tc>
          <w:tcPr>
            <w:tcW w:w="1501" w:type="dxa"/>
          </w:tcPr>
          <w:p w14:paraId="7782C183" w14:textId="7AFF58EB" w:rsidR="00E03818" w:rsidRDefault="00E03818" w:rsidP="00E4449B">
            <w:pPr>
              <w:pStyle w:val="Odstavec"/>
              <w:tabs>
                <w:tab w:val="clear" w:pos="709"/>
              </w:tabs>
              <w:rPr>
                <w:rFonts w:ascii="Times New Roman" w:hAnsi="Times New Roman"/>
              </w:rPr>
            </w:pPr>
            <w:r>
              <w:rPr>
                <w:rFonts w:ascii="Times New Roman" w:hAnsi="Times New Roman"/>
              </w:rPr>
              <w:t>Obrázek 18</w:t>
            </w:r>
          </w:p>
        </w:tc>
        <w:tc>
          <w:tcPr>
            <w:tcW w:w="491" w:type="dxa"/>
          </w:tcPr>
          <w:p w14:paraId="6E46B68C" w14:textId="23D46C3A" w:rsidR="00E03818" w:rsidRPr="00B9078F" w:rsidRDefault="000B536A" w:rsidP="00E4449B">
            <w:pPr>
              <w:pStyle w:val="Odstavec"/>
              <w:tabs>
                <w:tab w:val="clear" w:pos="709"/>
              </w:tabs>
              <w:rPr>
                <w:rFonts w:ascii="Times New Roman" w:hAnsi="Times New Roman"/>
              </w:rPr>
            </w:pPr>
            <w:r w:rsidRPr="00B9078F">
              <w:rPr>
                <w:rFonts w:ascii="Times New Roman" w:hAnsi="Times New Roman"/>
              </w:rPr>
              <w:sym w:font="Symbol" w:char="F02D"/>
            </w:r>
          </w:p>
        </w:tc>
        <w:tc>
          <w:tcPr>
            <w:tcW w:w="5449" w:type="dxa"/>
          </w:tcPr>
          <w:p w14:paraId="29D611B8" w14:textId="5919D9D2" w:rsidR="00E03818" w:rsidRDefault="000B536A" w:rsidP="00E4449B">
            <w:pPr>
              <w:pStyle w:val="Odstavec"/>
              <w:tabs>
                <w:tab w:val="clear" w:pos="709"/>
              </w:tabs>
              <w:rPr>
                <w:rFonts w:ascii="Times New Roman" w:hAnsi="Times New Roman"/>
              </w:rPr>
            </w:pPr>
            <w:r w:rsidRPr="000B536A">
              <w:rPr>
                <w:rFonts w:ascii="Times New Roman" w:hAnsi="Times New Roman"/>
              </w:rPr>
              <w:t>http požadavek (nastavení tabulky uzlů)</w:t>
            </w:r>
          </w:p>
        </w:tc>
        <w:tc>
          <w:tcPr>
            <w:tcW w:w="1062" w:type="dxa"/>
          </w:tcPr>
          <w:p w14:paraId="1472993C" w14:textId="75E1C7D2" w:rsidR="00E03818" w:rsidRPr="00B9078F" w:rsidRDefault="000F6656" w:rsidP="00E4449B">
            <w:pPr>
              <w:pStyle w:val="Odstavec"/>
              <w:tabs>
                <w:tab w:val="clear" w:pos="709"/>
              </w:tabs>
              <w:rPr>
                <w:rFonts w:ascii="Times New Roman" w:hAnsi="Times New Roman"/>
              </w:rPr>
            </w:pPr>
            <w:ins w:id="623" w:author="Vojtěch Bžatek" w:date="2024-05-22T10:20:00Z" w16du:dateUtc="2024-05-22T08:20:00Z">
              <w:r>
                <w:rPr>
                  <w:rFonts w:ascii="Times New Roman" w:hAnsi="Times New Roman"/>
                </w:rPr>
                <w:t>51</w:t>
              </w:r>
            </w:ins>
          </w:p>
        </w:tc>
      </w:tr>
      <w:tr w:rsidR="00E03818" w:rsidRPr="00B9078F" w14:paraId="4B64D705" w14:textId="77777777" w:rsidTr="003A658C">
        <w:tc>
          <w:tcPr>
            <w:tcW w:w="1501" w:type="dxa"/>
          </w:tcPr>
          <w:p w14:paraId="2C4A243C" w14:textId="2E976ECD" w:rsidR="00E03818" w:rsidRDefault="00E03818" w:rsidP="00E4449B">
            <w:pPr>
              <w:pStyle w:val="Odstavec"/>
              <w:tabs>
                <w:tab w:val="clear" w:pos="709"/>
              </w:tabs>
              <w:rPr>
                <w:rFonts w:ascii="Times New Roman" w:hAnsi="Times New Roman"/>
              </w:rPr>
            </w:pPr>
            <w:r>
              <w:rPr>
                <w:rFonts w:ascii="Times New Roman" w:hAnsi="Times New Roman"/>
              </w:rPr>
              <w:t>Obrázek 19</w:t>
            </w:r>
          </w:p>
        </w:tc>
        <w:tc>
          <w:tcPr>
            <w:tcW w:w="491" w:type="dxa"/>
          </w:tcPr>
          <w:p w14:paraId="335CD17D" w14:textId="2748BBAC" w:rsidR="00E03818" w:rsidRPr="00B9078F" w:rsidRDefault="000B536A" w:rsidP="00E4449B">
            <w:pPr>
              <w:pStyle w:val="Odstavec"/>
              <w:tabs>
                <w:tab w:val="clear" w:pos="709"/>
              </w:tabs>
              <w:rPr>
                <w:rFonts w:ascii="Times New Roman" w:hAnsi="Times New Roman"/>
              </w:rPr>
            </w:pPr>
            <w:r w:rsidRPr="00B9078F">
              <w:rPr>
                <w:rFonts w:ascii="Times New Roman" w:hAnsi="Times New Roman"/>
              </w:rPr>
              <w:sym w:font="Symbol" w:char="F02D"/>
            </w:r>
          </w:p>
        </w:tc>
        <w:tc>
          <w:tcPr>
            <w:tcW w:w="5449" w:type="dxa"/>
          </w:tcPr>
          <w:p w14:paraId="0ADD6B06" w14:textId="3A8E32FD" w:rsidR="00E03818" w:rsidRDefault="000B536A" w:rsidP="00E4449B">
            <w:pPr>
              <w:pStyle w:val="Odstavec"/>
              <w:tabs>
                <w:tab w:val="clear" w:pos="709"/>
              </w:tabs>
              <w:rPr>
                <w:rFonts w:ascii="Times New Roman" w:hAnsi="Times New Roman"/>
              </w:rPr>
            </w:pPr>
            <w:r w:rsidRPr="000B536A">
              <w:rPr>
                <w:rFonts w:ascii="Times New Roman" w:hAnsi="Times New Roman"/>
              </w:rPr>
              <w:t>http požadavek (žádost o řetěz)</w:t>
            </w:r>
          </w:p>
        </w:tc>
        <w:tc>
          <w:tcPr>
            <w:tcW w:w="1062" w:type="dxa"/>
          </w:tcPr>
          <w:p w14:paraId="6B5F8B03" w14:textId="3D4F2F8B" w:rsidR="00E03818" w:rsidRPr="00B9078F" w:rsidRDefault="000F6656" w:rsidP="00E4449B">
            <w:pPr>
              <w:pStyle w:val="Odstavec"/>
              <w:tabs>
                <w:tab w:val="clear" w:pos="709"/>
              </w:tabs>
              <w:rPr>
                <w:rFonts w:ascii="Times New Roman" w:hAnsi="Times New Roman"/>
              </w:rPr>
            </w:pPr>
            <w:ins w:id="624" w:author="Vojtěch Bžatek" w:date="2024-05-22T10:20:00Z" w16du:dateUtc="2024-05-22T08:20:00Z">
              <w:r>
                <w:rPr>
                  <w:rFonts w:ascii="Times New Roman" w:hAnsi="Times New Roman"/>
                </w:rPr>
                <w:t>51</w:t>
              </w:r>
            </w:ins>
          </w:p>
        </w:tc>
      </w:tr>
      <w:tr w:rsidR="00E03818" w:rsidRPr="00B9078F" w14:paraId="562C260A" w14:textId="77777777" w:rsidTr="003A658C">
        <w:tc>
          <w:tcPr>
            <w:tcW w:w="1501" w:type="dxa"/>
          </w:tcPr>
          <w:p w14:paraId="4D404F73" w14:textId="0BE9069F" w:rsidR="00E03818" w:rsidRDefault="00E03818" w:rsidP="00E4449B">
            <w:pPr>
              <w:pStyle w:val="Odstavec"/>
              <w:tabs>
                <w:tab w:val="clear" w:pos="709"/>
              </w:tabs>
              <w:rPr>
                <w:rFonts w:ascii="Times New Roman" w:hAnsi="Times New Roman"/>
              </w:rPr>
            </w:pPr>
            <w:r>
              <w:rPr>
                <w:rFonts w:ascii="Times New Roman" w:hAnsi="Times New Roman"/>
              </w:rPr>
              <w:t>Obrázek 20</w:t>
            </w:r>
          </w:p>
        </w:tc>
        <w:tc>
          <w:tcPr>
            <w:tcW w:w="491" w:type="dxa"/>
          </w:tcPr>
          <w:p w14:paraId="3734BC8E" w14:textId="2C547DB7" w:rsidR="00E03818" w:rsidRPr="00B9078F" w:rsidRDefault="000B536A" w:rsidP="00E4449B">
            <w:pPr>
              <w:pStyle w:val="Odstavec"/>
              <w:tabs>
                <w:tab w:val="clear" w:pos="709"/>
              </w:tabs>
              <w:rPr>
                <w:rFonts w:ascii="Times New Roman" w:hAnsi="Times New Roman"/>
              </w:rPr>
            </w:pPr>
            <w:r w:rsidRPr="00B9078F">
              <w:rPr>
                <w:rFonts w:ascii="Times New Roman" w:hAnsi="Times New Roman"/>
              </w:rPr>
              <w:sym w:font="Symbol" w:char="F02D"/>
            </w:r>
          </w:p>
        </w:tc>
        <w:tc>
          <w:tcPr>
            <w:tcW w:w="5449" w:type="dxa"/>
          </w:tcPr>
          <w:p w14:paraId="7D325BE3" w14:textId="3C7E4299" w:rsidR="00E03818" w:rsidRDefault="000B536A" w:rsidP="00E4449B">
            <w:pPr>
              <w:pStyle w:val="Odstavec"/>
              <w:tabs>
                <w:tab w:val="clear" w:pos="709"/>
              </w:tabs>
              <w:rPr>
                <w:rFonts w:ascii="Times New Roman" w:hAnsi="Times New Roman"/>
              </w:rPr>
            </w:pPr>
            <w:r w:rsidRPr="000B536A">
              <w:rPr>
                <w:rFonts w:ascii="Times New Roman" w:hAnsi="Times New Roman"/>
              </w:rPr>
              <w:t>Zaregistrování uzlu v síti</w:t>
            </w:r>
          </w:p>
        </w:tc>
        <w:tc>
          <w:tcPr>
            <w:tcW w:w="1062" w:type="dxa"/>
          </w:tcPr>
          <w:p w14:paraId="0FFC1E89" w14:textId="3248ABB7" w:rsidR="00E03818" w:rsidRPr="00B9078F" w:rsidRDefault="000F6656" w:rsidP="00E4449B">
            <w:pPr>
              <w:pStyle w:val="Odstavec"/>
              <w:tabs>
                <w:tab w:val="clear" w:pos="709"/>
              </w:tabs>
              <w:rPr>
                <w:rFonts w:ascii="Times New Roman" w:hAnsi="Times New Roman"/>
              </w:rPr>
            </w:pPr>
            <w:ins w:id="625" w:author="Vojtěch Bžatek" w:date="2024-05-22T10:20:00Z" w16du:dateUtc="2024-05-22T08:20:00Z">
              <w:r>
                <w:rPr>
                  <w:rFonts w:ascii="Times New Roman" w:hAnsi="Times New Roman"/>
                </w:rPr>
                <w:t>52</w:t>
              </w:r>
            </w:ins>
          </w:p>
        </w:tc>
      </w:tr>
      <w:tr w:rsidR="00E03818" w:rsidRPr="00B9078F" w14:paraId="0BB673CB" w14:textId="77777777" w:rsidTr="003A658C">
        <w:tc>
          <w:tcPr>
            <w:tcW w:w="1501" w:type="dxa"/>
          </w:tcPr>
          <w:p w14:paraId="3456C17C" w14:textId="2F97A1A0" w:rsidR="00E03818" w:rsidRDefault="00E03818" w:rsidP="00E4449B">
            <w:pPr>
              <w:pStyle w:val="Odstavec"/>
              <w:tabs>
                <w:tab w:val="clear" w:pos="709"/>
              </w:tabs>
              <w:rPr>
                <w:rFonts w:ascii="Times New Roman" w:hAnsi="Times New Roman"/>
              </w:rPr>
            </w:pPr>
            <w:r>
              <w:rPr>
                <w:rFonts w:ascii="Times New Roman" w:hAnsi="Times New Roman"/>
              </w:rPr>
              <w:lastRenderedPageBreak/>
              <w:t>Obrázek 21</w:t>
            </w:r>
          </w:p>
        </w:tc>
        <w:tc>
          <w:tcPr>
            <w:tcW w:w="491" w:type="dxa"/>
          </w:tcPr>
          <w:p w14:paraId="7F49939A" w14:textId="4067B337" w:rsidR="00E03818" w:rsidRPr="00B9078F" w:rsidRDefault="000B536A" w:rsidP="00E4449B">
            <w:pPr>
              <w:pStyle w:val="Odstavec"/>
              <w:tabs>
                <w:tab w:val="clear" w:pos="709"/>
              </w:tabs>
              <w:rPr>
                <w:rFonts w:ascii="Times New Roman" w:hAnsi="Times New Roman"/>
              </w:rPr>
            </w:pPr>
            <w:r w:rsidRPr="00B9078F">
              <w:rPr>
                <w:rFonts w:ascii="Times New Roman" w:hAnsi="Times New Roman"/>
              </w:rPr>
              <w:sym w:font="Symbol" w:char="F02D"/>
            </w:r>
          </w:p>
        </w:tc>
        <w:tc>
          <w:tcPr>
            <w:tcW w:w="5449" w:type="dxa"/>
          </w:tcPr>
          <w:p w14:paraId="44B067D1" w14:textId="5EBF355D" w:rsidR="00E03818" w:rsidRDefault="000B536A" w:rsidP="00E4449B">
            <w:pPr>
              <w:pStyle w:val="Odstavec"/>
              <w:tabs>
                <w:tab w:val="clear" w:pos="709"/>
              </w:tabs>
              <w:rPr>
                <w:rFonts w:ascii="Times New Roman" w:hAnsi="Times New Roman"/>
              </w:rPr>
            </w:pPr>
            <w:r w:rsidRPr="000B536A">
              <w:rPr>
                <w:rFonts w:ascii="Times New Roman" w:hAnsi="Times New Roman"/>
              </w:rPr>
              <w:t>http požadavek (žádost o tabulku uzlů)</w:t>
            </w:r>
          </w:p>
        </w:tc>
        <w:tc>
          <w:tcPr>
            <w:tcW w:w="1062" w:type="dxa"/>
          </w:tcPr>
          <w:p w14:paraId="3E8B93EB" w14:textId="47F08E6A" w:rsidR="00E03818" w:rsidRPr="00B9078F" w:rsidRDefault="000F6656" w:rsidP="00E4449B">
            <w:pPr>
              <w:pStyle w:val="Odstavec"/>
              <w:tabs>
                <w:tab w:val="clear" w:pos="709"/>
              </w:tabs>
              <w:rPr>
                <w:rFonts w:ascii="Times New Roman" w:hAnsi="Times New Roman"/>
              </w:rPr>
            </w:pPr>
            <w:ins w:id="626" w:author="Vojtěch Bžatek" w:date="2024-05-22T10:21:00Z" w16du:dateUtc="2024-05-22T08:21:00Z">
              <w:r>
                <w:rPr>
                  <w:rFonts w:ascii="Times New Roman" w:hAnsi="Times New Roman"/>
                </w:rPr>
                <w:t>52</w:t>
              </w:r>
            </w:ins>
          </w:p>
        </w:tc>
      </w:tr>
      <w:tr w:rsidR="00E03818" w:rsidRPr="00B9078F" w14:paraId="2C0B688B" w14:textId="77777777" w:rsidTr="003A658C">
        <w:tc>
          <w:tcPr>
            <w:tcW w:w="1501" w:type="dxa"/>
          </w:tcPr>
          <w:p w14:paraId="20FFBB6A" w14:textId="561B5706" w:rsidR="00E03818" w:rsidRDefault="00E03818" w:rsidP="00E4449B">
            <w:pPr>
              <w:pStyle w:val="Odstavec"/>
              <w:tabs>
                <w:tab w:val="clear" w:pos="709"/>
              </w:tabs>
              <w:rPr>
                <w:rFonts w:ascii="Times New Roman" w:hAnsi="Times New Roman"/>
              </w:rPr>
            </w:pPr>
            <w:r>
              <w:rPr>
                <w:rFonts w:ascii="Times New Roman" w:hAnsi="Times New Roman"/>
              </w:rPr>
              <w:t>Obrázek 22</w:t>
            </w:r>
          </w:p>
        </w:tc>
        <w:tc>
          <w:tcPr>
            <w:tcW w:w="491" w:type="dxa"/>
          </w:tcPr>
          <w:p w14:paraId="0DC5A402" w14:textId="655327BC" w:rsidR="00E03818" w:rsidRPr="00B9078F" w:rsidRDefault="000B536A" w:rsidP="00E4449B">
            <w:pPr>
              <w:pStyle w:val="Odstavec"/>
              <w:tabs>
                <w:tab w:val="clear" w:pos="709"/>
              </w:tabs>
              <w:rPr>
                <w:rFonts w:ascii="Times New Roman" w:hAnsi="Times New Roman"/>
              </w:rPr>
            </w:pPr>
            <w:r w:rsidRPr="00B9078F">
              <w:rPr>
                <w:rFonts w:ascii="Times New Roman" w:hAnsi="Times New Roman"/>
              </w:rPr>
              <w:sym w:font="Symbol" w:char="F02D"/>
            </w:r>
          </w:p>
        </w:tc>
        <w:tc>
          <w:tcPr>
            <w:tcW w:w="5449" w:type="dxa"/>
          </w:tcPr>
          <w:p w14:paraId="723193AD" w14:textId="1F238431" w:rsidR="00E03818" w:rsidRDefault="000B536A" w:rsidP="00E4449B">
            <w:pPr>
              <w:pStyle w:val="Odstavec"/>
              <w:tabs>
                <w:tab w:val="clear" w:pos="709"/>
              </w:tabs>
              <w:rPr>
                <w:rFonts w:ascii="Times New Roman" w:hAnsi="Times New Roman"/>
              </w:rPr>
            </w:pPr>
            <w:r w:rsidRPr="000B536A">
              <w:rPr>
                <w:rFonts w:ascii="Times New Roman" w:hAnsi="Times New Roman"/>
              </w:rPr>
              <w:t>http požadavek (žádost o tabulku uzlů)</w:t>
            </w:r>
          </w:p>
        </w:tc>
        <w:tc>
          <w:tcPr>
            <w:tcW w:w="1062" w:type="dxa"/>
          </w:tcPr>
          <w:p w14:paraId="72FB4177" w14:textId="0107FA80" w:rsidR="00E03818" w:rsidRPr="00B9078F" w:rsidRDefault="000F6656" w:rsidP="00E4449B">
            <w:pPr>
              <w:pStyle w:val="Odstavec"/>
              <w:tabs>
                <w:tab w:val="clear" w:pos="709"/>
              </w:tabs>
              <w:rPr>
                <w:rFonts w:ascii="Times New Roman" w:hAnsi="Times New Roman"/>
              </w:rPr>
            </w:pPr>
            <w:ins w:id="627" w:author="Vojtěch Bžatek" w:date="2024-05-22T10:21:00Z" w16du:dateUtc="2024-05-22T08:21:00Z">
              <w:r>
                <w:rPr>
                  <w:rFonts w:ascii="Times New Roman" w:hAnsi="Times New Roman"/>
                </w:rPr>
                <w:t>53</w:t>
              </w:r>
            </w:ins>
          </w:p>
        </w:tc>
      </w:tr>
      <w:tr w:rsidR="00E03818" w:rsidRPr="00B9078F" w14:paraId="7541FC4F" w14:textId="77777777" w:rsidTr="003A658C">
        <w:tc>
          <w:tcPr>
            <w:tcW w:w="1501" w:type="dxa"/>
          </w:tcPr>
          <w:p w14:paraId="166A427C" w14:textId="6F816CDF" w:rsidR="00E03818" w:rsidRDefault="00E03818" w:rsidP="00E4449B">
            <w:pPr>
              <w:pStyle w:val="Odstavec"/>
              <w:tabs>
                <w:tab w:val="clear" w:pos="709"/>
              </w:tabs>
              <w:rPr>
                <w:rFonts w:ascii="Times New Roman" w:hAnsi="Times New Roman"/>
              </w:rPr>
            </w:pPr>
            <w:r>
              <w:rPr>
                <w:rFonts w:ascii="Times New Roman" w:hAnsi="Times New Roman"/>
              </w:rPr>
              <w:t>Obrázek 23</w:t>
            </w:r>
          </w:p>
        </w:tc>
        <w:tc>
          <w:tcPr>
            <w:tcW w:w="491" w:type="dxa"/>
          </w:tcPr>
          <w:p w14:paraId="05854FDD" w14:textId="42284092" w:rsidR="00E03818" w:rsidRPr="00B9078F" w:rsidRDefault="000B536A" w:rsidP="00E4449B">
            <w:pPr>
              <w:pStyle w:val="Odstavec"/>
              <w:tabs>
                <w:tab w:val="clear" w:pos="709"/>
              </w:tabs>
              <w:rPr>
                <w:rFonts w:ascii="Times New Roman" w:hAnsi="Times New Roman"/>
              </w:rPr>
            </w:pPr>
            <w:r w:rsidRPr="00B9078F">
              <w:rPr>
                <w:rFonts w:ascii="Times New Roman" w:hAnsi="Times New Roman"/>
              </w:rPr>
              <w:sym w:font="Symbol" w:char="F02D"/>
            </w:r>
          </w:p>
        </w:tc>
        <w:tc>
          <w:tcPr>
            <w:tcW w:w="5449" w:type="dxa"/>
          </w:tcPr>
          <w:p w14:paraId="66558954" w14:textId="45344526" w:rsidR="00E03818" w:rsidRDefault="000B536A" w:rsidP="00E4449B">
            <w:pPr>
              <w:pStyle w:val="Odstavec"/>
              <w:tabs>
                <w:tab w:val="clear" w:pos="709"/>
              </w:tabs>
              <w:rPr>
                <w:rFonts w:ascii="Times New Roman" w:hAnsi="Times New Roman"/>
              </w:rPr>
            </w:pPr>
            <w:r w:rsidRPr="000B536A">
              <w:rPr>
                <w:rFonts w:ascii="Times New Roman" w:hAnsi="Times New Roman"/>
              </w:rPr>
              <w:t>Schéma přijetí zprávy</w:t>
            </w:r>
          </w:p>
        </w:tc>
        <w:tc>
          <w:tcPr>
            <w:tcW w:w="1062" w:type="dxa"/>
          </w:tcPr>
          <w:p w14:paraId="7A82569F" w14:textId="440FFB17" w:rsidR="00E03818" w:rsidRPr="00B9078F" w:rsidRDefault="000F6656" w:rsidP="00E4449B">
            <w:pPr>
              <w:pStyle w:val="Odstavec"/>
              <w:tabs>
                <w:tab w:val="clear" w:pos="709"/>
              </w:tabs>
              <w:rPr>
                <w:rFonts w:ascii="Times New Roman" w:hAnsi="Times New Roman"/>
              </w:rPr>
            </w:pPr>
            <w:ins w:id="628" w:author="Vojtěch Bžatek" w:date="2024-05-22T10:21:00Z" w16du:dateUtc="2024-05-22T08:21:00Z">
              <w:r>
                <w:rPr>
                  <w:rFonts w:ascii="Times New Roman" w:hAnsi="Times New Roman"/>
                </w:rPr>
                <w:t>54</w:t>
              </w:r>
            </w:ins>
          </w:p>
        </w:tc>
      </w:tr>
      <w:tr w:rsidR="00E03818" w:rsidRPr="00B9078F" w14:paraId="58A34047" w14:textId="77777777" w:rsidTr="003A658C">
        <w:tc>
          <w:tcPr>
            <w:tcW w:w="1501" w:type="dxa"/>
          </w:tcPr>
          <w:p w14:paraId="7FD882BF" w14:textId="6B65CD23" w:rsidR="00E03818" w:rsidRDefault="00E03818" w:rsidP="00E4449B">
            <w:pPr>
              <w:pStyle w:val="Odstavec"/>
              <w:tabs>
                <w:tab w:val="clear" w:pos="709"/>
              </w:tabs>
              <w:rPr>
                <w:rFonts w:ascii="Times New Roman" w:hAnsi="Times New Roman"/>
              </w:rPr>
            </w:pPr>
            <w:r>
              <w:rPr>
                <w:rFonts w:ascii="Times New Roman" w:hAnsi="Times New Roman"/>
              </w:rPr>
              <w:t>Obrázek 24</w:t>
            </w:r>
          </w:p>
        </w:tc>
        <w:tc>
          <w:tcPr>
            <w:tcW w:w="491" w:type="dxa"/>
          </w:tcPr>
          <w:p w14:paraId="301CDAA4" w14:textId="1D4202BF" w:rsidR="00E03818" w:rsidRPr="00B9078F" w:rsidRDefault="000B536A" w:rsidP="00E4449B">
            <w:pPr>
              <w:pStyle w:val="Odstavec"/>
              <w:tabs>
                <w:tab w:val="clear" w:pos="709"/>
              </w:tabs>
              <w:rPr>
                <w:rFonts w:ascii="Times New Roman" w:hAnsi="Times New Roman"/>
              </w:rPr>
            </w:pPr>
            <w:r w:rsidRPr="00B9078F">
              <w:rPr>
                <w:rFonts w:ascii="Times New Roman" w:hAnsi="Times New Roman"/>
              </w:rPr>
              <w:sym w:font="Symbol" w:char="F02D"/>
            </w:r>
          </w:p>
        </w:tc>
        <w:tc>
          <w:tcPr>
            <w:tcW w:w="5449" w:type="dxa"/>
          </w:tcPr>
          <w:p w14:paraId="5DFC85CA" w14:textId="5AFDC66F" w:rsidR="00E03818" w:rsidRDefault="000B536A" w:rsidP="00E4449B">
            <w:pPr>
              <w:pStyle w:val="Odstavec"/>
              <w:tabs>
                <w:tab w:val="clear" w:pos="709"/>
              </w:tabs>
              <w:rPr>
                <w:rFonts w:ascii="Times New Roman" w:hAnsi="Times New Roman"/>
              </w:rPr>
            </w:pPr>
            <w:r w:rsidRPr="000B536A">
              <w:rPr>
                <w:rFonts w:ascii="Times New Roman" w:hAnsi="Times New Roman"/>
              </w:rPr>
              <w:t>http požadavek (zahájení těžby)</w:t>
            </w:r>
          </w:p>
        </w:tc>
        <w:tc>
          <w:tcPr>
            <w:tcW w:w="1062" w:type="dxa"/>
          </w:tcPr>
          <w:p w14:paraId="3BA589C6" w14:textId="7926845F" w:rsidR="00E03818" w:rsidRPr="00B9078F" w:rsidRDefault="000F6656" w:rsidP="00E4449B">
            <w:pPr>
              <w:pStyle w:val="Odstavec"/>
              <w:tabs>
                <w:tab w:val="clear" w:pos="709"/>
              </w:tabs>
              <w:rPr>
                <w:rFonts w:ascii="Times New Roman" w:hAnsi="Times New Roman"/>
              </w:rPr>
            </w:pPr>
            <w:ins w:id="629" w:author="Vojtěch Bžatek" w:date="2024-05-22T10:21:00Z" w16du:dateUtc="2024-05-22T08:21:00Z">
              <w:r>
                <w:rPr>
                  <w:rFonts w:ascii="Times New Roman" w:hAnsi="Times New Roman"/>
                </w:rPr>
                <w:t>55</w:t>
              </w:r>
            </w:ins>
          </w:p>
        </w:tc>
      </w:tr>
      <w:tr w:rsidR="00E03818" w:rsidRPr="00B9078F" w14:paraId="2AA883B7" w14:textId="77777777" w:rsidTr="003A658C">
        <w:tc>
          <w:tcPr>
            <w:tcW w:w="1501" w:type="dxa"/>
          </w:tcPr>
          <w:p w14:paraId="74735FCE" w14:textId="2C4DE240" w:rsidR="00E03818" w:rsidRDefault="00E03818" w:rsidP="00E4449B">
            <w:pPr>
              <w:pStyle w:val="Odstavec"/>
              <w:tabs>
                <w:tab w:val="clear" w:pos="709"/>
              </w:tabs>
              <w:rPr>
                <w:rFonts w:ascii="Times New Roman" w:hAnsi="Times New Roman"/>
              </w:rPr>
            </w:pPr>
            <w:r>
              <w:rPr>
                <w:rFonts w:ascii="Times New Roman" w:hAnsi="Times New Roman"/>
              </w:rPr>
              <w:t>Obrázek 25</w:t>
            </w:r>
          </w:p>
        </w:tc>
        <w:tc>
          <w:tcPr>
            <w:tcW w:w="491" w:type="dxa"/>
          </w:tcPr>
          <w:p w14:paraId="092F6138" w14:textId="08702DD6" w:rsidR="00E03818" w:rsidRPr="00B9078F" w:rsidRDefault="000B536A" w:rsidP="00E4449B">
            <w:pPr>
              <w:pStyle w:val="Odstavec"/>
              <w:tabs>
                <w:tab w:val="clear" w:pos="709"/>
              </w:tabs>
              <w:rPr>
                <w:rFonts w:ascii="Times New Roman" w:hAnsi="Times New Roman"/>
              </w:rPr>
            </w:pPr>
            <w:r w:rsidRPr="00B9078F">
              <w:rPr>
                <w:rFonts w:ascii="Times New Roman" w:hAnsi="Times New Roman"/>
              </w:rPr>
              <w:sym w:font="Symbol" w:char="F02D"/>
            </w:r>
          </w:p>
        </w:tc>
        <w:tc>
          <w:tcPr>
            <w:tcW w:w="5449" w:type="dxa"/>
          </w:tcPr>
          <w:p w14:paraId="79B14CB9" w14:textId="1DAF421C" w:rsidR="00E03818" w:rsidRDefault="000B536A" w:rsidP="00E4449B">
            <w:pPr>
              <w:pStyle w:val="Odstavec"/>
              <w:tabs>
                <w:tab w:val="clear" w:pos="709"/>
              </w:tabs>
              <w:rPr>
                <w:rFonts w:ascii="Times New Roman" w:hAnsi="Times New Roman"/>
              </w:rPr>
            </w:pPr>
            <w:r w:rsidRPr="000B536A">
              <w:rPr>
                <w:rFonts w:ascii="Times New Roman" w:hAnsi="Times New Roman"/>
              </w:rPr>
              <w:t>http požadavek (příkaz k zahájení těžby)</w:t>
            </w:r>
          </w:p>
        </w:tc>
        <w:tc>
          <w:tcPr>
            <w:tcW w:w="1062" w:type="dxa"/>
          </w:tcPr>
          <w:p w14:paraId="21D95BEE" w14:textId="39A83ED8" w:rsidR="00E03818" w:rsidRPr="00B9078F" w:rsidRDefault="000F6656" w:rsidP="00E4449B">
            <w:pPr>
              <w:pStyle w:val="Odstavec"/>
              <w:tabs>
                <w:tab w:val="clear" w:pos="709"/>
              </w:tabs>
              <w:rPr>
                <w:rFonts w:ascii="Times New Roman" w:hAnsi="Times New Roman"/>
              </w:rPr>
            </w:pPr>
            <w:ins w:id="630" w:author="Vojtěch Bžatek" w:date="2024-05-22T10:21:00Z" w16du:dateUtc="2024-05-22T08:21:00Z">
              <w:r>
                <w:rPr>
                  <w:rFonts w:ascii="Times New Roman" w:hAnsi="Times New Roman"/>
                </w:rPr>
                <w:t>55</w:t>
              </w:r>
            </w:ins>
          </w:p>
        </w:tc>
      </w:tr>
      <w:tr w:rsidR="00E03818" w:rsidRPr="00B9078F" w14:paraId="3857BBB7" w14:textId="77777777" w:rsidTr="003A658C">
        <w:tc>
          <w:tcPr>
            <w:tcW w:w="1501" w:type="dxa"/>
          </w:tcPr>
          <w:p w14:paraId="52E8533B" w14:textId="4D18E676" w:rsidR="00E03818" w:rsidRDefault="00E03818" w:rsidP="00E4449B">
            <w:pPr>
              <w:pStyle w:val="Odstavec"/>
              <w:tabs>
                <w:tab w:val="clear" w:pos="709"/>
              </w:tabs>
              <w:rPr>
                <w:rFonts w:ascii="Times New Roman" w:hAnsi="Times New Roman"/>
              </w:rPr>
            </w:pPr>
            <w:r>
              <w:rPr>
                <w:rFonts w:ascii="Times New Roman" w:hAnsi="Times New Roman"/>
              </w:rPr>
              <w:t>Obrázek 26</w:t>
            </w:r>
          </w:p>
        </w:tc>
        <w:tc>
          <w:tcPr>
            <w:tcW w:w="491" w:type="dxa"/>
          </w:tcPr>
          <w:p w14:paraId="35CDEC81" w14:textId="529B130E" w:rsidR="00E03818" w:rsidRPr="00B9078F" w:rsidRDefault="000B536A" w:rsidP="00E4449B">
            <w:pPr>
              <w:pStyle w:val="Odstavec"/>
              <w:tabs>
                <w:tab w:val="clear" w:pos="709"/>
              </w:tabs>
              <w:rPr>
                <w:rFonts w:ascii="Times New Roman" w:hAnsi="Times New Roman"/>
              </w:rPr>
            </w:pPr>
            <w:r w:rsidRPr="00B9078F">
              <w:rPr>
                <w:rFonts w:ascii="Times New Roman" w:hAnsi="Times New Roman"/>
              </w:rPr>
              <w:sym w:font="Symbol" w:char="F02D"/>
            </w:r>
          </w:p>
        </w:tc>
        <w:tc>
          <w:tcPr>
            <w:tcW w:w="5449" w:type="dxa"/>
          </w:tcPr>
          <w:p w14:paraId="37F6E42F" w14:textId="451CBB51" w:rsidR="00E03818" w:rsidRDefault="000B536A" w:rsidP="00E4449B">
            <w:pPr>
              <w:pStyle w:val="Odstavec"/>
              <w:tabs>
                <w:tab w:val="clear" w:pos="709"/>
              </w:tabs>
              <w:rPr>
                <w:rFonts w:ascii="Times New Roman" w:hAnsi="Times New Roman"/>
              </w:rPr>
            </w:pPr>
            <w:r w:rsidRPr="000B536A">
              <w:rPr>
                <w:rFonts w:ascii="Times New Roman" w:hAnsi="Times New Roman"/>
              </w:rPr>
              <w:t>Schéma zahájení těžby</w:t>
            </w:r>
          </w:p>
        </w:tc>
        <w:tc>
          <w:tcPr>
            <w:tcW w:w="1062" w:type="dxa"/>
          </w:tcPr>
          <w:p w14:paraId="159CB851" w14:textId="0F27FC4C" w:rsidR="00E03818" w:rsidRPr="00B9078F" w:rsidRDefault="000F6656" w:rsidP="00E4449B">
            <w:pPr>
              <w:pStyle w:val="Odstavec"/>
              <w:tabs>
                <w:tab w:val="clear" w:pos="709"/>
              </w:tabs>
              <w:rPr>
                <w:rFonts w:ascii="Times New Roman" w:hAnsi="Times New Roman"/>
              </w:rPr>
            </w:pPr>
            <w:ins w:id="631" w:author="Vojtěch Bžatek" w:date="2024-05-22T10:21:00Z" w16du:dateUtc="2024-05-22T08:21:00Z">
              <w:r>
                <w:rPr>
                  <w:rFonts w:ascii="Times New Roman" w:hAnsi="Times New Roman"/>
                </w:rPr>
                <w:t>56</w:t>
              </w:r>
            </w:ins>
          </w:p>
        </w:tc>
      </w:tr>
      <w:tr w:rsidR="00E03818" w:rsidRPr="00B9078F" w14:paraId="3E4557B0" w14:textId="77777777" w:rsidTr="003A658C">
        <w:tc>
          <w:tcPr>
            <w:tcW w:w="1501" w:type="dxa"/>
          </w:tcPr>
          <w:p w14:paraId="7B512B9F" w14:textId="6CC00280" w:rsidR="00E03818" w:rsidRDefault="00E03818" w:rsidP="00E4449B">
            <w:pPr>
              <w:pStyle w:val="Odstavec"/>
              <w:tabs>
                <w:tab w:val="clear" w:pos="709"/>
              </w:tabs>
              <w:rPr>
                <w:rFonts w:ascii="Times New Roman" w:hAnsi="Times New Roman"/>
              </w:rPr>
            </w:pPr>
            <w:r>
              <w:rPr>
                <w:rFonts w:ascii="Times New Roman" w:hAnsi="Times New Roman"/>
              </w:rPr>
              <w:t>Obrázek 27</w:t>
            </w:r>
          </w:p>
        </w:tc>
        <w:tc>
          <w:tcPr>
            <w:tcW w:w="491" w:type="dxa"/>
          </w:tcPr>
          <w:p w14:paraId="74036579" w14:textId="2236CF4A" w:rsidR="00E03818" w:rsidRPr="00B9078F" w:rsidRDefault="000B536A" w:rsidP="00E4449B">
            <w:pPr>
              <w:pStyle w:val="Odstavec"/>
              <w:tabs>
                <w:tab w:val="clear" w:pos="709"/>
              </w:tabs>
              <w:rPr>
                <w:rFonts w:ascii="Times New Roman" w:hAnsi="Times New Roman"/>
              </w:rPr>
            </w:pPr>
            <w:r w:rsidRPr="00B9078F">
              <w:rPr>
                <w:rFonts w:ascii="Times New Roman" w:hAnsi="Times New Roman"/>
              </w:rPr>
              <w:sym w:font="Symbol" w:char="F02D"/>
            </w:r>
          </w:p>
        </w:tc>
        <w:tc>
          <w:tcPr>
            <w:tcW w:w="5449" w:type="dxa"/>
          </w:tcPr>
          <w:p w14:paraId="4158D6C2" w14:textId="3A105101" w:rsidR="00E03818" w:rsidRDefault="000B536A" w:rsidP="00E4449B">
            <w:pPr>
              <w:pStyle w:val="Odstavec"/>
              <w:tabs>
                <w:tab w:val="clear" w:pos="709"/>
              </w:tabs>
              <w:rPr>
                <w:rFonts w:ascii="Times New Roman" w:hAnsi="Times New Roman"/>
              </w:rPr>
            </w:pPr>
            <w:r w:rsidRPr="000B536A">
              <w:rPr>
                <w:rFonts w:ascii="Times New Roman" w:hAnsi="Times New Roman"/>
              </w:rPr>
              <w:t>Schéma těžení bloku a distribuce výsledku</w:t>
            </w:r>
          </w:p>
        </w:tc>
        <w:tc>
          <w:tcPr>
            <w:tcW w:w="1062" w:type="dxa"/>
          </w:tcPr>
          <w:p w14:paraId="08339770" w14:textId="09316DB6" w:rsidR="00E03818" w:rsidRPr="00B9078F" w:rsidRDefault="000F6656" w:rsidP="00E4449B">
            <w:pPr>
              <w:pStyle w:val="Odstavec"/>
              <w:tabs>
                <w:tab w:val="clear" w:pos="709"/>
              </w:tabs>
              <w:rPr>
                <w:rFonts w:ascii="Times New Roman" w:hAnsi="Times New Roman"/>
              </w:rPr>
            </w:pPr>
            <w:ins w:id="632" w:author="Vojtěch Bžatek" w:date="2024-05-22T10:22:00Z" w16du:dateUtc="2024-05-22T08:22:00Z">
              <w:r>
                <w:rPr>
                  <w:rFonts w:ascii="Times New Roman" w:hAnsi="Times New Roman"/>
                </w:rPr>
                <w:t>58</w:t>
              </w:r>
            </w:ins>
          </w:p>
        </w:tc>
      </w:tr>
      <w:tr w:rsidR="00E03818" w:rsidRPr="00B9078F" w14:paraId="74196DD1" w14:textId="77777777" w:rsidTr="003A658C">
        <w:tc>
          <w:tcPr>
            <w:tcW w:w="1501" w:type="dxa"/>
          </w:tcPr>
          <w:p w14:paraId="3E0E0083" w14:textId="6D736952" w:rsidR="00E03818" w:rsidRDefault="00E03818" w:rsidP="00E4449B">
            <w:pPr>
              <w:pStyle w:val="Odstavec"/>
              <w:tabs>
                <w:tab w:val="clear" w:pos="709"/>
              </w:tabs>
              <w:rPr>
                <w:rFonts w:ascii="Times New Roman" w:hAnsi="Times New Roman"/>
              </w:rPr>
            </w:pPr>
            <w:r>
              <w:rPr>
                <w:rFonts w:ascii="Times New Roman" w:hAnsi="Times New Roman"/>
              </w:rPr>
              <w:t>Obrázek 28</w:t>
            </w:r>
          </w:p>
        </w:tc>
        <w:tc>
          <w:tcPr>
            <w:tcW w:w="491" w:type="dxa"/>
          </w:tcPr>
          <w:p w14:paraId="3A366D0B" w14:textId="2BBAFD23" w:rsidR="00E03818" w:rsidRPr="00B9078F" w:rsidRDefault="000B536A" w:rsidP="00E4449B">
            <w:pPr>
              <w:pStyle w:val="Odstavec"/>
              <w:tabs>
                <w:tab w:val="clear" w:pos="709"/>
              </w:tabs>
              <w:rPr>
                <w:rFonts w:ascii="Times New Roman" w:hAnsi="Times New Roman"/>
              </w:rPr>
            </w:pPr>
            <w:r w:rsidRPr="00B9078F">
              <w:rPr>
                <w:rFonts w:ascii="Times New Roman" w:hAnsi="Times New Roman"/>
              </w:rPr>
              <w:sym w:font="Symbol" w:char="F02D"/>
            </w:r>
          </w:p>
        </w:tc>
        <w:tc>
          <w:tcPr>
            <w:tcW w:w="5449" w:type="dxa"/>
          </w:tcPr>
          <w:p w14:paraId="55021576" w14:textId="4DBCC00D" w:rsidR="00E03818" w:rsidRDefault="000B536A" w:rsidP="00E4449B">
            <w:pPr>
              <w:pStyle w:val="Odstavec"/>
              <w:tabs>
                <w:tab w:val="clear" w:pos="709"/>
              </w:tabs>
              <w:rPr>
                <w:rFonts w:ascii="Times New Roman" w:hAnsi="Times New Roman"/>
              </w:rPr>
            </w:pPr>
            <w:r w:rsidRPr="000B536A">
              <w:rPr>
                <w:rFonts w:ascii="Times New Roman" w:hAnsi="Times New Roman"/>
              </w:rPr>
              <w:t>http požadavek (příkaz k porovnání řetězů)</w:t>
            </w:r>
          </w:p>
        </w:tc>
        <w:tc>
          <w:tcPr>
            <w:tcW w:w="1062" w:type="dxa"/>
          </w:tcPr>
          <w:p w14:paraId="4BFE413C" w14:textId="317FA3FE" w:rsidR="00E03818" w:rsidRPr="00B9078F" w:rsidRDefault="000F6656" w:rsidP="00E4449B">
            <w:pPr>
              <w:pStyle w:val="Odstavec"/>
              <w:tabs>
                <w:tab w:val="clear" w:pos="709"/>
              </w:tabs>
              <w:rPr>
                <w:rFonts w:ascii="Times New Roman" w:hAnsi="Times New Roman"/>
              </w:rPr>
            </w:pPr>
            <w:ins w:id="633" w:author="Vojtěch Bžatek" w:date="2024-05-22T10:22:00Z" w16du:dateUtc="2024-05-22T08:22:00Z">
              <w:r>
                <w:rPr>
                  <w:rFonts w:ascii="Times New Roman" w:hAnsi="Times New Roman"/>
                </w:rPr>
                <w:t>58</w:t>
              </w:r>
            </w:ins>
          </w:p>
        </w:tc>
      </w:tr>
      <w:tr w:rsidR="00E03818" w:rsidRPr="00B9078F" w14:paraId="0F12CFCB" w14:textId="77777777" w:rsidTr="003A658C">
        <w:tc>
          <w:tcPr>
            <w:tcW w:w="1501" w:type="dxa"/>
          </w:tcPr>
          <w:p w14:paraId="73A5CF2D" w14:textId="6CA21CCF" w:rsidR="00E03818" w:rsidRDefault="00E03818" w:rsidP="00E4449B">
            <w:pPr>
              <w:pStyle w:val="Odstavec"/>
              <w:tabs>
                <w:tab w:val="clear" w:pos="709"/>
              </w:tabs>
              <w:rPr>
                <w:rFonts w:ascii="Times New Roman" w:hAnsi="Times New Roman"/>
              </w:rPr>
            </w:pPr>
            <w:r>
              <w:rPr>
                <w:rFonts w:ascii="Times New Roman" w:hAnsi="Times New Roman"/>
              </w:rPr>
              <w:t>Obrázek 29</w:t>
            </w:r>
          </w:p>
        </w:tc>
        <w:tc>
          <w:tcPr>
            <w:tcW w:w="491" w:type="dxa"/>
          </w:tcPr>
          <w:p w14:paraId="3B09F572" w14:textId="3F8DE47B" w:rsidR="00E03818" w:rsidRPr="00B9078F" w:rsidRDefault="000B536A" w:rsidP="00E4449B">
            <w:pPr>
              <w:pStyle w:val="Odstavec"/>
              <w:tabs>
                <w:tab w:val="clear" w:pos="709"/>
              </w:tabs>
              <w:rPr>
                <w:rFonts w:ascii="Times New Roman" w:hAnsi="Times New Roman"/>
              </w:rPr>
            </w:pPr>
            <w:r w:rsidRPr="00B9078F">
              <w:rPr>
                <w:rFonts w:ascii="Times New Roman" w:hAnsi="Times New Roman"/>
              </w:rPr>
              <w:sym w:font="Symbol" w:char="F02D"/>
            </w:r>
          </w:p>
        </w:tc>
        <w:tc>
          <w:tcPr>
            <w:tcW w:w="5449" w:type="dxa"/>
          </w:tcPr>
          <w:p w14:paraId="0819F940" w14:textId="12441393" w:rsidR="00E03818" w:rsidRDefault="000B536A" w:rsidP="00E4449B">
            <w:pPr>
              <w:pStyle w:val="Odstavec"/>
              <w:tabs>
                <w:tab w:val="clear" w:pos="709"/>
              </w:tabs>
              <w:rPr>
                <w:rFonts w:ascii="Times New Roman" w:hAnsi="Times New Roman"/>
              </w:rPr>
            </w:pPr>
            <w:r w:rsidRPr="000B536A">
              <w:rPr>
                <w:rFonts w:ascii="Times New Roman" w:hAnsi="Times New Roman"/>
              </w:rPr>
              <w:t>http požadavek (žádost o řetěz)</w:t>
            </w:r>
          </w:p>
        </w:tc>
        <w:tc>
          <w:tcPr>
            <w:tcW w:w="1062" w:type="dxa"/>
          </w:tcPr>
          <w:p w14:paraId="677BAFC4" w14:textId="42A5ACF4" w:rsidR="00E03818" w:rsidRPr="00B9078F" w:rsidRDefault="000F6656" w:rsidP="00E4449B">
            <w:pPr>
              <w:pStyle w:val="Odstavec"/>
              <w:tabs>
                <w:tab w:val="clear" w:pos="709"/>
              </w:tabs>
              <w:rPr>
                <w:rFonts w:ascii="Times New Roman" w:hAnsi="Times New Roman"/>
              </w:rPr>
            </w:pPr>
            <w:ins w:id="634" w:author="Vojtěch Bžatek" w:date="2024-05-22T10:22:00Z" w16du:dateUtc="2024-05-22T08:22:00Z">
              <w:r>
                <w:rPr>
                  <w:rFonts w:ascii="Times New Roman" w:hAnsi="Times New Roman"/>
                </w:rPr>
                <w:t>59</w:t>
              </w:r>
            </w:ins>
          </w:p>
        </w:tc>
      </w:tr>
      <w:tr w:rsidR="00E03818" w:rsidRPr="00B9078F" w14:paraId="6068104B" w14:textId="77777777" w:rsidTr="003A658C">
        <w:tc>
          <w:tcPr>
            <w:tcW w:w="1501" w:type="dxa"/>
          </w:tcPr>
          <w:p w14:paraId="544AD7C5" w14:textId="6DFAE57F" w:rsidR="00E03818" w:rsidRDefault="00E03818" w:rsidP="00E4449B">
            <w:pPr>
              <w:pStyle w:val="Odstavec"/>
              <w:tabs>
                <w:tab w:val="clear" w:pos="709"/>
              </w:tabs>
              <w:rPr>
                <w:rFonts w:ascii="Times New Roman" w:hAnsi="Times New Roman"/>
              </w:rPr>
            </w:pPr>
            <w:r>
              <w:rPr>
                <w:rFonts w:ascii="Times New Roman" w:hAnsi="Times New Roman"/>
              </w:rPr>
              <w:t>Obrázek 30</w:t>
            </w:r>
          </w:p>
        </w:tc>
        <w:tc>
          <w:tcPr>
            <w:tcW w:w="491" w:type="dxa"/>
          </w:tcPr>
          <w:p w14:paraId="56448C63" w14:textId="41832870" w:rsidR="00E03818" w:rsidRPr="00B9078F" w:rsidRDefault="000B536A" w:rsidP="00E4449B">
            <w:pPr>
              <w:pStyle w:val="Odstavec"/>
              <w:tabs>
                <w:tab w:val="clear" w:pos="709"/>
              </w:tabs>
              <w:rPr>
                <w:rFonts w:ascii="Times New Roman" w:hAnsi="Times New Roman"/>
              </w:rPr>
            </w:pPr>
            <w:r w:rsidRPr="00B9078F">
              <w:rPr>
                <w:rFonts w:ascii="Times New Roman" w:hAnsi="Times New Roman"/>
              </w:rPr>
              <w:sym w:font="Symbol" w:char="F02D"/>
            </w:r>
          </w:p>
        </w:tc>
        <w:tc>
          <w:tcPr>
            <w:tcW w:w="5449" w:type="dxa"/>
          </w:tcPr>
          <w:p w14:paraId="1ECA9A6B" w14:textId="3C6E6C39" w:rsidR="00E03818" w:rsidRDefault="000B536A" w:rsidP="00E4449B">
            <w:pPr>
              <w:pStyle w:val="Odstavec"/>
              <w:tabs>
                <w:tab w:val="clear" w:pos="709"/>
              </w:tabs>
              <w:rPr>
                <w:rFonts w:ascii="Times New Roman" w:hAnsi="Times New Roman"/>
              </w:rPr>
            </w:pPr>
            <w:r w:rsidRPr="000B536A">
              <w:rPr>
                <w:rFonts w:ascii="Times New Roman" w:hAnsi="Times New Roman"/>
              </w:rPr>
              <w:t>Nešifrovaná komunikace</w:t>
            </w:r>
          </w:p>
        </w:tc>
        <w:tc>
          <w:tcPr>
            <w:tcW w:w="1062" w:type="dxa"/>
          </w:tcPr>
          <w:p w14:paraId="5D92B64A" w14:textId="00459E73" w:rsidR="00E03818" w:rsidRPr="00B9078F" w:rsidRDefault="000F6656" w:rsidP="00E4449B">
            <w:pPr>
              <w:pStyle w:val="Odstavec"/>
              <w:tabs>
                <w:tab w:val="clear" w:pos="709"/>
              </w:tabs>
              <w:rPr>
                <w:rFonts w:ascii="Times New Roman" w:hAnsi="Times New Roman"/>
              </w:rPr>
            </w:pPr>
            <w:ins w:id="635" w:author="Vojtěch Bžatek" w:date="2024-05-22T10:22:00Z" w16du:dateUtc="2024-05-22T08:22:00Z">
              <w:r>
                <w:rPr>
                  <w:rFonts w:ascii="Times New Roman" w:hAnsi="Times New Roman"/>
                </w:rPr>
                <w:t>61</w:t>
              </w:r>
            </w:ins>
          </w:p>
        </w:tc>
      </w:tr>
      <w:tr w:rsidR="00E03818" w:rsidRPr="00B9078F" w14:paraId="7D911694" w14:textId="77777777" w:rsidTr="003A658C">
        <w:tc>
          <w:tcPr>
            <w:tcW w:w="1501" w:type="dxa"/>
          </w:tcPr>
          <w:p w14:paraId="48FB41BB" w14:textId="57649B7B" w:rsidR="00E03818" w:rsidRDefault="00E03818" w:rsidP="00E4449B">
            <w:pPr>
              <w:pStyle w:val="Odstavec"/>
              <w:tabs>
                <w:tab w:val="clear" w:pos="709"/>
              </w:tabs>
              <w:rPr>
                <w:rFonts w:ascii="Times New Roman" w:hAnsi="Times New Roman"/>
              </w:rPr>
            </w:pPr>
            <w:r>
              <w:rPr>
                <w:rFonts w:ascii="Times New Roman" w:hAnsi="Times New Roman"/>
              </w:rPr>
              <w:t>Obrázek 31</w:t>
            </w:r>
          </w:p>
        </w:tc>
        <w:tc>
          <w:tcPr>
            <w:tcW w:w="491" w:type="dxa"/>
          </w:tcPr>
          <w:p w14:paraId="6A15750E" w14:textId="5FB31DC9" w:rsidR="00E03818" w:rsidRPr="00B9078F" w:rsidRDefault="000B536A" w:rsidP="00E4449B">
            <w:pPr>
              <w:pStyle w:val="Odstavec"/>
              <w:tabs>
                <w:tab w:val="clear" w:pos="709"/>
              </w:tabs>
              <w:rPr>
                <w:rFonts w:ascii="Times New Roman" w:hAnsi="Times New Roman"/>
              </w:rPr>
            </w:pPr>
            <w:r w:rsidRPr="00B9078F">
              <w:rPr>
                <w:rFonts w:ascii="Times New Roman" w:hAnsi="Times New Roman"/>
              </w:rPr>
              <w:sym w:font="Symbol" w:char="F02D"/>
            </w:r>
          </w:p>
        </w:tc>
        <w:tc>
          <w:tcPr>
            <w:tcW w:w="5449" w:type="dxa"/>
          </w:tcPr>
          <w:p w14:paraId="543876EC" w14:textId="743AEA05" w:rsidR="00E03818" w:rsidRDefault="000B536A" w:rsidP="00E4449B">
            <w:pPr>
              <w:pStyle w:val="Odstavec"/>
              <w:tabs>
                <w:tab w:val="clear" w:pos="709"/>
              </w:tabs>
              <w:rPr>
                <w:rFonts w:ascii="Times New Roman" w:hAnsi="Times New Roman"/>
              </w:rPr>
            </w:pPr>
            <w:r w:rsidRPr="000B536A">
              <w:rPr>
                <w:rFonts w:ascii="Times New Roman" w:hAnsi="Times New Roman"/>
              </w:rPr>
              <w:t>Šifrovaná komunikace</w:t>
            </w:r>
          </w:p>
        </w:tc>
        <w:tc>
          <w:tcPr>
            <w:tcW w:w="1062" w:type="dxa"/>
          </w:tcPr>
          <w:p w14:paraId="15371799" w14:textId="42BD081C" w:rsidR="00E03818" w:rsidRPr="00B9078F" w:rsidRDefault="006A29FA" w:rsidP="00E4449B">
            <w:pPr>
              <w:pStyle w:val="Odstavec"/>
              <w:tabs>
                <w:tab w:val="clear" w:pos="709"/>
              </w:tabs>
              <w:rPr>
                <w:rFonts w:ascii="Times New Roman" w:hAnsi="Times New Roman"/>
              </w:rPr>
            </w:pPr>
            <w:ins w:id="636" w:author="Vojtěch Bžatek" w:date="2024-05-22T10:22:00Z" w16du:dateUtc="2024-05-22T08:22:00Z">
              <w:r>
                <w:rPr>
                  <w:rFonts w:ascii="Times New Roman" w:hAnsi="Times New Roman"/>
                </w:rPr>
                <w:t>62</w:t>
              </w:r>
            </w:ins>
          </w:p>
        </w:tc>
      </w:tr>
      <w:tr w:rsidR="00E03818" w:rsidRPr="00B9078F" w14:paraId="64EEED89" w14:textId="77777777" w:rsidTr="003A658C">
        <w:tc>
          <w:tcPr>
            <w:tcW w:w="1501" w:type="dxa"/>
          </w:tcPr>
          <w:p w14:paraId="4EE90DAA" w14:textId="5E91F25B" w:rsidR="00E03818" w:rsidRDefault="00E03818" w:rsidP="00E4449B">
            <w:pPr>
              <w:pStyle w:val="Odstavec"/>
              <w:tabs>
                <w:tab w:val="clear" w:pos="709"/>
              </w:tabs>
              <w:rPr>
                <w:rFonts w:ascii="Times New Roman" w:hAnsi="Times New Roman"/>
              </w:rPr>
            </w:pPr>
            <w:r>
              <w:rPr>
                <w:rFonts w:ascii="Times New Roman" w:hAnsi="Times New Roman"/>
              </w:rPr>
              <w:t>Obrázek 32</w:t>
            </w:r>
          </w:p>
        </w:tc>
        <w:tc>
          <w:tcPr>
            <w:tcW w:w="491" w:type="dxa"/>
          </w:tcPr>
          <w:p w14:paraId="5DBE10A4" w14:textId="32EA2A30" w:rsidR="00E03818" w:rsidRPr="00B9078F" w:rsidRDefault="000B536A" w:rsidP="00E4449B">
            <w:pPr>
              <w:pStyle w:val="Odstavec"/>
              <w:tabs>
                <w:tab w:val="clear" w:pos="709"/>
              </w:tabs>
              <w:rPr>
                <w:rFonts w:ascii="Times New Roman" w:hAnsi="Times New Roman"/>
              </w:rPr>
            </w:pPr>
            <w:r w:rsidRPr="00B9078F">
              <w:rPr>
                <w:rFonts w:ascii="Times New Roman" w:hAnsi="Times New Roman"/>
              </w:rPr>
              <w:sym w:font="Symbol" w:char="F02D"/>
            </w:r>
          </w:p>
        </w:tc>
        <w:tc>
          <w:tcPr>
            <w:tcW w:w="5449" w:type="dxa"/>
          </w:tcPr>
          <w:p w14:paraId="5F915445" w14:textId="665D5106" w:rsidR="00E03818" w:rsidRDefault="000B536A" w:rsidP="00E4449B">
            <w:pPr>
              <w:pStyle w:val="Odstavec"/>
              <w:tabs>
                <w:tab w:val="clear" w:pos="709"/>
              </w:tabs>
              <w:rPr>
                <w:rFonts w:ascii="Times New Roman" w:hAnsi="Times New Roman"/>
              </w:rPr>
            </w:pPr>
            <w:r w:rsidRPr="000B536A">
              <w:rPr>
                <w:rFonts w:ascii="Times New Roman" w:hAnsi="Times New Roman"/>
              </w:rPr>
              <w:t>Koncový bod pro KEM výměnu klíčů</w:t>
            </w:r>
          </w:p>
        </w:tc>
        <w:tc>
          <w:tcPr>
            <w:tcW w:w="1062" w:type="dxa"/>
          </w:tcPr>
          <w:p w14:paraId="655ABC19" w14:textId="3C8F722E" w:rsidR="00E03818" w:rsidRPr="00B9078F" w:rsidRDefault="006A29FA" w:rsidP="00E4449B">
            <w:pPr>
              <w:pStyle w:val="Odstavec"/>
              <w:tabs>
                <w:tab w:val="clear" w:pos="709"/>
              </w:tabs>
              <w:rPr>
                <w:rFonts w:ascii="Times New Roman" w:hAnsi="Times New Roman"/>
              </w:rPr>
            </w:pPr>
            <w:ins w:id="637" w:author="Vojtěch Bžatek" w:date="2024-05-22T10:22:00Z" w16du:dateUtc="2024-05-22T08:22:00Z">
              <w:r>
                <w:rPr>
                  <w:rFonts w:ascii="Times New Roman" w:hAnsi="Times New Roman"/>
                </w:rPr>
                <w:t>63</w:t>
              </w:r>
            </w:ins>
          </w:p>
        </w:tc>
      </w:tr>
      <w:tr w:rsidR="00E03818" w:rsidRPr="00B9078F" w14:paraId="7EC54982" w14:textId="77777777" w:rsidTr="003A658C">
        <w:tc>
          <w:tcPr>
            <w:tcW w:w="1501" w:type="dxa"/>
          </w:tcPr>
          <w:p w14:paraId="6C4FA663" w14:textId="24FA4393" w:rsidR="00E03818" w:rsidRDefault="00E03818" w:rsidP="00E4449B">
            <w:pPr>
              <w:pStyle w:val="Odstavec"/>
              <w:tabs>
                <w:tab w:val="clear" w:pos="709"/>
              </w:tabs>
              <w:rPr>
                <w:rFonts w:ascii="Times New Roman" w:hAnsi="Times New Roman"/>
              </w:rPr>
            </w:pPr>
          </w:p>
        </w:tc>
        <w:tc>
          <w:tcPr>
            <w:tcW w:w="491" w:type="dxa"/>
          </w:tcPr>
          <w:p w14:paraId="46AF0B84" w14:textId="77777777" w:rsidR="00E03818" w:rsidRPr="00B9078F" w:rsidRDefault="00E03818" w:rsidP="00E4449B">
            <w:pPr>
              <w:pStyle w:val="Odstavec"/>
              <w:tabs>
                <w:tab w:val="clear" w:pos="709"/>
              </w:tabs>
              <w:rPr>
                <w:rFonts w:ascii="Times New Roman" w:hAnsi="Times New Roman"/>
              </w:rPr>
            </w:pPr>
          </w:p>
        </w:tc>
        <w:tc>
          <w:tcPr>
            <w:tcW w:w="5449" w:type="dxa"/>
          </w:tcPr>
          <w:p w14:paraId="4459A1FE" w14:textId="77777777" w:rsidR="00E03818" w:rsidRDefault="00E03818" w:rsidP="00E4449B">
            <w:pPr>
              <w:pStyle w:val="Odstavec"/>
              <w:tabs>
                <w:tab w:val="clear" w:pos="709"/>
              </w:tabs>
              <w:rPr>
                <w:rFonts w:ascii="Times New Roman" w:hAnsi="Times New Roman"/>
              </w:rPr>
            </w:pPr>
          </w:p>
        </w:tc>
        <w:tc>
          <w:tcPr>
            <w:tcW w:w="1062" w:type="dxa"/>
          </w:tcPr>
          <w:p w14:paraId="3DA85B59" w14:textId="77777777" w:rsidR="00E03818" w:rsidRPr="00B9078F" w:rsidRDefault="00E03818" w:rsidP="00E4449B">
            <w:pPr>
              <w:pStyle w:val="Odstavec"/>
              <w:tabs>
                <w:tab w:val="clear" w:pos="709"/>
              </w:tabs>
              <w:rPr>
                <w:rFonts w:ascii="Times New Roman" w:hAnsi="Times New Roman"/>
              </w:rPr>
            </w:pPr>
          </w:p>
        </w:tc>
      </w:tr>
    </w:tbl>
    <w:p w14:paraId="1C809DBE" w14:textId="77777777" w:rsidR="009F07AA" w:rsidRDefault="009F07AA">
      <w:pPr>
        <w:spacing w:before="0" w:after="0" w:line="240" w:lineRule="auto"/>
        <w:rPr>
          <w:rFonts w:eastAsia="Times New Roman"/>
          <w:b/>
          <w:kern w:val="28"/>
          <w:sz w:val="28"/>
          <w:lang w:eastAsia="cs-CZ"/>
        </w:rPr>
      </w:pPr>
      <w:r>
        <w:rPr>
          <w:sz w:val="28"/>
        </w:rPr>
        <w:br w:type="page"/>
      </w:r>
    </w:p>
    <w:p w14:paraId="7F7EB227" w14:textId="3A12D46B" w:rsidR="00304727" w:rsidRPr="00B9078F" w:rsidRDefault="00304727" w:rsidP="00304727">
      <w:pPr>
        <w:pStyle w:val="Nadpis1"/>
        <w:numPr>
          <w:ilvl w:val="0"/>
          <w:numId w:val="0"/>
        </w:numPr>
        <w:ind w:left="432" w:hanging="432"/>
      </w:pPr>
      <w:bookmarkStart w:id="638" w:name="_Toc162785113"/>
      <w:bookmarkStart w:id="639" w:name="_Toc167245448"/>
      <w:r w:rsidRPr="00B9078F">
        <w:lastRenderedPageBreak/>
        <w:t>SEZNAM TABULEK</w:t>
      </w:r>
      <w:bookmarkEnd w:id="638"/>
      <w:bookmarkEnd w:id="639"/>
    </w:p>
    <w:tbl>
      <w:tblPr>
        <w:tblW w:w="0" w:type="auto"/>
        <w:tblLook w:val="01E0" w:firstRow="1" w:lastRow="1" w:firstColumn="1" w:lastColumn="1" w:noHBand="0" w:noVBand="0"/>
      </w:tblPr>
      <w:tblGrid>
        <w:gridCol w:w="1498"/>
        <w:gridCol w:w="491"/>
        <w:gridCol w:w="5452"/>
        <w:gridCol w:w="1062"/>
      </w:tblGrid>
      <w:tr w:rsidR="00304727" w:rsidRPr="00B9078F" w14:paraId="775101EA" w14:textId="77777777" w:rsidTr="00DD454E">
        <w:tc>
          <w:tcPr>
            <w:tcW w:w="1498" w:type="dxa"/>
          </w:tcPr>
          <w:p w14:paraId="3A857988" w14:textId="77777777" w:rsidR="00304727" w:rsidRPr="00B9078F" w:rsidRDefault="00304727" w:rsidP="00E4449B">
            <w:pPr>
              <w:pStyle w:val="Odstavec"/>
              <w:tabs>
                <w:tab w:val="clear" w:pos="709"/>
              </w:tabs>
              <w:rPr>
                <w:rFonts w:ascii="Times New Roman" w:hAnsi="Times New Roman"/>
              </w:rPr>
            </w:pPr>
          </w:p>
        </w:tc>
        <w:tc>
          <w:tcPr>
            <w:tcW w:w="491" w:type="dxa"/>
          </w:tcPr>
          <w:p w14:paraId="2D941785" w14:textId="77777777" w:rsidR="00304727" w:rsidRPr="00B9078F" w:rsidRDefault="00304727" w:rsidP="00E4449B">
            <w:pPr>
              <w:pStyle w:val="Odstavec"/>
              <w:tabs>
                <w:tab w:val="clear" w:pos="709"/>
              </w:tabs>
              <w:rPr>
                <w:rFonts w:ascii="Times New Roman" w:hAnsi="Times New Roman"/>
              </w:rPr>
            </w:pPr>
          </w:p>
        </w:tc>
        <w:tc>
          <w:tcPr>
            <w:tcW w:w="5452" w:type="dxa"/>
          </w:tcPr>
          <w:p w14:paraId="25571D3D" w14:textId="77777777" w:rsidR="00304727" w:rsidRPr="00B9078F" w:rsidRDefault="00304727" w:rsidP="00E4449B">
            <w:pPr>
              <w:pStyle w:val="Odstavec"/>
              <w:tabs>
                <w:tab w:val="clear" w:pos="709"/>
              </w:tabs>
              <w:rPr>
                <w:rFonts w:ascii="Times New Roman" w:hAnsi="Times New Roman"/>
              </w:rPr>
            </w:pPr>
          </w:p>
        </w:tc>
        <w:tc>
          <w:tcPr>
            <w:tcW w:w="1062" w:type="dxa"/>
          </w:tcPr>
          <w:p w14:paraId="1A09716C" w14:textId="77777777" w:rsidR="00304727" w:rsidRPr="00B9078F" w:rsidRDefault="00304727" w:rsidP="00E4449B">
            <w:pPr>
              <w:pStyle w:val="Odstavec"/>
              <w:tabs>
                <w:tab w:val="clear" w:pos="709"/>
              </w:tabs>
              <w:rPr>
                <w:rFonts w:ascii="Times New Roman" w:hAnsi="Times New Roman"/>
                <w:szCs w:val="24"/>
                <w:highlight w:val="yellow"/>
              </w:rPr>
            </w:pPr>
            <w:r w:rsidRPr="00B9078F">
              <w:rPr>
                <w:rFonts w:ascii="Times New Roman" w:hAnsi="Times New Roman"/>
                <w:szCs w:val="24"/>
              </w:rPr>
              <w:t>Strana</w:t>
            </w:r>
          </w:p>
        </w:tc>
      </w:tr>
      <w:tr w:rsidR="00304727" w:rsidRPr="00B9078F" w14:paraId="11ABC4DC" w14:textId="77777777" w:rsidTr="00DD454E">
        <w:tc>
          <w:tcPr>
            <w:tcW w:w="1498" w:type="dxa"/>
          </w:tcPr>
          <w:p w14:paraId="79C36B5C" w14:textId="2BDBE08A" w:rsidR="00304727" w:rsidRPr="00B9078F" w:rsidRDefault="00304727" w:rsidP="005B4443">
            <w:pPr>
              <w:pStyle w:val="Odstavec"/>
              <w:tabs>
                <w:tab w:val="clear" w:pos="709"/>
              </w:tabs>
              <w:rPr>
                <w:rFonts w:ascii="Times New Roman" w:hAnsi="Times New Roman"/>
              </w:rPr>
            </w:pPr>
            <w:r w:rsidRPr="00B9078F">
              <w:rPr>
                <w:rFonts w:ascii="Times New Roman" w:hAnsi="Times New Roman"/>
              </w:rPr>
              <w:t>Tabulka 1</w:t>
            </w:r>
          </w:p>
        </w:tc>
        <w:tc>
          <w:tcPr>
            <w:tcW w:w="491" w:type="dxa"/>
          </w:tcPr>
          <w:p w14:paraId="58FAA447" w14:textId="7EFE7B3C" w:rsidR="00304727" w:rsidRPr="00B9078F" w:rsidRDefault="00304727" w:rsidP="00304727">
            <w:pPr>
              <w:pStyle w:val="Odstavec"/>
              <w:tabs>
                <w:tab w:val="clear" w:pos="709"/>
              </w:tabs>
              <w:rPr>
                <w:rFonts w:ascii="Times New Roman" w:hAnsi="Times New Roman"/>
              </w:rPr>
            </w:pPr>
            <w:r w:rsidRPr="00B9078F">
              <w:rPr>
                <w:rFonts w:ascii="Times New Roman" w:hAnsi="Times New Roman"/>
              </w:rPr>
              <w:sym w:font="Symbol" w:char="F02D"/>
            </w:r>
          </w:p>
        </w:tc>
        <w:tc>
          <w:tcPr>
            <w:tcW w:w="5452" w:type="dxa"/>
          </w:tcPr>
          <w:p w14:paraId="227D1B60" w14:textId="3DA3C200" w:rsidR="00304727" w:rsidRPr="00B9078F" w:rsidRDefault="000B536A" w:rsidP="00304727">
            <w:pPr>
              <w:pStyle w:val="Odstavec"/>
              <w:tabs>
                <w:tab w:val="clear" w:pos="709"/>
              </w:tabs>
              <w:rPr>
                <w:rFonts w:ascii="Times New Roman" w:hAnsi="Times New Roman"/>
              </w:rPr>
            </w:pPr>
            <w:r>
              <w:rPr>
                <w:rFonts w:ascii="Times New Roman" w:hAnsi="Times New Roman"/>
              </w:rPr>
              <w:t xml:space="preserve">Bezpečnostní kategorie </w:t>
            </w:r>
            <w:del w:id="640" w:author="Vojtěch Bžatek" w:date="2024-05-22T10:24:00Z" w16du:dateUtc="2024-05-22T08:24:00Z">
              <w:r w:rsidDel="006A29FA">
                <w:rPr>
                  <w:rFonts w:ascii="Times New Roman" w:hAnsi="Times New Roman"/>
                </w:rPr>
                <w:delText>PQC - NIST</w:delText>
              </w:r>
            </w:del>
            <w:ins w:id="641" w:author="Vojtěch Bžatek" w:date="2024-05-22T10:24:00Z" w16du:dateUtc="2024-05-22T08:24:00Z">
              <w:r w:rsidR="006A29FA">
                <w:rPr>
                  <w:rFonts w:ascii="Times New Roman" w:hAnsi="Times New Roman"/>
                </w:rPr>
                <w:t>PQC – NIST</w:t>
              </w:r>
            </w:ins>
          </w:p>
        </w:tc>
        <w:tc>
          <w:tcPr>
            <w:tcW w:w="1062" w:type="dxa"/>
          </w:tcPr>
          <w:p w14:paraId="348FF4B6" w14:textId="007058FF" w:rsidR="00304727" w:rsidRPr="00B9078F" w:rsidRDefault="006A29FA" w:rsidP="00304727">
            <w:pPr>
              <w:pStyle w:val="Odstavec"/>
              <w:tabs>
                <w:tab w:val="clear" w:pos="709"/>
              </w:tabs>
              <w:rPr>
                <w:rFonts w:ascii="Times New Roman" w:hAnsi="Times New Roman"/>
                <w:highlight w:val="yellow"/>
              </w:rPr>
            </w:pPr>
            <w:ins w:id="642" w:author="Vojtěch Bžatek" w:date="2024-05-22T10:23:00Z" w16du:dateUtc="2024-05-22T08:23:00Z">
              <w:r>
                <w:rPr>
                  <w:rFonts w:ascii="Times New Roman" w:hAnsi="Times New Roman"/>
                </w:rPr>
                <w:t>24</w:t>
              </w:r>
            </w:ins>
            <w:del w:id="643" w:author="Vojtěch Bžatek" w:date="2024-05-22T10:23:00Z" w16du:dateUtc="2024-05-22T08:23:00Z">
              <w:r w:rsidR="00304727" w:rsidRPr="00B9078F" w:rsidDel="006A29FA">
                <w:rPr>
                  <w:rFonts w:ascii="Times New Roman" w:hAnsi="Times New Roman"/>
                </w:rPr>
                <w:delText>… XX</w:delText>
              </w:r>
            </w:del>
          </w:p>
        </w:tc>
      </w:tr>
      <w:tr w:rsidR="00304727" w:rsidRPr="00B9078F" w14:paraId="79F86565" w14:textId="77777777" w:rsidTr="00DD454E">
        <w:tc>
          <w:tcPr>
            <w:tcW w:w="1498" w:type="dxa"/>
          </w:tcPr>
          <w:p w14:paraId="44123D06" w14:textId="44692879" w:rsidR="00304727" w:rsidRPr="00B9078F" w:rsidRDefault="005C5470" w:rsidP="00304727">
            <w:pPr>
              <w:pStyle w:val="Odstavec"/>
              <w:tabs>
                <w:tab w:val="clear" w:pos="709"/>
              </w:tabs>
              <w:rPr>
                <w:rFonts w:ascii="Times New Roman" w:hAnsi="Times New Roman"/>
                <w:szCs w:val="24"/>
              </w:rPr>
            </w:pPr>
            <w:ins w:id="644" w:author="Vojtěch Bžatek" w:date="2024-05-21T12:09:00Z" w16du:dateUtc="2024-05-21T10:09:00Z">
              <w:r>
                <w:rPr>
                  <w:rFonts w:ascii="Times New Roman" w:hAnsi="Times New Roman"/>
                  <w:szCs w:val="24"/>
                </w:rPr>
                <w:t>Tabulka 2</w:t>
              </w:r>
            </w:ins>
          </w:p>
        </w:tc>
        <w:tc>
          <w:tcPr>
            <w:tcW w:w="491" w:type="dxa"/>
          </w:tcPr>
          <w:p w14:paraId="0ABBF696" w14:textId="77828D23" w:rsidR="00304727" w:rsidRPr="00B9078F" w:rsidRDefault="005C5470" w:rsidP="00304727">
            <w:pPr>
              <w:pStyle w:val="Odstavec"/>
              <w:tabs>
                <w:tab w:val="clear" w:pos="709"/>
              </w:tabs>
              <w:rPr>
                <w:rFonts w:ascii="Times New Roman" w:hAnsi="Times New Roman"/>
                <w:szCs w:val="24"/>
              </w:rPr>
            </w:pPr>
            <w:ins w:id="645" w:author="Vojtěch Bžatek" w:date="2024-05-21T12:09:00Z" w16du:dateUtc="2024-05-21T10:09:00Z">
              <w:r w:rsidRPr="00B9078F">
                <w:rPr>
                  <w:rFonts w:ascii="Times New Roman" w:hAnsi="Times New Roman"/>
                </w:rPr>
                <w:sym w:font="Symbol" w:char="F02D"/>
              </w:r>
            </w:ins>
          </w:p>
        </w:tc>
        <w:tc>
          <w:tcPr>
            <w:tcW w:w="5452" w:type="dxa"/>
          </w:tcPr>
          <w:p w14:paraId="67EF7F14" w14:textId="746A99FB" w:rsidR="00304727" w:rsidRPr="00B9078F" w:rsidRDefault="005C5470" w:rsidP="00304727">
            <w:pPr>
              <w:pStyle w:val="Odstavec"/>
              <w:tabs>
                <w:tab w:val="clear" w:pos="709"/>
              </w:tabs>
              <w:rPr>
                <w:rFonts w:ascii="Times New Roman" w:hAnsi="Times New Roman"/>
                <w:szCs w:val="24"/>
              </w:rPr>
            </w:pPr>
            <w:ins w:id="646" w:author="Vojtěch Bžatek" w:date="2024-05-21T12:09:00Z" w16du:dateUtc="2024-05-21T10:09:00Z">
              <w:r w:rsidRPr="005C5470">
                <w:rPr>
                  <w:rFonts w:ascii="Times New Roman" w:hAnsi="Times New Roman"/>
                  <w:szCs w:val="24"/>
                </w:rPr>
                <w:t>Přehled hashovacích funkcí pro SPHINCS+</w:t>
              </w:r>
            </w:ins>
          </w:p>
        </w:tc>
        <w:tc>
          <w:tcPr>
            <w:tcW w:w="1062" w:type="dxa"/>
          </w:tcPr>
          <w:p w14:paraId="69EB1102" w14:textId="657CD44C" w:rsidR="00304727" w:rsidRPr="00B9078F" w:rsidRDefault="006A29FA" w:rsidP="00304727">
            <w:pPr>
              <w:pStyle w:val="Odstavec"/>
              <w:tabs>
                <w:tab w:val="clear" w:pos="709"/>
              </w:tabs>
              <w:rPr>
                <w:rFonts w:ascii="Times New Roman" w:hAnsi="Times New Roman"/>
                <w:szCs w:val="24"/>
              </w:rPr>
            </w:pPr>
            <w:ins w:id="647" w:author="Vojtěch Bžatek" w:date="2024-05-22T10:23:00Z" w16du:dateUtc="2024-05-22T08:23:00Z">
              <w:r>
                <w:rPr>
                  <w:rFonts w:ascii="Times New Roman" w:hAnsi="Times New Roman"/>
                  <w:szCs w:val="24"/>
                </w:rPr>
                <w:t>29</w:t>
              </w:r>
            </w:ins>
          </w:p>
        </w:tc>
      </w:tr>
      <w:tr w:rsidR="00304727" w:rsidRPr="00B9078F" w14:paraId="1240020E" w14:textId="77777777" w:rsidTr="00DD454E">
        <w:tc>
          <w:tcPr>
            <w:tcW w:w="1498" w:type="dxa"/>
          </w:tcPr>
          <w:p w14:paraId="4956D491" w14:textId="139359AC" w:rsidR="00304727" w:rsidRPr="00B9078F" w:rsidRDefault="00304727" w:rsidP="00304727">
            <w:pPr>
              <w:pStyle w:val="Odstavec"/>
              <w:tabs>
                <w:tab w:val="clear" w:pos="709"/>
              </w:tabs>
              <w:rPr>
                <w:rFonts w:ascii="Times New Roman" w:hAnsi="Times New Roman"/>
              </w:rPr>
            </w:pPr>
          </w:p>
        </w:tc>
        <w:tc>
          <w:tcPr>
            <w:tcW w:w="491" w:type="dxa"/>
          </w:tcPr>
          <w:p w14:paraId="2325A8B4" w14:textId="57C74AF4" w:rsidR="00304727" w:rsidRPr="00B9078F" w:rsidRDefault="00304727" w:rsidP="00304727">
            <w:pPr>
              <w:pStyle w:val="Odstavec"/>
              <w:tabs>
                <w:tab w:val="clear" w:pos="709"/>
              </w:tabs>
              <w:rPr>
                <w:rFonts w:ascii="Times New Roman" w:hAnsi="Times New Roman"/>
              </w:rPr>
            </w:pPr>
          </w:p>
        </w:tc>
        <w:tc>
          <w:tcPr>
            <w:tcW w:w="5452" w:type="dxa"/>
          </w:tcPr>
          <w:p w14:paraId="76C5B5B0" w14:textId="094283CF" w:rsidR="00304727" w:rsidRPr="00B9078F" w:rsidRDefault="00304727" w:rsidP="00304727">
            <w:pPr>
              <w:pStyle w:val="Odstavec"/>
              <w:tabs>
                <w:tab w:val="clear" w:pos="709"/>
              </w:tabs>
              <w:rPr>
                <w:rFonts w:ascii="Times New Roman" w:hAnsi="Times New Roman"/>
              </w:rPr>
            </w:pPr>
          </w:p>
        </w:tc>
        <w:tc>
          <w:tcPr>
            <w:tcW w:w="1062" w:type="dxa"/>
          </w:tcPr>
          <w:p w14:paraId="19D818E6" w14:textId="15B62F55" w:rsidR="00304727" w:rsidRPr="00B9078F" w:rsidRDefault="00304727" w:rsidP="00304727">
            <w:pPr>
              <w:pStyle w:val="Odstavec"/>
              <w:tabs>
                <w:tab w:val="clear" w:pos="709"/>
              </w:tabs>
              <w:rPr>
                <w:rFonts w:ascii="Times New Roman" w:hAnsi="Times New Roman"/>
                <w:highlight w:val="yellow"/>
              </w:rPr>
            </w:pPr>
          </w:p>
        </w:tc>
      </w:tr>
      <w:tr w:rsidR="00304727" w:rsidRPr="00B9078F" w14:paraId="1A0B36C1" w14:textId="77777777" w:rsidTr="00DD454E">
        <w:tc>
          <w:tcPr>
            <w:tcW w:w="1498" w:type="dxa"/>
          </w:tcPr>
          <w:p w14:paraId="3C9B860A" w14:textId="42CF4D0F" w:rsidR="00304727" w:rsidRPr="00B9078F" w:rsidRDefault="00304727" w:rsidP="00304727">
            <w:pPr>
              <w:pStyle w:val="Odstavec"/>
              <w:tabs>
                <w:tab w:val="clear" w:pos="709"/>
              </w:tabs>
              <w:rPr>
                <w:rFonts w:ascii="Times New Roman" w:hAnsi="Times New Roman"/>
              </w:rPr>
            </w:pPr>
          </w:p>
        </w:tc>
        <w:tc>
          <w:tcPr>
            <w:tcW w:w="491" w:type="dxa"/>
          </w:tcPr>
          <w:p w14:paraId="3571F4E4" w14:textId="5DA5F5B0" w:rsidR="00304727" w:rsidRPr="00B9078F" w:rsidRDefault="00304727" w:rsidP="00304727">
            <w:pPr>
              <w:pStyle w:val="Odstavec"/>
              <w:tabs>
                <w:tab w:val="clear" w:pos="709"/>
              </w:tabs>
              <w:rPr>
                <w:rFonts w:ascii="Times New Roman" w:hAnsi="Times New Roman"/>
              </w:rPr>
            </w:pPr>
          </w:p>
        </w:tc>
        <w:tc>
          <w:tcPr>
            <w:tcW w:w="5452" w:type="dxa"/>
          </w:tcPr>
          <w:p w14:paraId="6FCC9EB3" w14:textId="3B203535" w:rsidR="00304727" w:rsidRPr="00B9078F" w:rsidRDefault="00304727" w:rsidP="00304727">
            <w:pPr>
              <w:pStyle w:val="Odstavec"/>
              <w:tabs>
                <w:tab w:val="clear" w:pos="709"/>
              </w:tabs>
              <w:rPr>
                <w:rFonts w:ascii="Times New Roman" w:hAnsi="Times New Roman"/>
              </w:rPr>
            </w:pPr>
          </w:p>
        </w:tc>
        <w:tc>
          <w:tcPr>
            <w:tcW w:w="1062" w:type="dxa"/>
          </w:tcPr>
          <w:p w14:paraId="17F12AFF" w14:textId="16E3C599" w:rsidR="00304727" w:rsidRPr="00B9078F" w:rsidRDefault="00304727" w:rsidP="00304727">
            <w:pPr>
              <w:pStyle w:val="Odstavec"/>
              <w:tabs>
                <w:tab w:val="clear" w:pos="709"/>
              </w:tabs>
              <w:rPr>
                <w:rFonts w:ascii="Times New Roman" w:hAnsi="Times New Roman"/>
              </w:rPr>
            </w:pPr>
          </w:p>
        </w:tc>
      </w:tr>
    </w:tbl>
    <w:p w14:paraId="5EBD5272" w14:textId="77777777" w:rsidR="00304727" w:rsidRDefault="00304727">
      <w:pPr>
        <w:spacing w:before="0" w:after="0" w:line="240" w:lineRule="auto"/>
        <w:rPr>
          <w:rFonts w:eastAsia="Times New Roman"/>
          <w:b/>
          <w:kern w:val="28"/>
          <w:sz w:val="28"/>
          <w:lang w:eastAsia="cs-CZ"/>
        </w:rPr>
      </w:pPr>
      <w:r>
        <w:rPr>
          <w:sz w:val="28"/>
        </w:rPr>
        <w:br w:type="page"/>
      </w:r>
    </w:p>
    <w:p w14:paraId="75692AD9" w14:textId="085052A3" w:rsidR="00B72BE7" w:rsidRDefault="0078183B">
      <w:pPr>
        <w:pStyle w:val="Nadpis1"/>
        <w:numPr>
          <w:ilvl w:val="0"/>
          <w:numId w:val="0"/>
        </w:numPr>
        <w:ind w:left="432" w:hanging="432"/>
        <w:pPrChange w:id="648" w:author="Vojtěch Bžatek" w:date="2024-05-22T03:55:00Z" w16du:dateUtc="2024-05-22T01:55:00Z">
          <w:pPr>
            <w:pStyle w:val="Nadpis1"/>
            <w:numPr>
              <w:numId w:val="0"/>
            </w:numPr>
            <w:spacing w:after="120"/>
            <w:ind w:left="0" w:firstLine="0"/>
          </w:pPr>
        </w:pPrChange>
      </w:pPr>
      <w:bookmarkStart w:id="649" w:name="_Toc162785114"/>
      <w:bookmarkStart w:id="650" w:name="_Toc167245449"/>
      <w:r w:rsidRPr="00B9078F">
        <w:lastRenderedPageBreak/>
        <w:t>ÚVOD</w:t>
      </w:r>
      <w:bookmarkEnd w:id="649"/>
      <w:bookmarkEnd w:id="650"/>
    </w:p>
    <w:p w14:paraId="645EDF99" w14:textId="6828732F" w:rsidR="003A0309" w:rsidRPr="00B21E21" w:rsidRDefault="00E671C1">
      <w:pPr>
        <w:spacing w:before="0" w:after="120"/>
        <w:ind w:firstLine="397"/>
        <w:jc w:val="both"/>
        <w:rPr>
          <w:sz w:val="22"/>
          <w:szCs w:val="22"/>
        </w:rPr>
        <w:pPrChange w:id="651" w:author="Vojtěch Bžatek" w:date="2024-05-22T04:20:00Z" w16du:dateUtc="2024-05-22T02:20:00Z">
          <w:pPr>
            <w:spacing w:before="0" w:after="0"/>
            <w:jc w:val="both"/>
          </w:pPr>
        </w:pPrChange>
      </w:pPr>
      <w:r w:rsidRPr="00B21E21">
        <w:rPr>
          <w:sz w:val="22"/>
          <w:szCs w:val="22"/>
          <w:lang w:eastAsia="cs-CZ"/>
        </w:rPr>
        <w:t>„</w:t>
      </w:r>
      <w:r w:rsidRPr="00D87B83">
        <w:rPr>
          <w:i/>
          <w:iCs/>
          <w:sz w:val="22"/>
          <w:szCs w:val="22"/>
          <w:lang w:eastAsia="cs-CZ"/>
          <w:rPrChange w:id="652" w:author="Vojtěch Bžatek" w:date="2024-05-22T11:20:00Z" w16du:dateUtc="2024-05-22T09:20:00Z">
            <w:rPr>
              <w:sz w:val="22"/>
              <w:szCs w:val="22"/>
              <w:lang w:eastAsia="cs-CZ"/>
            </w:rPr>
          </w:rPrChange>
        </w:rPr>
        <w:t>Svět je nebezpečné místo k životu, ne kvůli lidem, kteří jsou zlí, ale kvůli lidem, kteří s tím nic neudělají.</w:t>
      </w:r>
      <w:r w:rsidRPr="00B21E21">
        <w:rPr>
          <w:sz w:val="22"/>
          <w:szCs w:val="22"/>
          <w:lang w:eastAsia="cs-CZ"/>
        </w:rPr>
        <w:t>“</w:t>
      </w:r>
      <w:r w:rsidRPr="00B21E21">
        <w:rPr>
          <w:sz w:val="22"/>
          <w:szCs w:val="22"/>
        </w:rPr>
        <w:t xml:space="preserve"> Je tomu téměř 70 let, kdy ná</w:t>
      </w:r>
      <w:r w:rsidR="00BB51DD">
        <w:rPr>
          <w:sz w:val="22"/>
          <w:szCs w:val="22"/>
        </w:rPr>
        <w:t>s</w:t>
      </w:r>
      <w:r w:rsidRPr="00B21E21">
        <w:rPr>
          <w:sz w:val="22"/>
          <w:szCs w:val="22"/>
        </w:rPr>
        <w:t xml:space="preserve"> opustil geniální fyzik Albert Einstein – autor tohoto citátu</w:t>
      </w:r>
      <w:del w:id="653" w:author="Vojtěch Bžatek" w:date="2024-05-22T11:16:00Z" w16du:dateUtc="2024-05-22T09:16:00Z">
        <w:r w:rsidR="003A0309" w:rsidDel="00D87B83">
          <w:rPr>
            <w:sz w:val="22"/>
            <w:szCs w:val="22"/>
          </w:rPr>
          <w:delText xml:space="preserve"> [</w:delText>
        </w:r>
      </w:del>
      <w:del w:id="654" w:author="Vojtěch Bžatek" w:date="2024-05-22T11:14:00Z" w16du:dateUtc="2024-05-22T09:14:00Z">
        <w:r w:rsidR="001F423E" w:rsidDel="00D87B83">
          <w:rPr>
            <w:sz w:val="22"/>
            <w:szCs w:val="22"/>
          </w:rPr>
          <w:delText>h</w:delText>
        </w:r>
      </w:del>
      <w:del w:id="655" w:author="Vojtěch Bžatek" w:date="2024-05-22T11:16:00Z" w16du:dateUtc="2024-05-22T09:16:00Z">
        <w:r w:rsidR="00665B8B" w:rsidDel="00D87B83">
          <w:rPr>
            <w:sz w:val="22"/>
            <w:szCs w:val="22"/>
          </w:rPr>
          <w:delText>2</w:delText>
        </w:r>
        <w:r w:rsidR="003A0309" w:rsidDel="00D87B83">
          <w:rPr>
            <w:sz w:val="22"/>
            <w:szCs w:val="22"/>
          </w:rPr>
          <w:delText>]</w:delText>
        </w:r>
      </w:del>
      <w:r w:rsidRPr="00B21E21">
        <w:rPr>
          <w:sz w:val="22"/>
          <w:szCs w:val="22"/>
        </w:rPr>
        <w:t xml:space="preserve">. Vybral jsem ho pro úvod </w:t>
      </w:r>
      <w:r w:rsidR="00D6222F">
        <w:rPr>
          <w:sz w:val="22"/>
          <w:szCs w:val="22"/>
        </w:rPr>
        <w:t>své</w:t>
      </w:r>
      <w:r w:rsidRPr="00B21E21">
        <w:rPr>
          <w:sz w:val="22"/>
          <w:szCs w:val="22"/>
        </w:rPr>
        <w:t xml:space="preserve"> diplomové práce schválně. Pochopil jsem </w:t>
      </w:r>
      <w:r w:rsidR="00D6222F">
        <w:rPr>
          <w:sz w:val="22"/>
          <w:szCs w:val="22"/>
        </w:rPr>
        <w:t>citát</w:t>
      </w:r>
      <w:r w:rsidRPr="00B21E21">
        <w:rPr>
          <w:sz w:val="22"/>
          <w:szCs w:val="22"/>
        </w:rPr>
        <w:t xml:space="preserve"> tak, že pokud člověk může udělat něco pro bezpečnost </w:t>
      </w:r>
      <w:r w:rsidR="003E780B">
        <w:rPr>
          <w:sz w:val="22"/>
          <w:szCs w:val="22"/>
        </w:rPr>
        <w:t xml:space="preserve">nejenom </w:t>
      </w:r>
      <w:r w:rsidRPr="00B21E21">
        <w:rPr>
          <w:sz w:val="22"/>
          <w:szCs w:val="22"/>
        </w:rPr>
        <w:t xml:space="preserve">nás, lidí, ale v celkovém důsledku </w:t>
      </w:r>
      <w:r w:rsidR="003E780B">
        <w:rPr>
          <w:sz w:val="22"/>
          <w:szCs w:val="22"/>
        </w:rPr>
        <w:t xml:space="preserve">i </w:t>
      </w:r>
      <w:r w:rsidRPr="00B21E21">
        <w:rPr>
          <w:sz w:val="22"/>
          <w:szCs w:val="22"/>
        </w:rPr>
        <w:t xml:space="preserve">celé planety, tak by to udělat měl. </w:t>
      </w:r>
      <w:r w:rsidR="00BB51DD">
        <w:rPr>
          <w:sz w:val="22"/>
          <w:szCs w:val="22"/>
        </w:rPr>
        <w:t>Tento citát byla moje základní myšlenka při rozhodování se o</w:t>
      </w:r>
      <w:ins w:id="656" w:author="Administrator" w:date="2024-04-29T12:22:00Z">
        <w:r w:rsidR="00F576BE">
          <w:rPr>
            <w:sz w:val="22"/>
            <w:szCs w:val="22"/>
          </w:rPr>
          <w:t> </w:t>
        </w:r>
      </w:ins>
      <w:del w:id="657" w:author="Administrator" w:date="2024-04-29T12:22:00Z">
        <w:r w:rsidR="00BB51DD" w:rsidDel="00F576BE">
          <w:rPr>
            <w:sz w:val="22"/>
            <w:szCs w:val="22"/>
          </w:rPr>
          <w:delText xml:space="preserve"> </w:delText>
        </w:r>
      </w:del>
      <w:r w:rsidR="00BB51DD">
        <w:rPr>
          <w:sz w:val="22"/>
          <w:szCs w:val="22"/>
        </w:rPr>
        <w:t>diplomové práci.</w:t>
      </w:r>
    </w:p>
    <w:p w14:paraId="49A40E75" w14:textId="5DDD410E" w:rsidR="0057560F" w:rsidRPr="00B21E21" w:rsidRDefault="00E671C1">
      <w:pPr>
        <w:spacing w:before="0" w:after="120"/>
        <w:ind w:firstLine="397"/>
        <w:jc w:val="both"/>
        <w:rPr>
          <w:sz w:val="22"/>
          <w:szCs w:val="22"/>
        </w:rPr>
        <w:pPrChange w:id="658" w:author="Vojtěch Bžatek" w:date="2024-05-22T03:55:00Z" w16du:dateUtc="2024-05-22T01:55:00Z">
          <w:pPr>
            <w:spacing w:before="0" w:after="0"/>
            <w:ind w:firstLine="397"/>
            <w:jc w:val="both"/>
          </w:pPr>
        </w:pPrChange>
      </w:pPr>
      <w:r w:rsidRPr="00B21E21">
        <w:rPr>
          <w:sz w:val="22"/>
          <w:szCs w:val="22"/>
        </w:rPr>
        <w:t>Téma mé diplomové práce</w:t>
      </w:r>
      <w:r w:rsidR="002B1E05">
        <w:rPr>
          <w:sz w:val="22"/>
          <w:szCs w:val="22"/>
        </w:rPr>
        <w:t xml:space="preserve"> a </w:t>
      </w:r>
      <w:r w:rsidR="0057560F" w:rsidRPr="00B21E21">
        <w:rPr>
          <w:sz w:val="22"/>
          <w:szCs w:val="22"/>
        </w:rPr>
        <w:t xml:space="preserve">jeho cíle jsem si, po diskusi s vedoucím, vybral vlastní. Chtěl jsem </w:t>
      </w:r>
      <w:r w:rsidR="003E780B">
        <w:rPr>
          <w:sz w:val="22"/>
          <w:szCs w:val="22"/>
        </w:rPr>
        <w:t>se zaměřit na</w:t>
      </w:r>
      <w:r w:rsidR="0057560F" w:rsidRPr="00B21E21">
        <w:rPr>
          <w:sz w:val="22"/>
          <w:szCs w:val="22"/>
        </w:rPr>
        <w:t xml:space="preserve"> možnosti využití nejnovějších poznatků z oblasti kvantového šifrování</w:t>
      </w:r>
      <w:r w:rsidR="002B1E05">
        <w:rPr>
          <w:sz w:val="22"/>
          <w:szCs w:val="22"/>
        </w:rPr>
        <w:t xml:space="preserve"> a </w:t>
      </w:r>
      <w:r w:rsidR="003E780B">
        <w:rPr>
          <w:sz w:val="22"/>
          <w:szCs w:val="22"/>
        </w:rPr>
        <w:t>použití</w:t>
      </w:r>
      <w:r w:rsidR="0057560F" w:rsidRPr="00B21E21">
        <w:rPr>
          <w:sz w:val="22"/>
          <w:szCs w:val="22"/>
        </w:rPr>
        <w:t xml:space="preserve"> blockchain pro potřeby ochrany dat v informačních systémech.</w:t>
      </w:r>
      <w:r w:rsidRPr="00B21E21">
        <w:rPr>
          <w:sz w:val="22"/>
          <w:szCs w:val="22"/>
          <w:lang w:eastAsia="cs-CZ"/>
        </w:rPr>
        <w:t xml:space="preserve"> </w:t>
      </w:r>
    </w:p>
    <w:p w14:paraId="320A4AFD" w14:textId="33225A2A" w:rsidR="00E671C1" w:rsidRPr="00B21E21" w:rsidRDefault="00E671C1">
      <w:pPr>
        <w:spacing w:before="0" w:after="120"/>
        <w:ind w:firstLine="397"/>
        <w:jc w:val="both"/>
        <w:rPr>
          <w:sz w:val="22"/>
          <w:szCs w:val="22"/>
          <w:lang w:eastAsia="cs-CZ"/>
        </w:rPr>
        <w:pPrChange w:id="659" w:author="Vojtěch Bžatek" w:date="2024-05-22T03:55:00Z" w16du:dateUtc="2024-05-22T01:55:00Z">
          <w:pPr>
            <w:spacing w:before="0" w:after="0"/>
            <w:ind w:firstLine="397"/>
            <w:jc w:val="both"/>
          </w:pPr>
        </w:pPrChange>
      </w:pPr>
      <w:r w:rsidRPr="00B21E21">
        <w:rPr>
          <w:sz w:val="22"/>
          <w:szCs w:val="22"/>
          <w:lang w:eastAsia="cs-CZ"/>
        </w:rPr>
        <w:t>Už v průběhu studia mě zaujaly různé kryptografické algoritmy, jejich odolnosti</w:t>
      </w:r>
      <w:r w:rsidR="002B1E05">
        <w:rPr>
          <w:sz w:val="22"/>
          <w:szCs w:val="22"/>
          <w:lang w:eastAsia="cs-CZ"/>
        </w:rPr>
        <w:t xml:space="preserve"> a </w:t>
      </w:r>
      <w:r w:rsidRPr="00B21E21">
        <w:rPr>
          <w:sz w:val="22"/>
          <w:szCs w:val="22"/>
          <w:lang w:eastAsia="cs-CZ"/>
        </w:rPr>
        <w:t xml:space="preserve">jakým způsobem přispívají k bezpečné komunikaci přes otevřenou datovou síť. Zároveň </w:t>
      </w:r>
      <w:ins w:id="660" w:author="Vojtěch Bžatek" w:date="2024-05-02T17:56:00Z" w16du:dateUtc="2024-05-02T15:56:00Z">
        <w:r w:rsidR="0042777E">
          <w:rPr>
            <w:sz w:val="22"/>
            <w:szCs w:val="22"/>
            <w:lang w:eastAsia="cs-CZ"/>
          </w:rPr>
          <w:t xml:space="preserve">byla ve vzduchu </w:t>
        </w:r>
      </w:ins>
      <w:ins w:id="661" w:author="Vojtěch Bžatek" w:date="2024-05-02T17:57:00Z" w16du:dateUtc="2024-05-02T15:57:00Z">
        <w:r w:rsidR="0042777E">
          <w:rPr>
            <w:sz w:val="22"/>
            <w:szCs w:val="22"/>
            <w:lang w:eastAsia="cs-CZ"/>
          </w:rPr>
          <w:t xml:space="preserve">cítit hrozba </w:t>
        </w:r>
      </w:ins>
      <w:del w:id="662" w:author="Vojtěch Bžatek" w:date="2024-05-02T17:56:00Z" w16du:dateUtc="2024-05-02T15:56:00Z">
        <w:r w:rsidRPr="00B21E21" w:rsidDel="0042777E">
          <w:rPr>
            <w:sz w:val="22"/>
            <w:szCs w:val="22"/>
            <w:lang w:eastAsia="cs-CZ"/>
          </w:rPr>
          <w:delText xml:space="preserve">jsem si byl já, tak </w:delText>
        </w:r>
        <w:commentRangeStart w:id="663"/>
        <w:r w:rsidRPr="00B21E21" w:rsidDel="0042777E">
          <w:rPr>
            <w:sz w:val="22"/>
            <w:szCs w:val="22"/>
            <w:lang w:eastAsia="cs-CZ"/>
          </w:rPr>
          <w:delText>jako i spousta velmi chytrých lidí</w:delText>
        </w:r>
        <w:commentRangeEnd w:id="663"/>
        <w:r w:rsidR="00F576BE" w:rsidDel="0042777E">
          <w:rPr>
            <w:rStyle w:val="Odkaznakoment"/>
          </w:rPr>
          <w:commentReference w:id="663"/>
        </w:r>
        <w:r w:rsidR="00D6222F" w:rsidDel="0042777E">
          <w:rPr>
            <w:sz w:val="22"/>
            <w:szCs w:val="22"/>
            <w:lang w:eastAsia="cs-CZ"/>
          </w:rPr>
          <w:delText>,</w:delText>
        </w:r>
        <w:r w:rsidRPr="00B21E21" w:rsidDel="0042777E">
          <w:rPr>
            <w:sz w:val="22"/>
            <w:szCs w:val="22"/>
            <w:lang w:eastAsia="cs-CZ"/>
          </w:rPr>
          <w:delText xml:space="preserve"> vědom hrozby v </w:delText>
        </w:r>
      </w:del>
      <w:r w:rsidRPr="00B21E21">
        <w:rPr>
          <w:sz w:val="22"/>
          <w:szCs w:val="22"/>
          <w:lang w:eastAsia="cs-CZ"/>
        </w:rPr>
        <w:t>možn</w:t>
      </w:r>
      <w:r w:rsidR="003E780B">
        <w:rPr>
          <w:sz w:val="22"/>
          <w:szCs w:val="22"/>
          <w:lang w:eastAsia="cs-CZ"/>
        </w:rPr>
        <w:t>á</w:t>
      </w:r>
      <w:r w:rsidRPr="00B21E21">
        <w:rPr>
          <w:sz w:val="22"/>
          <w:szCs w:val="22"/>
          <w:lang w:eastAsia="cs-CZ"/>
        </w:rPr>
        <w:t xml:space="preserve"> brzké</w:t>
      </w:r>
      <w:ins w:id="664" w:author="Vojtěch Bžatek" w:date="2024-05-02T17:57:00Z" w16du:dateUtc="2024-05-02T15:57:00Z">
        <w:r w:rsidR="0042777E">
          <w:rPr>
            <w:sz w:val="22"/>
            <w:szCs w:val="22"/>
            <w:lang w:eastAsia="cs-CZ"/>
          </w:rPr>
          <w:t>ho</w:t>
        </w:r>
      </w:ins>
      <w:del w:id="665" w:author="Vojtěch Bžatek" w:date="2024-05-02T17:57:00Z" w16du:dateUtc="2024-05-02T15:57:00Z">
        <w:r w:rsidRPr="00B21E21" w:rsidDel="0042777E">
          <w:rPr>
            <w:sz w:val="22"/>
            <w:szCs w:val="22"/>
            <w:lang w:eastAsia="cs-CZ"/>
          </w:rPr>
          <w:delText>m</w:delText>
        </w:r>
      </w:del>
      <w:r w:rsidRPr="00B21E21">
        <w:rPr>
          <w:sz w:val="22"/>
          <w:szCs w:val="22"/>
          <w:lang w:eastAsia="cs-CZ"/>
        </w:rPr>
        <w:t xml:space="preserve"> příchodu kvantových počítačů. Tyto počítače významně </w:t>
      </w:r>
      <w:proofErr w:type="gramStart"/>
      <w:r w:rsidRPr="00B21E21">
        <w:rPr>
          <w:sz w:val="22"/>
          <w:szCs w:val="22"/>
          <w:lang w:eastAsia="cs-CZ"/>
        </w:rPr>
        <w:t>naruší</w:t>
      </w:r>
      <w:proofErr w:type="gramEnd"/>
      <w:r w:rsidRPr="00B21E21">
        <w:rPr>
          <w:sz w:val="22"/>
          <w:szCs w:val="22"/>
          <w:lang w:eastAsia="cs-CZ"/>
        </w:rPr>
        <w:t xml:space="preserve"> odolnost běžných, denně používaných</w:t>
      </w:r>
      <w:r w:rsidR="007D0ACA">
        <w:rPr>
          <w:sz w:val="22"/>
          <w:szCs w:val="22"/>
          <w:lang w:eastAsia="cs-CZ"/>
        </w:rPr>
        <w:t>,</w:t>
      </w:r>
      <w:r w:rsidRPr="00B21E21">
        <w:rPr>
          <w:sz w:val="22"/>
          <w:szCs w:val="22"/>
          <w:lang w:eastAsia="cs-CZ"/>
        </w:rPr>
        <w:t xml:space="preserve"> kryptografických algoritmů</w:t>
      </w:r>
      <w:r w:rsidR="00677A20">
        <w:rPr>
          <w:sz w:val="22"/>
          <w:szCs w:val="22"/>
          <w:lang w:eastAsia="cs-CZ"/>
        </w:rPr>
        <w:t xml:space="preserve"> [</w:t>
      </w:r>
      <w:del w:id="666" w:author="Vojtěch Bžatek" w:date="2024-05-22T11:27:00Z" w16du:dateUtc="2024-05-22T09:27:00Z">
        <w:r w:rsidR="001F423E" w:rsidDel="00D50503">
          <w:rPr>
            <w:sz w:val="22"/>
            <w:szCs w:val="22"/>
            <w:lang w:eastAsia="cs-CZ"/>
          </w:rPr>
          <w:delText>h</w:delText>
        </w:r>
      </w:del>
      <w:r w:rsidR="00CA3CC1">
        <w:rPr>
          <w:sz w:val="22"/>
          <w:szCs w:val="22"/>
          <w:lang w:eastAsia="cs-CZ"/>
        </w:rPr>
        <w:t>1</w:t>
      </w:r>
      <w:r w:rsidR="00677A20">
        <w:rPr>
          <w:sz w:val="22"/>
          <w:szCs w:val="22"/>
          <w:lang w:eastAsia="cs-CZ"/>
        </w:rPr>
        <w:t>]</w:t>
      </w:r>
      <w:r w:rsidRPr="00B21E21">
        <w:rPr>
          <w:sz w:val="22"/>
          <w:szCs w:val="22"/>
          <w:lang w:eastAsia="cs-CZ"/>
        </w:rPr>
        <w:t xml:space="preserve">. Samozřejmě svět před touto hrozbou nezavřel oči. </w:t>
      </w:r>
      <w:r w:rsidR="003E780B">
        <w:rPr>
          <w:sz w:val="22"/>
          <w:szCs w:val="22"/>
          <w:lang w:eastAsia="cs-CZ"/>
        </w:rPr>
        <w:t>V roce 201</w:t>
      </w:r>
      <w:r w:rsidR="001F423E">
        <w:rPr>
          <w:sz w:val="22"/>
          <w:szCs w:val="22"/>
          <w:lang w:eastAsia="cs-CZ"/>
        </w:rPr>
        <w:t>6</w:t>
      </w:r>
      <w:r w:rsidR="003E780B">
        <w:rPr>
          <w:sz w:val="22"/>
          <w:szCs w:val="22"/>
          <w:lang w:eastAsia="cs-CZ"/>
        </w:rPr>
        <w:t xml:space="preserve"> byla vyhlášena soutěž o kvantově bezpečný kryptografický algoritmus</w:t>
      </w:r>
      <w:r w:rsidR="002B1E05">
        <w:rPr>
          <w:sz w:val="22"/>
          <w:szCs w:val="22"/>
          <w:lang w:eastAsia="cs-CZ"/>
        </w:rPr>
        <w:t xml:space="preserve"> a </w:t>
      </w:r>
      <w:r w:rsidR="003E780B">
        <w:rPr>
          <w:sz w:val="22"/>
          <w:szCs w:val="22"/>
          <w:lang w:eastAsia="cs-CZ"/>
        </w:rPr>
        <w:t xml:space="preserve">po </w:t>
      </w:r>
      <w:r w:rsidR="001F423E">
        <w:rPr>
          <w:sz w:val="22"/>
          <w:szCs w:val="22"/>
          <w:lang w:eastAsia="cs-CZ"/>
        </w:rPr>
        <w:t>šesti</w:t>
      </w:r>
      <w:r w:rsidR="003E780B">
        <w:rPr>
          <w:sz w:val="22"/>
          <w:szCs w:val="22"/>
          <w:lang w:eastAsia="cs-CZ"/>
        </w:rPr>
        <w:t xml:space="preserve"> letech,</w:t>
      </w:r>
      <w:r w:rsidRPr="00B21E21">
        <w:rPr>
          <w:sz w:val="22"/>
          <w:szCs w:val="22"/>
          <w:lang w:eastAsia="cs-CZ"/>
        </w:rPr>
        <w:t xml:space="preserve"> v roce 2022</w:t>
      </w:r>
      <w:r w:rsidR="003E780B">
        <w:rPr>
          <w:sz w:val="22"/>
          <w:szCs w:val="22"/>
          <w:lang w:eastAsia="cs-CZ"/>
        </w:rPr>
        <w:t>,</w:t>
      </w:r>
      <w:r w:rsidRPr="00B21E21">
        <w:rPr>
          <w:sz w:val="22"/>
          <w:szCs w:val="22"/>
          <w:lang w:eastAsia="cs-CZ"/>
        </w:rPr>
        <w:t xml:space="preserve"> byly zveřejněny výsledky</w:t>
      </w:r>
      <w:r w:rsidR="00677A20">
        <w:rPr>
          <w:sz w:val="22"/>
          <w:szCs w:val="22"/>
          <w:lang w:eastAsia="cs-CZ"/>
        </w:rPr>
        <w:t xml:space="preserve"> </w:t>
      </w:r>
      <w:r w:rsidR="00677A20" w:rsidRPr="001F423E">
        <w:rPr>
          <w:sz w:val="22"/>
          <w:szCs w:val="22"/>
          <w:lang w:eastAsia="cs-CZ"/>
        </w:rPr>
        <w:t>[</w:t>
      </w:r>
      <w:del w:id="667" w:author="Vojtěch Bžatek" w:date="2024-05-22T11:28:00Z" w16du:dateUtc="2024-05-22T09:28:00Z">
        <w:r w:rsidR="001F423E" w:rsidRPr="001F423E" w:rsidDel="00D50503">
          <w:rPr>
            <w:sz w:val="22"/>
            <w:szCs w:val="22"/>
            <w:lang w:eastAsia="cs-CZ"/>
          </w:rPr>
          <w:delText>h</w:delText>
        </w:r>
      </w:del>
      <w:r w:rsidR="00CA3CC1" w:rsidRPr="001F423E">
        <w:rPr>
          <w:sz w:val="22"/>
          <w:szCs w:val="22"/>
          <w:lang w:eastAsia="cs-CZ"/>
        </w:rPr>
        <w:t>3</w:t>
      </w:r>
      <w:r w:rsidR="00677A20" w:rsidRPr="001F423E">
        <w:rPr>
          <w:sz w:val="22"/>
          <w:szCs w:val="22"/>
          <w:lang w:eastAsia="cs-CZ"/>
        </w:rPr>
        <w:t>]</w:t>
      </w:r>
      <w:r w:rsidR="003E780B">
        <w:rPr>
          <w:sz w:val="22"/>
          <w:szCs w:val="22"/>
          <w:lang w:eastAsia="cs-CZ"/>
        </w:rPr>
        <w:t>.</w:t>
      </w:r>
      <w:r w:rsidRPr="00B21E21">
        <w:rPr>
          <w:sz w:val="22"/>
          <w:szCs w:val="22"/>
          <w:lang w:eastAsia="cs-CZ"/>
        </w:rPr>
        <w:t xml:space="preserve"> </w:t>
      </w:r>
      <w:r w:rsidR="00C43B36" w:rsidRPr="00B21E21">
        <w:rPr>
          <w:sz w:val="22"/>
          <w:szCs w:val="22"/>
          <w:lang w:eastAsia="cs-CZ"/>
        </w:rPr>
        <w:t>Svět si tak mohl</w:t>
      </w:r>
      <w:r w:rsidR="003E780B">
        <w:rPr>
          <w:sz w:val="22"/>
          <w:szCs w:val="22"/>
          <w:lang w:eastAsia="cs-CZ"/>
        </w:rPr>
        <w:t xml:space="preserve"> částečně</w:t>
      </w:r>
      <w:r w:rsidR="00C43B36" w:rsidRPr="00B21E21">
        <w:rPr>
          <w:sz w:val="22"/>
          <w:szCs w:val="22"/>
          <w:lang w:eastAsia="cs-CZ"/>
        </w:rPr>
        <w:t xml:space="preserve"> oddychnout. Řešení </w:t>
      </w:r>
      <w:r w:rsidR="0057560F" w:rsidRPr="00B21E21">
        <w:rPr>
          <w:sz w:val="22"/>
          <w:szCs w:val="22"/>
          <w:lang w:eastAsia="cs-CZ"/>
        </w:rPr>
        <w:t xml:space="preserve">odolnosti </w:t>
      </w:r>
      <w:r w:rsidR="00C43B36" w:rsidRPr="00B21E21">
        <w:rPr>
          <w:sz w:val="22"/>
          <w:szCs w:val="22"/>
          <w:lang w:eastAsia="cs-CZ"/>
        </w:rPr>
        <w:t xml:space="preserve">proti kvantovým počítačům existuje. </w:t>
      </w:r>
      <w:r w:rsidR="003E780B">
        <w:rPr>
          <w:sz w:val="22"/>
          <w:szCs w:val="22"/>
          <w:lang w:eastAsia="cs-CZ"/>
        </w:rPr>
        <w:t>Zbývá je jen začít používat.</w:t>
      </w:r>
    </w:p>
    <w:p w14:paraId="4AD0DE68" w14:textId="1641402C" w:rsidR="00E671C1" w:rsidRPr="00B21E21" w:rsidRDefault="00E671C1">
      <w:pPr>
        <w:spacing w:before="0" w:after="120"/>
        <w:ind w:firstLine="397"/>
        <w:jc w:val="both"/>
        <w:rPr>
          <w:sz w:val="22"/>
          <w:szCs w:val="22"/>
          <w:lang w:eastAsia="cs-CZ"/>
        </w:rPr>
        <w:pPrChange w:id="668" w:author="Vojtěch Bžatek" w:date="2024-05-22T04:07:00Z" w16du:dateUtc="2024-05-22T02:07:00Z">
          <w:pPr>
            <w:spacing w:before="0" w:after="0"/>
            <w:ind w:firstLine="397"/>
            <w:jc w:val="both"/>
          </w:pPr>
        </w:pPrChange>
      </w:pPr>
      <w:r w:rsidRPr="00B21E21">
        <w:rPr>
          <w:sz w:val="22"/>
          <w:szCs w:val="22"/>
          <w:lang w:eastAsia="cs-CZ"/>
        </w:rPr>
        <w:t xml:space="preserve">Ve své práci vycházím </w:t>
      </w:r>
      <w:r w:rsidR="00C43B36" w:rsidRPr="00B21E21">
        <w:rPr>
          <w:sz w:val="22"/>
          <w:szCs w:val="22"/>
          <w:lang w:eastAsia="cs-CZ"/>
        </w:rPr>
        <w:t>právě z těchto kryptografických algoritmů. Nevytvářím žádný nový, svůj vlastní</w:t>
      </w:r>
      <w:r w:rsidR="003E780B">
        <w:rPr>
          <w:sz w:val="22"/>
          <w:szCs w:val="22"/>
          <w:lang w:eastAsia="cs-CZ"/>
        </w:rPr>
        <w:t>,</w:t>
      </w:r>
      <w:r w:rsidR="00C43B36" w:rsidRPr="00B21E21">
        <w:rPr>
          <w:sz w:val="22"/>
          <w:szCs w:val="22"/>
          <w:lang w:eastAsia="cs-CZ"/>
        </w:rPr>
        <w:t xml:space="preserve"> kvantově odolný algoritmus</w:t>
      </w:r>
      <w:r w:rsidR="00F342C1" w:rsidRPr="00B21E21">
        <w:rPr>
          <w:sz w:val="22"/>
          <w:szCs w:val="22"/>
          <w:lang w:eastAsia="cs-CZ"/>
        </w:rPr>
        <w:t>, ale popisuji</w:t>
      </w:r>
      <w:r w:rsidR="0057560F" w:rsidRPr="00B21E21">
        <w:rPr>
          <w:sz w:val="22"/>
          <w:szCs w:val="22"/>
          <w:lang w:eastAsia="cs-CZ"/>
        </w:rPr>
        <w:t>,</w:t>
      </w:r>
      <w:r w:rsidR="00F342C1" w:rsidRPr="00B21E21">
        <w:rPr>
          <w:sz w:val="22"/>
          <w:szCs w:val="22"/>
          <w:lang w:eastAsia="cs-CZ"/>
        </w:rPr>
        <w:t xml:space="preserve"> jak implementovat ty, které byly prověřeny</w:t>
      </w:r>
      <w:r w:rsidR="002B1E05">
        <w:rPr>
          <w:sz w:val="22"/>
          <w:szCs w:val="22"/>
          <w:lang w:eastAsia="cs-CZ"/>
        </w:rPr>
        <w:t xml:space="preserve"> a </w:t>
      </w:r>
      <w:r w:rsidR="00F342C1" w:rsidRPr="00B21E21">
        <w:rPr>
          <w:sz w:val="22"/>
          <w:szCs w:val="22"/>
          <w:lang w:eastAsia="cs-CZ"/>
        </w:rPr>
        <w:t>schváleny odborníky na kryptografii</w:t>
      </w:r>
      <w:r w:rsidR="002C6883" w:rsidRPr="00B21E21">
        <w:rPr>
          <w:sz w:val="22"/>
          <w:szCs w:val="22"/>
          <w:lang w:eastAsia="cs-CZ"/>
        </w:rPr>
        <w:t>.</w:t>
      </w:r>
      <w:r w:rsidR="00F342C1" w:rsidRPr="00B21E21">
        <w:rPr>
          <w:sz w:val="22"/>
          <w:szCs w:val="22"/>
          <w:lang w:eastAsia="cs-CZ"/>
        </w:rPr>
        <w:t xml:space="preserve"> </w:t>
      </w:r>
      <w:r w:rsidR="0057560F" w:rsidRPr="00B21E21">
        <w:rPr>
          <w:sz w:val="22"/>
          <w:szCs w:val="22"/>
          <w:lang w:eastAsia="cs-CZ"/>
        </w:rPr>
        <w:t>Využívám jak řešení přímo od autorů post</w:t>
      </w:r>
      <w:r w:rsidR="007B3BAA">
        <w:rPr>
          <w:sz w:val="22"/>
          <w:szCs w:val="22"/>
          <w:lang w:eastAsia="cs-CZ"/>
        </w:rPr>
        <w:t>-</w:t>
      </w:r>
      <w:r w:rsidR="0057560F" w:rsidRPr="00B21E21">
        <w:rPr>
          <w:sz w:val="22"/>
          <w:szCs w:val="22"/>
          <w:lang w:eastAsia="cs-CZ"/>
        </w:rPr>
        <w:t>kvantových kryptografických algoritmů, tak i řešení třetích stran. Tedy těch, kdo matematické rovnice, podle instrukcí autorů převedli do spustiteln</w:t>
      </w:r>
      <w:r w:rsidR="003E780B">
        <w:rPr>
          <w:sz w:val="22"/>
          <w:szCs w:val="22"/>
          <w:lang w:eastAsia="cs-CZ"/>
        </w:rPr>
        <w:t>ých</w:t>
      </w:r>
      <w:r w:rsidR="0057560F" w:rsidRPr="00B21E21">
        <w:rPr>
          <w:sz w:val="22"/>
          <w:szCs w:val="22"/>
          <w:lang w:eastAsia="cs-CZ"/>
        </w:rPr>
        <w:t xml:space="preserve"> kód</w:t>
      </w:r>
      <w:r w:rsidR="003E780B">
        <w:rPr>
          <w:sz w:val="22"/>
          <w:szCs w:val="22"/>
          <w:lang w:eastAsia="cs-CZ"/>
        </w:rPr>
        <w:t>ů</w:t>
      </w:r>
      <w:r w:rsidR="0057560F" w:rsidRPr="00B21E21">
        <w:rPr>
          <w:sz w:val="22"/>
          <w:szCs w:val="22"/>
          <w:lang w:eastAsia="cs-CZ"/>
        </w:rPr>
        <w:t xml:space="preserve">. Jejich práce pak upravuji tak, aby mohly být využity pro přenos dat mezi dvěma počítači. </w:t>
      </w:r>
    </w:p>
    <w:p w14:paraId="742EDC5B" w14:textId="78224999" w:rsidR="00B21E21" w:rsidRDefault="0057560F">
      <w:pPr>
        <w:spacing w:before="0" w:after="120"/>
        <w:ind w:firstLine="397"/>
        <w:jc w:val="both"/>
        <w:rPr>
          <w:sz w:val="22"/>
          <w:szCs w:val="22"/>
          <w:lang w:eastAsia="cs-CZ"/>
        </w:rPr>
        <w:pPrChange w:id="669" w:author="Vojtěch Bžatek" w:date="2024-05-22T04:07:00Z" w16du:dateUtc="2024-05-22T02:07:00Z">
          <w:pPr>
            <w:spacing w:before="0" w:after="0"/>
            <w:ind w:firstLine="397"/>
            <w:jc w:val="both"/>
          </w:pPr>
        </w:pPrChange>
      </w:pPr>
      <w:r w:rsidRPr="00B21E21">
        <w:rPr>
          <w:sz w:val="22"/>
          <w:szCs w:val="22"/>
          <w:lang w:eastAsia="cs-CZ"/>
        </w:rPr>
        <w:t xml:space="preserve">Bezpečnost informačních systémů ovšem </w:t>
      </w:r>
      <w:proofErr w:type="gramStart"/>
      <w:r w:rsidRPr="00B21E21">
        <w:rPr>
          <w:sz w:val="22"/>
          <w:szCs w:val="22"/>
          <w:lang w:eastAsia="cs-CZ"/>
        </w:rPr>
        <w:t>nekončí</w:t>
      </w:r>
      <w:proofErr w:type="gramEnd"/>
      <w:r w:rsidRPr="00B21E21">
        <w:rPr>
          <w:sz w:val="22"/>
          <w:szCs w:val="22"/>
          <w:lang w:eastAsia="cs-CZ"/>
        </w:rPr>
        <w:t xml:space="preserve"> jen v samotné komunikaci, byť je jedna, z mého pohledu, klíčových, ale pokračuje také v samotném uchování dat. Zeptal jsem se sám sebe na triviální otázk</w:t>
      </w:r>
      <w:r w:rsidR="003E780B">
        <w:rPr>
          <w:sz w:val="22"/>
          <w:szCs w:val="22"/>
          <w:lang w:eastAsia="cs-CZ"/>
        </w:rPr>
        <w:t>y</w:t>
      </w:r>
      <w:r w:rsidRPr="00B21E21">
        <w:rPr>
          <w:sz w:val="22"/>
          <w:szCs w:val="22"/>
          <w:lang w:eastAsia="cs-CZ"/>
        </w:rPr>
        <w:t>. Je možné, aby byla data nezměnitelná i v případě, kdy mám veškerá oprávnění pro přístup k těmto datům? Kdo mi zabrání</w:t>
      </w:r>
      <w:r w:rsidR="009E5E1A">
        <w:rPr>
          <w:sz w:val="22"/>
          <w:szCs w:val="22"/>
          <w:lang w:eastAsia="cs-CZ"/>
        </w:rPr>
        <w:t>,</w:t>
      </w:r>
      <w:r w:rsidRPr="00B21E21">
        <w:rPr>
          <w:sz w:val="22"/>
          <w:szCs w:val="22"/>
          <w:lang w:eastAsia="cs-CZ"/>
        </w:rPr>
        <w:t xml:space="preserve"> abych neupravil data</w:t>
      </w:r>
      <w:ins w:id="670" w:author="Administrator" w:date="2024-04-29T12:26:00Z">
        <w:r w:rsidR="00F576BE">
          <w:rPr>
            <w:sz w:val="22"/>
            <w:szCs w:val="22"/>
            <w:lang w:eastAsia="cs-CZ"/>
          </w:rPr>
          <w:t xml:space="preserve"> ve</w:t>
        </w:r>
      </w:ins>
      <w:del w:id="671" w:author="Administrator" w:date="2024-04-29T12:26:00Z">
        <w:r w:rsidRPr="00B21E21" w:rsidDel="00F576BE">
          <w:rPr>
            <w:sz w:val="22"/>
            <w:szCs w:val="22"/>
            <w:lang w:eastAsia="cs-CZ"/>
          </w:rPr>
          <w:delText>,</w:delText>
        </w:r>
      </w:del>
      <w:r w:rsidRPr="00B21E21">
        <w:rPr>
          <w:sz w:val="22"/>
          <w:szCs w:val="22"/>
          <w:lang w:eastAsia="cs-CZ"/>
        </w:rPr>
        <w:t xml:space="preserve"> vlastnictví informačního systému, pokud mohu beze stopy číst, mazat</w:t>
      </w:r>
      <w:r w:rsidR="002B1E05">
        <w:rPr>
          <w:sz w:val="22"/>
          <w:szCs w:val="22"/>
          <w:lang w:eastAsia="cs-CZ"/>
        </w:rPr>
        <w:t xml:space="preserve"> a </w:t>
      </w:r>
      <w:r w:rsidRPr="00B21E21">
        <w:rPr>
          <w:sz w:val="22"/>
          <w:szCs w:val="22"/>
          <w:lang w:eastAsia="cs-CZ"/>
        </w:rPr>
        <w:t>upravovat vše</w:t>
      </w:r>
      <w:r w:rsidR="009E5E1A">
        <w:rPr>
          <w:sz w:val="22"/>
          <w:szCs w:val="22"/>
          <w:lang w:eastAsia="cs-CZ"/>
        </w:rPr>
        <w:t>,</w:t>
      </w:r>
      <w:r w:rsidRPr="00B21E21">
        <w:rPr>
          <w:sz w:val="22"/>
          <w:szCs w:val="22"/>
          <w:lang w:eastAsia="cs-CZ"/>
        </w:rPr>
        <w:t xml:space="preserve"> co se</w:t>
      </w:r>
      <w:r w:rsidR="009E5E1A">
        <w:rPr>
          <w:sz w:val="22"/>
          <w:szCs w:val="22"/>
          <w:lang w:eastAsia="cs-CZ"/>
        </w:rPr>
        <w:t xml:space="preserve"> v</w:t>
      </w:r>
      <w:r w:rsidRPr="00B21E21">
        <w:rPr>
          <w:sz w:val="22"/>
          <w:szCs w:val="22"/>
          <w:lang w:eastAsia="cs-CZ"/>
        </w:rPr>
        <w:t xml:space="preserve"> informačním systému nachází? </w:t>
      </w:r>
      <w:commentRangeStart w:id="672"/>
      <w:r w:rsidRPr="00B21E21">
        <w:rPr>
          <w:sz w:val="22"/>
          <w:szCs w:val="22"/>
          <w:lang w:eastAsia="cs-CZ"/>
        </w:rPr>
        <w:t>Ano, současné ochranné mechanismy, logování aktivity, přímý dohled</w:t>
      </w:r>
      <w:r w:rsidR="002B1E05">
        <w:rPr>
          <w:sz w:val="22"/>
          <w:szCs w:val="22"/>
          <w:lang w:eastAsia="cs-CZ"/>
        </w:rPr>
        <w:t xml:space="preserve"> a </w:t>
      </w:r>
      <w:r w:rsidRPr="00B21E21">
        <w:rPr>
          <w:sz w:val="22"/>
          <w:szCs w:val="22"/>
          <w:lang w:eastAsia="cs-CZ"/>
        </w:rPr>
        <w:t>omezené oprávnění prakticky takovou situaci neumožňují</w:t>
      </w:r>
      <w:ins w:id="673" w:author="Vojtěch Bžatek" w:date="2024-05-22T11:00:00Z" w16du:dateUtc="2024-05-22T09:00:00Z">
        <w:r w:rsidR="009E0679">
          <w:rPr>
            <w:sz w:val="22"/>
            <w:szCs w:val="22"/>
            <w:lang w:eastAsia="cs-CZ"/>
          </w:rPr>
          <w:t>.</w:t>
        </w:r>
      </w:ins>
      <w:ins w:id="674" w:author="Vojtěch Bžatek" w:date="2024-05-21T12:12:00Z" w16du:dateUtc="2024-05-21T10:12:00Z">
        <w:r w:rsidR="005C5470">
          <w:rPr>
            <w:sz w:val="22"/>
            <w:szCs w:val="22"/>
            <w:lang w:eastAsia="cs-CZ"/>
          </w:rPr>
          <w:t xml:space="preserve"> </w:t>
        </w:r>
      </w:ins>
      <w:ins w:id="675" w:author="Vojtěch Bžatek" w:date="2024-05-22T11:00:00Z" w16du:dateUtc="2024-05-22T09:00:00Z">
        <w:r w:rsidR="009E0679">
          <w:rPr>
            <w:sz w:val="22"/>
            <w:szCs w:val="22"/>
            <w:lang w:eastAsia="cs-CZ"/>
          </w:rPr>
          <w:t>Nicméně</w:t>
        </w:r>
      </w:ins>
      <w:ins w:id="676" w:author="Vojtěch Bžatek" w:date="2024-05-21T12:12:00Z" w16du:dateUtc="2024-05-21T10:12:00Z">
        <w:r w:rsidR="005C5470">
          <w:rPr>
            <w:sz w:val="22"/>
            <w:szCs w:val="22"/>
            <w:lang w:eastAsia="cs-CZ"/>
          </w:rPr>
          <w:t xml:space="preserve"> </w:t>
        </w:r>
      </w:ins>
      <w:ins w:id="677" w:author="Vojtěch Bžatek" w:date="2024-05-22T11:07:00Z" w16du:dateUtc="2024-05-22T09:07:00Z">
        <w:r w:rsidR="00862C8F">
          <w:rPr>
            <w:sz w:val="22"/>
            <w:szCs w:val="22"/>
            <w:lang w:eastAsia="cs-CZ"/>
          </w:rPr>
          <w:t xml:space="preserve">kontrola s těmito mechanismy </w:t>
        </w:r>
      </w:ins>
      <w:ins w:id="678" w:author="Vojtěch Bžatek" w:date="2024-05-21T12:12:00Z" w16du:dateUtc="2024-05-21T10:12:00Z">
        <w:r w:rsidR="005C5470">
          <w:rPr>
            <w:sz w:val="22"/>
            <w:szCs w:val="22"/>
            <w:lang w:eastAsia="cs-CZ"/>
          </w:rPr>
          <w:t>j</w:t>
        </w:r>
      </w:ins>
      <w:ins w:id="679" w:author="Vojtěch Bžatek" w:date="2024-05-22T11:08:00Z" w16du:dateUtc="2024-05-22T09:08:00Z">
        <w:r w:rsidR="00862C8F">
          <w:rPr>
            <w:sz w:val="22"/>
            <w:szCs w:val="22"/>
            <w:lang w:eastAsia="cs-CZ"/>
          </w:rPr>
          <w:t>e</w:t>
        </w:r>
      </w:ins>
      <w:ins w:id="680" w:author="Vojtěch Bžatek" w:date="2024-05-21T12:12:00Z" w16du:dateUtc="2024-05-21T10:12:00Z">
        <w:r w:rsidR="005C5470">
          <w:rPr>
            <w:sz w:val="22"/>
            <w:szCs w:val="22"/>
            <w:lang w:eastAsia="cs-CZ"/>
          </w:rPr>
          <w:t xml:space="preserve"> obtížn</w:t>
        </w:r>
      </w:ins>
      <w:ins w:id="681" w:author="Vojtěch Bžatek" w:date="2024-05-22T11:08:00Z" w16du:dateUtc="2024-05-22T09:08:00Z">
        <w:r w:rsidR="00862C8F">
          <w:rPr>
            <w:sz w:val="22"/>
            <w:szCs w:val="22"/>
            <w:lang w:eastAsia="cs-CZ"/>
          </w:rPr>
          <w:t>á</w:t>
        </w:r>
      </w:ins>
      <w:ins w:id="682" w:author="Vojtěch Bžatek" w:date="2024-05-21T12:13:00Z" w16du:dateUtc="2024-05-21T10:13:00Z">
        <w:r w:rsidR="005C5470">
          <w:rPr>
            <w:sz w:val="22"/>
            <w:szCs w:val="22"/>
            <w:lang w:eastAsia="cs-CZ"/>
          </w:rPr>
          <w:t>, a tedy drah</w:t>
        </w:r>
      </w:ins>
      <w:ins w:id="683" w:author="Vojtěch Bžatek" w:date="2024-05-22T11:08:00Z" w16du:dateUtc="2024-05-22T09:08:00Z">
        <w:r w:rsidR="00862C8F">
          <w:rPr>
            <w:sz w:val="22"/>
            <w:szCs w:val="22"/>
            <w:lang w:eastAsia="cs-CZ"/>
          </w:rPr>
          <w:t>á</w:t>
        </w:r>
      </w:ins>
      <w:del w:id="684" w:author="Vojtěch Bžatek" w:date="2024-05-21T12:13:00Z" w16du:dateUtc="2024-05-21T10:13:00Z">
        <w:r w:rsidR="001F423E" w:rsidDel="005C5470">
          <w:rPr>
            <w:sz w:val="22"/>
            <w:szCs w:val="22"/>
            <w:lang w:eastAsia="cs-CZ"/>
          </w:rPr>
          <w:delText xml:space="preserve"> </w:delText>
        </w:r>
      </w:del>
      <w:del w:id="685" w:author="Vojtěch Bžatek" w:date="2024-05-22T11:08:00Z" w16du:dateUtc="2024-05-22T09:08:00Z">
        <w:r w:rsidR="001F423E" w:rsidRPr="001F423E" w:rsidDel="00862C8F">
          <w:rPr>
            <w:color w:val="FF0000"/>
            <w:sz w:val="22"/>
            <w:szCs w:val="22"/>
            <w:lang w:eastAsia="cs-CZ"/>
          </w:rPr>
          <w:delText>[!!]</w:delText>
        </w:r>
      </w:del>
      <w:r w:rsidR="007B3BAA">
        <w:rPr>
          <w:sz w:val="22"/>
          <w:szCs w:val="22"/>
          <w:lang w:eastAsia="cs-CZ"/>
        </w:rPr>
        <w:t>.</w:t>
      </w:r>
      <w:ins w:id="686" w:author="Vojtěch Bžatek" w:date="2024-05-22T11:07:00Z" w16du:dateUtc="2024-05-22T09:07:00Z">
        <w:r w:rsidR="00862C8F">
          <w:rPr>
            <w:sz w:val="22"/>
            <w:szCs w:val="22"/>
            <w:lang w:eastAsia="cs-CZ"/>
          </w:rPr>
          <w:t xml:space="preserve"> </w:t>
        </w:r>
      </w:ins>
      <w:ins w:id="687" w:author="Vojtěch Bžatek" w:date="2024-05-22T11:08:00Z" w16du:dateUtc="2024-05-22T09:08:00Z">
        <w:r w:rsidR="00862C8F">
          <w:rPr>
            <w:sz w:val="22"/>
            <w:szCs w:val="22"/>
            <w:lang w:eastAsia="cs-CZ"/>
          </w:rPr>
          <w:t>[</w:t>
        </w:r>
      </w:ins>
      <w:ins w:id="688" w:author="Vojtěch Bžatek" w:date="2024-05-22T11:21:00Z" w16du:dateUtc="2024-05-22T09:21:00Z">
        <w:r w:rsidR="00D87B83">
          <w:rPr>
            <w:sz w:val="22"/>
            <w:szCs w:val="22"/>
            <w:lang w:eastAsia="cs-CZ"/>
          </w:rPr>
          <w:t>46</w:t>
        </w:r>
      </w:ins>
      <w:ins w:id="689" w:author="Vojtěch Bžatek" w:date="2024-05-22T11:08:00Z" w16du:dateUtc="2024-05-22T09:08:00Z">
        <w:r w:rsidR="00862C8F">
          <w:rPr>
            <w:sz w:val="22"/>
            <w:szCs w:val="22"/>
            <w:lang w:eastAsia="cs-CZ"/>
          </w:rPr>
          <w:t>][</w:t>
        </w:r>
      </w:ins>
      <w:ins w:id="690" w:author="Vojtěch Bžatek" w:date="2024-05-22T11:21:00Z" w16du:dateUtc="2024-05-22T09:21:00Z">
        <w:r w:rsidR="00D87B83">
          <w:rPr>
            <w:sz w:val="22"/>
            <w:szCs w:val="22"/>
            <w:lang w:eastAsia="cs-CZ"/>
          </w:rPr>
          <w:t>47</w:t>
        </w:r>
      </w:ins>
      <w:ins w:id="691" w:author="Vojtěch Bžatek" w:date="2024-05-22T11:08:00Z" w16du:dateUtc="2024-05-22T09:08:00Z">
        <w:r w:rsidR="00862C8F">
          <w:rPr>
            <w:sz w:val="22"/>
            <w:szCs w:val="22"/>
            <w:lang w:eastAsia="cs-CZ"/>
          </w:rPr>
          <w:t>]</w:t>
        </w:r>
      </w:ins>
      <w:ins w:id="692" w:author="Vojtěch Bžatek" w:date="2024-05-22T11:21:00Z" w16du:dateUtc="2024-05-22T09:21:00Z">
        <w:r w:rsidR="00D87B83">
          <w:rPr>
            <w:sz w:val="22"/>
            <w:szCs w:val="22"/>
            <w:lang w:eastAsia="cs-CZ"/>
          </w:rPr>
          <w:t xml:space="preserve"> </w:t>
        </w:r>
      </w:ins>
      <w:del w:id="693" w:author="Vojtěch Bžatek" w:date="2024-05-21T12:12:00Z" w16du:dateUtc="2024-05-21T10:12:00Z">
        <w:r w:rsidRPr="00B21E21" w:rsidDel="005C5470">
          <w:rPr>
            <w:sz w:val="22"/>
            <w:szCs w:val="22"/>
            <w:lang w:eastAsia="cs-CZ"/>
          </w:rPr>
          <w:delText xml:space="preserve"> </w:delText>
        </w:r>
        <w:r w:rsidR="007B3BAA" w:rsidDel="005C5470">
          <w:rPr>
            <w:sz w:val="22"/>
            <w:szCs w:val="22"/>
            <w:lang w:eastAsia="cs-CZ"/>
          </w:rPr>
          <w:delText>Jenže</w:delText>
        </w:r>
        <w:r w:rsidRPr="00B21E21" w:rsidDel="005C5470">
          <w:rPr>
            <w:sz w:val="22"/>
            <w:szCs w:val="22"/>
            <w:lang w:eastAsia="cs-CZ"/>
          </w:rPr>
          <w:delText xml:space="preserve"> to neznamená, že </w:delText>
        </w:r>
        <w:r w:rsidR="007B3BAA" w:rsidDel="005C5470">
          <w:rPr>
            <w:sz w:val="22"/>
            <w:szCs w:val="22"/>
            <w:lang w:eastAsia="cs-CZ"/>
          </w:rPr>
          <w:delText xml:space="preserve">se </w:delText>
        </w:r>
        <w:r w:rsidRPr="00B21E21" w:rsidDel="005C5470">
          <w:rPr>
            <w:sz w:val="22"/>
            <w:szCs w:val="22"/>
            <w:lang w:eastAsia="cs-CZ"/>
          </w:rPr>
          <w:delText>tato hrozba rovná pravděpodobnostní nule.</w:delText>
        </w:r>
        <w:commentRangeEnd w:id="672"/>
        <w:r w:rsidR="00F576BE" w:rsidDel="005C5470">
          <w:rPr>
            <w:rStyle w:val="Odkaznakoment"/>
          </w:rPr>
          <w:commentReference w:id="672"/>
        </w:r>
        <w:r w:rsidRPr="00B21E21" w:rsidDel="005C5470">
          <w:rPr>
            <w:sz w:val="22"/>
            <w:szCs w:val="22"/>
            <w:lang w:eastAsia="cs-CZ"/>
          </w:rPr>
          <w:delText xml:space="preserve"> </w:delText>
        </w:r>
      </w:del>
      <w:r w:rsidRPr="00B21E21">
        <w:rPr>
          <w:sz w:val="22"/>
          <w:szCs w:val="22"/>
          <w:lang w:eastAsia="cs-CZ"/>
        </w:rPr>
        <w:t>Zamyslel jsem se tedy nad možnostmi, jak</w:t>
      </w:r>
      <w:r w:rsidR="003E780B">
        <w:rPr>
          <w:sz w:val="22"/>
          <w:szCs w:val="22"/>
          <w:lang w:eastAsia="cs-CZ"/>
        </w:rPr>
        <w:t xml:space="preserve"> se</w:t>
      </w:r>
      <w:r w:rsidRPr="00B21E21">
        <w:rPr>
          <w:sz w:val="22"/>
          <w:szCs w:val="22"/>
          <w:lang w:eastAsia="cs-CZ"/>
        </w:rPr>
        <w:t xml:space="preserve"> t</w:t>
      </w:r>
      <w:r w:rsidR="007B3BAA">
        <w:rPr>
          <w:sz w:val="22"/>
          <w:szCs w:val="22"/>
          <w:lang w:eastAsia="cs-CZ"/>
        </w:rPr>
        <w:t>a</w:t>
      </w:r>
      <w:r w:rsidRPr="00B21E21">
        <w:rPr>
          <w:sz w:val="22"/>
          <w:szCs w:val="22"/>
          <w:lang w:eastAsia="cs-CZ"/>
        </w:rPr>
        <w:t>t</w:t>
      </w:r>
      <w:r w:rsidR="007D0ACA">
        <w:rPr>
          <w:sz w:val="22"/>
          <w:szCs w:val="22"/>
          <w:lang w:eastAsia="cs-CZ"/>
        </w:rPr>
        <w:t>o</w:t>
      </w:r>
      <w:r w:rsidRPr="00B21E21">
        <w:rPr>
          <w:sz w:val="22"/>
          <w:szCs w:val="22"/>
          <w:lang w:eastAsia="cs-CZ"/>
        </w:rPr>
        <w:t xml:space="preserve"> problematik</w:t>
      </w:r>
      <w:r w:rsidR="007B3BAA">
        <w:rPr>
          <w:sz w:val="22"/>
          <w:szCs w:val="22"/>
          <w:lang w:eastAsia="cs-CZ"/>
        </w:rPr>
        <w:t>a</w:t>
      </w:r>
      <w:r w:rsidRPr="00B21E21">
        <w:rPr>
          <w:sz w:val="22"/>
          <w:szCs w:val="22"/>
          <w:lang w:eastAsia="cs-CZ"/>
        </w:rPr>
        <w:t xml:space="preserve"> </w:t>
      </w:r>
      <w:proofErr w:type="gramStart"/>
      <w:r w:rsidRPr="00B21E21">
        <w:rPr>
          <w:sz w:val="22"/>
          <w:szCs w:val="22"/>
          <w:lang w:eastAsia="cs-CZ"/>
        </w:rPr>
        <w:t>řeší</w:t>
      </w:r>
      <w:proofErr w:type="gramEnd"/>
      <w:r w:rsidRPr="00B21E21">
        <w:rPr>
          <w:sz w:val="22"/>
          <w:szCs w:val="22"/>
          <w:lang w:eastAsia="cs-CZ"/>
        </w:rPr>
        <w:t xml:space="preserve"> </w:t>
      </w:r>
      <w:r w:rsidR="00B21E21" w:rsidRPr="00B21E21">
        <w:rPr>
          <w:sz w:val="22"/>
          <w:szCs w:val="22"/>
          <w:lang w:eastAsia="cs-CZ"/>
        </w:rPr>
        <w:t>v jiných odvětvích. I díky základním znalostem načerpaných v průběhu studia oboru Kybernetická bezpečnost jsem se rozhodl zaměřit na využ</w:t>
      </w:r>
      <w:r w:rsidR="003E780B">
        <w:rPr>
          <w:sz w:val="22"/>
          <w:szCs w:val="22"/>
          <w:lang w:eastAsia="cs-CZ"/>
        </w:rPr>
        <w:t>ití</w:t>
      </w:r>
      <w:r w:rsidR="00B21E21" w:rsidRPr="00B21E21">
        <w:rPr>
          <w:sz w:val="22"/>
          <w:szCs w:val="22"/>
          <w:lang w:eastAsia="cs-CZ"/>
        </w:rPr>
        <w:t xml:space="preserve"> </w:t>
      </w:r>
      <w:proofErr w:type="spellStart"/>
      <w:r w:rsidR="00B21E21" w:rsidRPr="00B21E21">
        <w:rPr>
          <w:sz w:val="22"/>
          <w:szCs w:val="22"/>
          <w:lang w:eastAsia="cs-CZ"/>
        </w:rPr>
        <w:t>blockchainov</w:t>
      </w:r>
      <w:r w:rsidR="003E780B">
        <w:rPr>
          <w:sz w:val="22"/>
          <w:szCs w:val="22"/>
          <w:lang w:eastAsia="cs-CZ"/>
        </w:rPr>
        <w:t>é</w:t>
      </w:r>
      <w:proofErr w:type="spellEnd"/>
      <w:r w:rsidR="00B21E21" w:rsidRPr="00B21E21">
        <w:rPr>
          <w:sz w:val="22"/>
          <w:szCs w:val="22"/>
          <w:lang w:eastAsia="cs-CZ"/>
        </w:rPr>
        <w:t xml:space="preserve"> s</w:t>
      </w:r>
      <w:r w:rsidR="003E780B">
        <w:rPr>
          <w:sz w:val="22"/>
          <w:szCs w:val="22"/>
          <w:lang w:eastAsia="cs-CZ"/>
        </w:rPr>
        <w:t>ítě</w:t>
      </w:r>
      <w:r w:rsidR="00B21E21" w:rsidRPr="00B21E21">
        <w:rPr>
          <w:sz w:val="22"/>
          <w:szCs w:val="22"/>
          <w:lang w:eastAsia="cs-CZ"/>
        </w:rPr>
        <w:t xml:space="preserve">, která se běžně </w:t>
      </w:r>
      <w:r w:rsidR="00B21E21" w:rsidRPr="00B21E21">
        <w:rPr>
          <w:sz w:val="22"/>
          <w:szCs w:val="22"/>
          <w:lang w:eastAsia="cs-CZ"/>
        </w:rPr>
        <w:lastRenderedPageBreak/>
        <w:t>používá pro zabezpečení kryptoměnových systémů</w:t>
      </w:r>
      <w:r w:rsidR="001F423E">
        <w:rPr>
          <w:sz w:val="22"/>
          <w:szCs w:val="22"/>
          <w:lang w:eastAsia="cs-CZ"/>
        </w:rPr>
        <w:t xml:space="preserve"> [</w:t>
      </w:r>
      <w:del w:id="694" w:author="Vojtěch Bžatek" w:date="2024-05-22T11:25:00Z" w16du:dateUtc="2024-05-22T09:25:00Z">
        <w:r w:rsidR="001F423E" w:rsidDel="00D50503">
          <w:rPr>
            <w:sz w:val="22"/>
            <w:szCs w:val="22"/>
            <w:lang w:eastAsia="cs-CZ"/>
          </w:rPr>
          <w:delText>h</w:delText>
        </w:r>
      </w:del>
      <w:r w:rsidR="001F423E">
        <w:rPr>
          <w:sz w:val="22"/>
          <w:szCs w:val="22"/>
          <w:lang w:eastAsia="cs-CZ"/>
        </w:rPr>
        <w:t>4]</w:t>
      </w:r>
      <w:r w:rsidR="00B21E21" w:rsidRPr="00B21E21">
        <w:rPr>
          <w:sz w:val="22"/>
          <w:szCs w:val="22"/>
          <w:lang w:eastAsia="cs-CZ"/>
        </w:rPr>
        <w:t>.</w:t>
      </w:r>
      <w:r w:rsidR="007B3BAA">
        <w:rPr>
          <w:sz w:val="22"/>
          <w:szCs w:val="22"/>
          <w:lang w:eastAsia="cs-CZ"/>
        </w:rPr>
        <w:t xml:space="preserve"> </w:t>
      </w:r>
      <w:r w:rsidR="00B21E21">
        <w:rPr>
          <w:sz w:val="22"/>
          <w:szCs w:val="22"/>
          <w:lang w:eastAsia="cs-CZ"/>
        </w:rPr>
        <w:t xml:space="preserve">Po prozkoumání dostupných </w:t>
      </w:r>
      <w:proofErr w:type="spellStart"/>
      <w:r w:rsidR="00B21E21">
        <w:rPr>
          <w:sz w:val="22"/>
          <w:szCs w:val="22"/>
          <w:lang w:eastAsia="cs-CZ"/>
        </w:rPr>
        <w:t>blockchainových</w:t>
      </w:r>
      <w:proofErr w:type="spellEnd"/>
      <w:r w:rsidR="00B21E21">
        <w:rPr>
          <w:sz w:val="22"/>
          <w:szCs w:val="22"/>
          <w:lang w:eastAsia="cs-CZ"/>
        </w:rPr>
        <w:t xml:space="preserve"> sítí jsem </w:t>
      </w:r>
      <w:commentRangeStart w:id="695"/>
      <w:commentRangeStart w:id="696"/>
      <w:r w:rsidR="00B21E21">
        <w:rPr>
          <w:sz w:val="22"/>
          <w:szCs w:val="22"/>
          <w:lang w:eastAsia="cs-CZ"/>
        </w:rPr>
        <w:t xml:space="preserve">se </w:t>
      </w:r>
      <w:ins w:id="697" w:author="Vojtěch Bžatek" w:date="2024-05-22T11:24:00Z" w16du:dateUtc="2024-05-22T09:24:00Z">
        <w:r w:rsidR="00D50503">
          <w:rPr>
            <w:sz w:val="22"/>
            <w:szCs w:val="22"/>
            <w:lang w:eastAsia="cs-CZ"/>
          </w:rPr>
          <w:t>z</w:t>
        </w:r>
        <w:r w:rsidR="00D50503" w:rsidRPr="00D50503">
          <w:rPr>
            <w:sz w:val="22"/>
            <w:szCs w:val="22"/>
            <w:lang w:eastAsia="cs-CZ"/>
          </w:rPr>
          <w:t> důvodů minimální implementace pro laboratorní účely</w:t>
        </w:r>
      </w:ins>
      <w:del w:id="698" w:author="Vojtěch Bžatek" w:date="2024-05-22T11:24:00Z" w16du:dateUtc="2024-05-22T09:24:00Z">
        <w:r w:rsidR="00B21E21" w:rsidDel="00D50503">
          <w:rPr>
            <w:sz w:val="22"/>
            <w:szCs w:val="22"/>
            <w:lang w:eastAsia="cs-CZ"/>
          </w:rPr>
          <w:delText xml:space="preserve">kvůli </w:delText>
        </w:r>
        <w:r w:rsidR="000B536A" w:rsidDel="00D50503">
          <w:rPr>
            <w:sz w:val="22"/>
            <w:szCs w:val="22"/>
            <w:lang w:eastAsia="cs-CZ"/>
          </w:rPr>
          <w:delText>náročnosti,</w:delText>
        </w:r>
        <w:r w:rsidR="002B1E05" w:rsidDel="00D50503">
          <w:rPr>
            <w:sz w:val="22"/>
            <w:szCs w:val="22"/>
            <w:lang w:eastAsia="cs-CZ"/>
          </w:rPr>
          <w:delText xml:space="preserve"> a </w:delText>
        </w:r>
        <w:r w:rsidR="00B21E21" w:rsidDel="00D50503">
          <w:rPr>
            <w:sz w:val="22"/>
            <w:szCs w:val="22"/>
            <w:lang w:eastAsia="cs-CZ"/>
          </w:rPr>
          <w:delText>především nekompatibilitě s mým zámyslem</w:delText>
        </w:r>
      </w:del>
      <w:r w:rsidR="000B536A">
        <w:rPr>
          <w:sz w:val="22"/>
          <w:szCs w:val="22"/>
          <w:lang w:eastAsia="cs-CZ"/>
        </w:rPr>
        <w:t>,</w:t>
      </w:r>
      <w:r w:rsidR="00B21E21">
        <w:rPr>
          <w:sz w:val="22"/>
          <w:szCs w:val="22"/>
          <w:lang w:eastAsia="cs-CZ"/>
        </w:rPr>
        <w:t xml:space="preserve"> rozhodl vyvinout síť vlastní.</w:t>
      </w:r>
      <w:commentRangeEnd w:id="695"/>
      <w:r w:rsidR="00F576BE">
        <w:rPr>
          <w:rStyle w:val="Odkaznakoment"/>
        </w:rPr>
        <w:commentReference w:id="695"/>
      </w:r>
      <w:commentRangeEnd w:id="696"/>
      <w:r w:rsidR="00D50503">
        <w:rPr>
          <w:rStyle w:val="Odkaznakoment"/>
        </w:rPr>
        <w:commentReference w:id="696"/>
      </w:r>
      <w:r w:rsidR="00B21E21">
        <w:rPr>
          <w:sz w:val="22"/>
          <w:szCs w:val="22"/>
          <w:lang w:eastAsia="cs-CZ"/>
        </w:rPr>
        <w:t xml:space="preserve"> </w:t>
      </w:r>
    </w:p>
    <w:p w14:paraId="4E236773" w14:textId="39E4F4B2" w:rsidR="006F69ED" w:rsidRDefault="006F69ED">
      <w:pPr>
        <w:spacing w:before="0" w:after="120"/>
        <w:ind w:firstLine="397"/>
        <w:jc w:val="both"/>
        <w:rPr>
          <w:sz w:val="22"/>
          <w:szCs w:val="22"/>
          <w:lang w:eastAsia="cs-CZ"/>
        </w:rPr>
        <w:pPrChange w:id="699" w:author="Vojtěch Bžatek" w:date="2024-05-22T04:07:00Z" w16du:dateUtc="2024-05-22T02:07:00Z">
          <w:pPr>
            <w:spacing w:before="0" w:after="0"/>
            <w:ind w:firstLine="397"/>
            <w:jc w:val="both"/>
          </w:pPr>
        </w:pPrChange>
      </w:pPr>
      <w:r>
        <w:rPr>
          <w:sz w:val="22"/>
          <w:szCs w:val="22"/>
          <w:lang w:eastAsia="cs-CZ"/>
        </w:rPr>
        <w:t xml:space="preserve">První část této práce, </w:t>
      </w:r>
      <w:proofErr w:type="spellStart"/>
      <w:r>
        <w:rPr>
          <w:sz w:val="22"/>
          <w:szCs w:val="22"/>
          <w:lang w:eastAsia="cs-CZ"/>
        </w:rPr>
        <w:t>postkvantová</w:t>
      </w:r>
      <w:proofErr w:type="spellEnd"/>
      <w:r>
        <w:rPr>
          <w:sz w:val="22"/>
          <w:szCs w:val="22"/>
          <w:lang w:eastAsia="cs-CZ"/>
        </w:rPr>
        <w:t xml:space="preserve"> bezpečnost, se zabývá zajištěním důvěrnosti dat. Tedy jednou z nutných podmínek logické vrstvy bezpečnosti pro ochranu dat v informačním systému</w:t>
      </w:r>
      <w:r w:rsidR="00677A20">
        <w:rPr>
          <w:sz w:val="22"/>
          <w:szCs w:val="22"/>
          <w:lang w:eastAsia="cs-CZ"/>
        </w:rPr>
        <w:t xml:space="preserve"> [</w:t>
      </w:r>
      <w:del w:id="700" w:author="Vojtěch Bžatek" w:date="2024-05-22T11:26:00Z" w16du:dateUtc="2024-05-22T09:26:00Z">
        <w:r w:rsidR="00673D6C" w:rsidDel="00D50503">
          <w:rPr>
            <w:sz w:val="22"/>
            <w:szCs w:val="22"/>
            <w:lang w:eastAsia="cs-CZ"/>
          </w:rPr>
          <w:delText>h</w:delText>
        </w:r>
      </w:del>
      <w:r w:rsidR="00673D6C">
        <w:rPr>
          <w:sz w:val="22"/>
          <w:szCs w:val="22"/>
          <w:lang w:eastAsia="cs-CZ"/>
        </w:rPr>
        <w:t>5</w:t>
      </w:r>
      <w:r w:rsidR="00677A20">
        <w:rPr>
          <w:sz w:val="22"/>
          <w:szCs w:val="22"/>
          <w:lang w:eastAsia="cs-CZ"/>
        </w:rPr>
        <w:t>]</w:t>
      </w:r>
      <w:r>
        <w:rPr>
          <w:sz w:val="22"/>
          <w:szCs w:val="22"/>
          <w:lang w:eastAsia="cs-CZ"/>
        </w:rPr>
        <w:t xml:space="preserve">. Druhá část, </w:t>
      </w:r>
      <w:proofErr w:type="spellStart"/>
      <w:r>
        <w:rPr>
          <w:sz w:val="22"/>
          <w:szCs w:val="22"/>
          <w:lang w:eastAsia="cs-CZ"/>
        </w:rPr>
        <w:t>blockchainová</w:t>
      </w:r>
      <w:proofErr w:type="spellEnd"/>
      <w:r>
        <w:rPr>
          <w:sz w:val="22"/>
          <w:szCs w:val="22"/>
          <w:lang w:eastAsia="cs-CZ"/>
        </w:rPr>
        <w:t xml:space="preserve"> síť, se zabývá integritou dat. To je druhá z nutných podmínek</w:t>
      </w:r>
      <w:r w:rsidR="00677A20">
        <w:rPr>
          <w:sz w:val="22"/>
          <w:szCs w:val="22"/>
          <w:lang w:eastAsia="cs-CZ"/>
        </w:rPr>
        <w:t xml:space="preserve"> [</w:t>
      </w:r>
      <w:del w:id="701" w:author="Vojtěch Bžatek" w:date="2024-05-22T11:26:00Z" w16du:dateUtc="2024-05-22T09:26:00Z">
        <w:r w:rsidR="00673D6C" w:rsidDel="00D50503">
          <w:rPr>
            <w:sz w:val="22"/>
            <w:szCs w:val="22"/>
            <w:lang w:eastAsia="cs-CZ"/>
          </w:rPr>
          <w:delText>h</w:delText>
        </w:r>
      </w:del>
      <w:r w:rsidR="00673D6C">
        <w:rPr>
          <w:sz w:val="22"/>
          <w:szCs w:val="22"/>
          <w:lang w:eastAsia="cs-CZ"/>
        </w:rPr>
        <w:t>5</w:t>
      </w:r>
      <w:r w:rsidR="00677A20">
        <w:rPr>
          <w:sz w:val="22"/>
          <w:szCs w:val="22"/>
          <w:lang w:eastAsia="cs-CZ"/>
        </w:rPr>
        <w:t>]</w:t>
      </w:r>
      <w:r>
        <w:rPr>
          <w:sz w:val="22"/>
          <w:szCs w:val="22"/>
          <w:lang w:eastAsia="cs-CZ"/>
        </w:rPr>
        <w:t>. Tyto podmínky jsou nutné, nikoliv dostatečné,</w:t>
      </w:r>
      <w:r w:rsidR="002B1E05">
        <w:rPr>
          <w:sz w:val="22"/>
          <w:szCs w:val="22"/>
          <w:lang w:eastAsia="cs-CZ"/>
        </w:rPr>
        <w:t xml:space="preserve"> a </w:t>
      </w:r>
      <w:r>
        <w:rPr>
          <w:sz w:val="22"/>
          <w:szCs w:val="22"/>
          <w:lang w:eastAsia="cs-CZ"/>
        </w:rPr>
        <w:t>proto spolu s dostupností je pro zabezpečení ochrany dat v informačním systému nutné aplikovat všechny naráz.</w:t>
      </w:r>
    </w:p>
    <w:p w14:paraId="3BB061E3" w14:textId="490A1836" w:rsidR="007D0ACA" w:rsidRDefault="006F69ED" w:rsidP="0057560F">
      <w:pPr>
        <w:spacing w:before="0" w:after="0"/>
        <w:ind w:firstLine="397"/>
        <w:jc w:val="both"/>
        <w:rPr>
          <w:ins w:id="702" w:author="Vojtěch Bžatek" w:date="2024-05-22T04:08:00Z" w16du:dateUtc="2024-05-22T02:08:00Z"/>
          <w:sz w:val="22"/>
          <w:szCs w:val="22"/>
          <w:lang w:eastAsia="cs-CZ"/>
        </w:rPr>
      </w:pPr>
      <w:r>
        <w:rPr>
          <w:sz w:val="22"/>
          <w:szCs w:val="22"/>
          <w:lang w:eastAsia="cs-CZ"/>
        </w:rPr>
        <w:t>Byť jsem si to přímo nespecifikoval ve svém zadání</w:t>
      </w:r>
      <w:r w:rsidR="002D7FA7">
        <w:rPr>
          <w:sz w:val="22"/>
          <w:szCs w:val="22"/>
          <w:lang w:eastAsia="cs-CZ"/>
        </w:rPr>
        <w:t xml:space="preserve"> práce</w:t>
      </w:r>
      <w:r>
        <w:rPr>
          <w:sz w:val="22"/>
          <w:szCs w:val="22"/>
          <w:lang w:eastAsia="cs-CZ"/>
        </w:rPr>
        <w:t>, rozhodl jsem se do své diplomové práce přidat ještě třetí část</w:t>
      </w:r>
      <w:r w:rsidR="009E5E1A">
        <w:rPr>
          <w:sz w:val="22"/>
          <w:szCs w:val="22"/>
          <w:lang w:eastAsia="cs-CZ"/>
        </w:rPr>
        <w:t>,</w:t>
      </w:r>
      <w:r w:rsidR="002B1E05">
        <w:rPr>
          <w:sz w:val="22"/>
          <w:szCs w:val="22"/>
          <w:lang w:eastAsia="cs-CZ"/>
        </w:rPr>
        <w:t xml:space="preserve"> a </w:t>
      </w:r>
      <w:r>
        <w:rPr>
          <w:sz w:val="22"/>
          <w:szCs w:val="22"/>
          <w:lang w:eastAsia="cs-CZ"/>
        </w:rPr>
        <w:t xml:space="preserve">tou je </w:t>
      </w:r>
      <w:proofErr w:type="spellStart"/>
      <w:r>
        <w:rPr>
          <w:sz w:val="22"/>
          <w:szCs w:val="22"/>
          <w:lang w:eastAsia="cs-CZ"/>
        </w:rPr>
        <w:t>post</w:t>
      </w:r>
      <w:del w:id="703" w:author="Vojtěch Bžatek" w:date="2024-05-22T11:26:00Z" w16du:dateUtc="2024-05-22T09:26:00Z">
        <w:r w:rsidR="007B3BAA" w:rsidDel="00D50503">
          <w:rPr>
            <w:sz w:val="22"/>
            <w:szCs w:val="22"/>
            <w:lang w:eastAsia="cs-CZ"/>
          </w:rPr>
          <w:delText>-</w:delText>
        </w:r>
      </w:del>
      <w:r>
        <w:rPr>
          <w:sz w:val="22"/>
          <w:szCs w:val="22"/>
          <w:lang w:eastAsia="cs-CZ"/>
        </w:rPr>
        <w:t>kvantová</w:t>
      </w:r>
      <w:proofErr w:type="spellEnd"/>
      <w:r>
        <w:rPr>
          <w:sz w:val="22"/>
          <w:szCs w:val="22"/>
          <w:lang w:eastAsia="cs-CZ"/>
        </w:rPr>
        <w:t xml:space="preserve"> </w:t>
      </w:r>
      <w:proofErr w:type="spellStart"/>
      <w:r>
        <w:rPr>
          <w:sz w:val="22"/>
          <w:szCs w:val="22"/>
          <w:lang w:eastAsia="cs-CZ"/>
        </w:rPr>
        <w:t>blockchainová</w:t>
      </w:r>
      <w:proofErr w:type="spellEnd"/>
      <w:r>
        <w:rPr>
          <w:sz w:val="22"/>
          <w:szCs w:val="22"/>
          <w:lang w:eastAsia="cs-CZ"/>
        </w:rPr>
        <w:t xml:space="preserve"> síť. Shrnuje obě problematiky do jedné celistvé aplikace</w:t>
      </w:r>
      <w:r w:rsidR="007B3BAA">
        <w:rPr>
          <w:sz w:val="22"/>
          <w:szCs w:val="22"/>
          <w:lang w:eastAsia="cs-CZ"/>
        </w:rPr>
        <w:t>,</w:t>
      </w:r>
      <w:r w:rsidR="002B1E05">
        <w:rPr>
          <w:sz w:val="22"/>
          <w:szCs w:val="22"/>
          <w:lang w:eastAsia="cs-CZ"/>
        </w:rPr>
        <w:t xml:space="preserve"> a </w:t>
      </w:r>
      <w:r w:rsidR="007B3BAA">
        <w:rPr>
          <w:sz w:val="22"/>
          <w:szCs w:val="22"/>
          <w:lang w:eastAsia="cs-CZ"/>
        </w:rPr>
        <w:t>proto ji považuji za vrchol této diplomové práce.</w:t>
      </w:r>
    </w:p>
    <w:p w14:paraId="70B0F17B" w14:textId="77777777" w:rsidR="00862C8F" w:rsidRDefault="00862C8F" w:rsidP="00862C8F">
      <w:pPr>
        <w:spacing w:before="0" w:after="0" w:line="240" w:lineRule="auto"/>
        <w:rPr>
          <w:ins w:id="704" w:author="Vojtěch Bžatek" w:date="2024-05-22T11:06:00Z" w16du:dateUtc="2024-05-22T09:06:00Z"/>
        </w:rPr>
      </w:pPr>
    </w:p>
    <w:p w14:paraId="4F061D3E" w14:textId="77777777" w:rsidR="00862C8F" w:rsidRDefault="00862C8F" w:rsidP="00862C8F">
      <w:pPr>
        <w:spacing w:before="0" w:after="0" w:line="240" w:lineRule="auto"/>
        <w:rPr>
          <w:ins w:id="705" w:author="Vojtěch Bžatek" w:date="2024-05-22T11:06:00Z" w16du:dateUtc="2024-05-22T09:06:00Z"/>
          <w:lang w:eastAsia="cs-CZ"/>
        </w:rPr>
      </w:pPr>
    </w:p>
    <w:p w14:paraId="7EF1AF4F" w14:textId="77777777" w:rsidR="00862C8F" w:rsidRDefault="00862C8F">
      <w:pPr>
        <w:spacing w:before="0" w:after="0" w:line="240" w:lineRule="auto"/>
        <w:rPr>
          <w:ins w:id="706" w:author="Vojtěch Bžatek" w:date="2024-05-22T11:06:00Z" w16du:dateUtc="2024-05-22T09:06:00Z"/>
          <w:sz w:val="22"/>
          <w:szCs w:val="22"/>
          <w:lang w:eastAsia="cs-CZ"/>
        </w:rPr>
      </w:pPr>
    </w:p>
    <w:p w14:paraId="5B6CA09A" w14:textId="77777777" w:rsidR="00862C8F" w:rsidRDefault="00862C8F">
      <w:pPr>
        <w:spacing w:before="0" w:after="0" w:line="240" w:lineRule="auto"/>
        <w:rPr>
          <w:ins w:id="707" w:author="Vojtěch Bžatek" w:date="2024-05-22T11:06:00Z" w16du:dateUtc="2024-05-22T09:06:00Z"/>
          <w:sz w:val="22"/>
          <w:szCs w:val="22"/>
          <w:lang w:eastAsia="cs-CZ"/>
        </w:rPr>
      </w:pPr>
    </w:p>
    <w:p w14:paraId="2FCDEC55" w14:textId="29500C39" w:rsidR="00777ACA" w:rsidRDefault="00777ACA">
      <w:pPr>
        <w:spacing w:before="0" w:after="0" w:line="240" w:lineRule="auto"/>
        <w:rPr>
          <w:ins w:id="708" w:author="Vojtěch Bžatek" w:date="2024-05-22T04:09:00Z" w16du:dateUtc="2024-05-22T02:09:00Z"/>
          <w:sz w:val="22"/>
          <w:szCs w:val="22"/>
          <w:lang w:eastAsia="cs-CZ"/>
        </w:rPr>
      </w:pPr>
      <w:ins w:id="709" w:author="Vojtěch Bžatek" w:date="2024-05-22T04:09:00Z" w16du:dateUtc="2024-05-22T02:09:00Z">
        <w:r>
          <w:rPr>
            <w:sz w:val="22"/>
            <w:szCs w:val="22"/>
            <w:lang w:eastAsia="cs-CZ"/>
          </w:rPr>
          <w:br w:type="page"/>
        </w:r>
      </w:ins>
    </w:p>
    <w:p w14:paraId="0A7E7674" w14:textId="0CC7E661" w:rsidR="00777ACA" w:rsidDel="00777ACA" w:rsidRDefault="00777ACA" w:rsidP="0057560F">
      <w:pPr>
        <w:spacing w:before="0" w:after="0"/>
        <w:ind w:firstLine="397"/>
        <w:jc w:val="both"/>
        <w:rPr>
          <w:del w:id="710" w:author="Vojtěch Bžatek" w:date="2024-05-22T04:09:00Z" w16du:dateUtc="2024-05-22T02:09:00Z"/>
          <w:sz w:val="22"/>
          <w:szCs w:val="22"/>
          <w:lang w:eastAsia="cs-CZ"/>
        </w:rPr>
      </w:pPr>
      <w:bookmarkStart w:id="711" w:name="_Toc167245450"/>
      <w:bookmarkEnd w:id="711"/>
    </w:p>
    <w:p w14:paraId="6C8562A4" w14:textId="428F1A64" w:rsidR="006F69ED" w:rsidRPr="007D0ACA" w:rsidRDefault="007D0ACA" w:rsidP="007D0ACA">
      <w:pPr>
        <w:pStyle w:val="Nadpis2"/>
      </w:pPr>
      <w:r>
        <w:tab/>
      </w:r>
      <w:bookmarkStart w:id="712" w:name="_Toc167245451"/>
      <w:r>
        <w:t>Cíle práce</w:t>
      </w:r>
      <w:r w:rsidR="002B1E05">
        <w:t xml:space="preserve"> a </w:t>
      </w:r>
      <w:r>
        <w:t>její omezení</w:t>
      </w:r>
      <w:bookmarkEnd w:id="712"/>
      <w:r w:rsidR="006F69ED" w:rsidRPr="007D0ACA">
        <w:rPr>
          <w:sz w:val="22"/>
          <w:szCs w:val="22"/>
        </w:rPr>
        <w:t xml:space="preserve"> </w:t>
      </w:r>
    </w:p>
    <w:p w14:paraId="0329E8D6" w14:textId="493398BD" w:rsidR="00E671C1" w:rsidRDefault="006F69ED">
      <w:pPr>
        <w:spacing w:before="0" w:after="120"/>
        <w:ind w:firstLine="397"/>
        <w:jc w:val="both"/>
        <w:rPr>
          <w:sz w:val="22"/>
          <w:szCs w:val="22"/>
          <w:lang w:eastAsia="cs-CZ"/>
        </w:rPr>
        <w:pPrChange w:id="713" w:author="Vojtěch Bžatek" w:date="2024-05-22T04:07:00Z" w16du:dateUtc="2024-05-22T02:07:00Z">
          <w:pPr>
            <w:spacing w:before="0" w:after="0"/>
            <w:ind w:firstLine="397"/>
            <w:jc w:val="both"/>
          </w:pPr>
        </w:pPrChange>
      </w:pPr>
      <w:commentRangeStart w:id="714"/>
      <w:proofErr w:type="spellStart"/>
      <w:r>
        <w:rPr>
          <w:sz w:val="22"/>
          <w:szCs w:val="22"/>
          <w:lang w:eastAsia="cs-CZ"/>
        </w:rPr>
        <w:t>Cí</w:t>
      </w:r>
      <w:ins w:id="715" w:author="Vojtěch Bžatek" w:date="2024-05-21T12:15:00Z" w16du:dateUtc="2024-05-21T10:15:00Z">
        <w:r w:rsidR="005C5470">
          <w:rPr>
            <w:sz w:val="22"/>
            <w:szCs w:val="22"/>
            <w:lang w:eastAsia="cs-CZ"/>
          </w:rPr>
          <w:t>l</w:t>
        </w:r>
      </w:ins>
      <w:ins w:id="716" w:author="Vojtěch Bžatek" w:date="2024-05-22T04:07:00Z" w16du:dateUtc="2024-05-22T02:07:00Z">
        <w:r w:rsidR="00777ACA">
          <w:rPr>
            <w:sz w:val="22"/>
            <w:szCs w:val="22"/>
            <w:lang w:eastAsia="cs-CZ"/>
          </w:rPr>
          <w:t>emi</w:t>
        </w:r>
      </w:ins>
      <w:proofErr w:type="spellEnd"/>
      <w:del w:id="717" w:author="Vojtěch Bžatek" w:date="2024-05-21T12:15:00Z" w16du:dateUtc="2024-05-21T10:15:00Z">
        <w:r w:rsidDel="005C5470">
          <w:rPr>
            <w:sz w:val="22"/>
            <w:szCs w:val="22"/>
            <w:lang w:eastAsia="cs-CZ"/>
          </w:rPr>
          <w:delText>lem</w:delText>
        </w:r>
      </w:del>
      <w:r>
        <w:rPr>
          <w:sz w:val="22"/>
          <w:szCs w:val="22"/>
          <w:lang w:eastAsia="cs-CZ"/>
        </w:rPr>
        <w:t xml:space="preserve"> této diplomové práce </w:t>
      </w:r>
      <w:del w:id="718" w:author="Vojtěch Bžatek" w:date="2024-05-21T12:15:00Z" w16du:dateUtc="2024-05-21T10:15:00Z">
        <w:r w:rsidDel="005C5470">
          <w:rPr>
            <w:sz w:val="22"/>
            <w:szCs w:val="22"/>
            <w:lang w:eastAsia="cs-CZ"/>
          </w:rPr>
          <w:delText>je</w:delText>
        </w:r>
        <w:commentRangeEnd w:id="714"/>
        <w:r w:rsidR="00DA3855" w:rsidDel="005C5470">
          <w:rPr>
            <w:rStyle w:val="Odkaznakoment"/>
          </w:rPr>
          <w:commentReference w:id="714"/>
        </w:r>
        <w:r w:rsidDel="005C5470">
          <w:rPr>
            <w:sz w:val="22"/>
            <w:szCs w:val="22"/>
            <w:lang w:eastAsia="cs-CZ"/>
          </w:rPr>
          <w:delText xml:space="preserve"> </w:delText>
        </w:r>
      </w:del>
      <w:ins w:id="719" w:author="Vojtěch Bžatek" w:date="2024-05-21T12:15:00Z" w16du:dateUtc="2024-05-21T10:15:00Z">
        <w:r w:rsidR="005C5470">
          <w:rPr>
            <w:sz w:val="22"/>
            <w:szCs w:val="22"/>
            <w:lang w:eastAsia="cs-CZ"/>
          </w:rPr>
          <w:t xml:space="preserve">jsou </w:t>
        </w:r>
      </w:ins>
      <w:ins w:id="720" w:author="Vojtěch Bžatek" w:date="2024-05-21T12:13:00Z" w16du:dateUtc="2024-05-21T10:13:00Z">
        <w:r w:rsidR="005C5470">
          <w:rPr>
            <w:sz w:val="22"/>
            <w:szCs w:val="22"/>
            <w:lang w:eastAsia="cs-CZ"/>
          </w:rPr>
          <w:t>ukázat možnosti využití</w:t>
        </w:r>
      </w:ins>
      <w:commentRangeStart w:id="721"/>
      <w:del w:id="722" w:author="Vojtěch Bžatek" w:date="2024-05-21T12:13:00Z" w16du:dateUtc="2024-05-21T10:13:00Z">
        <w:r w:rsidDel="005C5470">
          <w:rPr>
            <w:sz w:val="22"/>
            <w:szCs w:val="22"/>
            <w:lang w:eastAsia="cs-CZ"/>
          </w:rPr>
          <w:delText>předložit důkaz o využitelnosti</w:delText>
        </w:r>
      </w:del>
      <w:r>
        <w:rPr>
          <w:sz w:val="22"/>
          <w:szCs w:val="22"/>
          <w:lang w:eastAsia="cs-CZ"/>
        </w:rPr>
        <w:t xml:space="preserve"> </w:t>
      </w:r>
      <w:proofErr w:type="spellStart"/>
      <w:r>
        <w:rPr>
          <w:sz w:val="22"/>
          <w:szCs w:val="22"/>
          <w:lang w:eastAsia="cs-CZ"/>
        </w:rPr>
        <w:t>blockchainové</w:t>
      </w:r>
      <w:proofErr w:type="spellEnd"/>
      <w:r>
        <w:rPr>
          <w:sz w:val="22"/>
          <w:szCs w:val="22"/>
          <w:lang w:eastAsia="cs-CZ"/>
        </w:rPr>
        <w:t xml:space="preserve"> sítě pro uchování dat v informačním systému,</w:t>
      </w:r>
      <w:del w:id="723" w:author="Vojtěch Bžatek" w:date="2024-05-21T12:14:00Z" w16du:dateUtc="2024-05-21T10:14:00Z">
        <w:r w:rsidDel="005C5470">
          <w:rPr>
            <w:sz w:val="22"/>
            <w:szCs w:val="22"/>
            <w:lang w:eastAsia="cs-CZ"/>
          </w:rPr>
          <w:delText xml:space="preserve"> důkaz o</w:delText>
        </w:r>
      </w:del>
      <w:r>
        <w:rPr>
          <w:sz w:val="22"/>
          <w:szCs w:val="22"/>
          <w:lang w:eastAsia="cs-CZ"/>
        </w:rPr>
        <w:t xml:space="preserve"> možnosti </w:t>
      </w:r>
      <w:r w:rsidR="002D7FA7">
        <w:rPr>
          <w:sz w:val="22"/>
          <w:szCs w:val="22"/>
          <w:lang w:eastAsia="cs-CZ"/>
        </w:rPr>
        <w:t xml:space="preserve">použití </w:t>
      </w:r>
      <w:r>
        <w:rPr>
          <w:sz w:val="22"/>
          <w:szCs w:val="22"/>
          <w:lang w:eastAsia="cs-CZ"/>
        </w:rPr>
        <w:t>post</w:t>
      </w:r>
      <w:r w:rsidR="007B3BAA">
        <w:rPr>
          <w:sz w:val="22"/>
          <w:szCs w:val="22"/>
          <w:lang w:eastAsia="cs-CZ"/>
        </w:rPr>
        <w:t>-</w:t>
      </w:r>
      <w:r>
        <w:rPr>
          <w:sz w:val="22"/>
          <w:szCs w:val="22"/>
          <w:lang w:eastAsia="cs-CZ"/>
        </w:rPr>
        <w:t>kvantových algoritmů pro běžnou komunikaci</w:t>
      </w:r>
      <w:r w:rsidR="002B1E05">
        <w:rPr>
          <w:sz w:val="22"/>
          <w:szCs w:val="22"/>
          <w:lang w:eastAsia="cs-CZ"/>
        </w:rPr>
        <w:t xml:space="preserve"> a </w:t>
      </w:r>
      <w:r w:rsidR="002D7FA7">
        <w:rPr>
          <w:sz w:val="22"/>
          <w:szCs w:val="22"/>
          <w:lang w:eastAsia="cs-CZ"/>
        </w:rPr>
        <w:t xml:space="preserve">poskytnout </w:t>
      </w:r>
      <w:r>
        <w:rPr>
          <w:sz w:val="22"/>
          <w:szCs w:val="22"/>
          <w:lang w:eastAsia="cs-CZ"/>
        </w:rPr>
        <w:t>přehled post</w:t>
      </w:r>
      <w:r w:rsidR="007B3BAA">
        <w:rPr>
          <w:sz w:val="22"/>
          <w:szCs w:val="22"/>
          <w:lang w:eastAsia="cs-CZ"/>
        </w:rPr>
        <w:t>-</w:t>
      </w:r>
      <w:r>
        <w:rPr>
          <w:sz w:val="22"/>
          <w:szCs w:val="22"/>
          <w:lang w:eastAsia="cs-CZ"/>
        </w:rPr>
        <w:t>kvantových algoritmů</w:t>
      </w:r>
      <w:r w:rsidR="002B1E05">
        <w:rPr>
          <w:sz w:val="22"/>
          <w:szCs w:val="22"/>
          <w:lang w:eastAsia="cs-CZ"/>
        </w:rPr>
        <w:t xml:space="preserve"> a </w:t>
      </w:r>
      <w:r>
        <w:rPr>
          <w:sz w:val="22"/>
          <w:szCs w:val="22"/>
          <w:lang w:eastAsia="cs-CZ"/>
        </w:rPr>
        <w:t>jejich implementací</w:t>
      </w:r>
      <w:commentRangeEnd w:id="721"/>
      <w:r w:rsidR="00DA3855">
        <w:rPr>
          <w:rStyle w:val="Odkaznakoment"/>
        </w:rPr>
        <w:commentReference w:id="721"/>
      </w:r>
      <w:r>
        <w:rPr>
          <w:sz w:val="22"/>
          <w:szCs w:val="22"/>
          <w:lang w:eastAsia="cs-CZ"/>
        </w:rPr>
        <w:t>.</w:t>
      </w:r>
      <w:r w:rsidR="007D0ACA">
        <w:rPr>
          <w:sz w:val="22"/>
          <w:szCs w:val="22"/>
          <w:lang w:eastAsia="cs-CZ"/>
        </w:rPr>
        <w:t xml:space="preserve"> </w:t>
      </w:r>
    </w:p>
    <w:p w14:paraId="28324C24" w14:textId="25882D29" w:rsidR="007D0ACA" w:rsidRDefault="00940850">
      <w:pPr>
        <w:spacing w:before="0" w:after="120"/>
        <w:ind w:firstLine="397"/>
        <w:jc w:val="both"/>
        <w:rPr>
          <w:sz w:val="22"/>
          <w:szCs w:val="22"/>
          <w:lang w:eastAsia="cs-CZ"/>
        </w:rPr>
        <w:pPrChange w:id="724" w:author="Vojtěch Bžatek" w:date="2024-05-22T04:07:00Z" w16du:dateUtc="2024-05-22T02:07:00Z">
          <w:pPr>
            <w:spacing w:before="0" w:after="0"/>
            <w:ind w:firstLine="397"/>
            <w:jc w:val="both"/>
          </w:pPr>
        </w:pPrChange>
      </w:pPr>
      <w:r>
        <w:rPr>
          <w:sz w:val="22"/>
          <w:szCs w:val="22"/>
          <w:lang w:eastAsia="cs-CZ"/>
        </w:rPr>
        <w:t xml:space="preserve">Splnění </w:t>
      </w:r>
      <w:commentRangeStart w:id="725"/>
      <w:r>
        <w:rPr>
          <w:sz w:val="22"/>
          <w:szCs w:val="22"/>
          <w:lang w:eastAsia="cs-CZ"/>
        </w:rPr>
        <w:t>prvního cíle</w:t>
      </w:r>
      <w:commentRangeEnd w:id="725"/>
      <w:r w:rsidR="00DA3855">
        <w:rPr>
          <w:rStyle w:val="Odkaznakoment"/>
        </w:rPr>
        <w:commentReference w:id="725"/>
      </w:r>
      <w:r>
        <w:rPr>
          <w:sz w:val="22"/>
          <w:szCs w:val="22"/>
          <w:lang w:eastAsia="cs-CZ"/>
        </w:rPr>
        <w:t>, m</w:t>
      </w:r>
      <w:r w:rsidR="00D644E0">
        <w:rPr>
          <w:sz w:val="22"/>
          <w:szCs w:val="22"/>
          <w:lang w:eastAsia="cs-CZ"/>
        </w:rPr>
        <w:t xml:space="preserve">ožnost využitelnosti </w:t>
      </w:r>
      <w:proofErr w:type="spellStart"/>
      <w:r w:rsidR="00D644E0">
        <w:rPr>
          <w:sz w:val="22"/>
          <w:szCs w:val="22"/>
          <w:lang w:eastAsia="cs-CZ"/>
        </w:rPr>
        <w:t>blockchainové</w:t>
      </w:r>
      <w:proofErr w:type="spellEnd"/>
      <w:r w:rsidR="00D644E0">
        <w:rPr>
          <w:sz w:val="22"/>
          <w:szCs w:val="22"/>
          <w:lang w:eastAsia="cs-CZ"/>
        </w:rPr>
        <w:t xml:space="preserve"> sítě pro uchování dat v informační systému</w:t>
      </w:r>
      <w:r>
        <w:rPr>
          <w:sz w:val="22"/>
          <w:szCs w:val="22"/>
          <w:lang w:eastAsia="cs-CZ"/>
        </w:rPr>
        <w:t>,</w:t>
      </w:r>
      <w:r w:rsidR="00D644E0">
        <w:rPr>
          <w:sz w:val="22"/>
          <w:szCs w:val="22"/>
          <w:lang w:eastAsia="cs-CZ"/>
        </w:rPr>
        <w:t xml:space="preserve"> jsem se rozhodl demonstrovat na funkční </w:t>
      </w:r>
      <w:proofErr w:type="spellStart"/>
      <w:r w:rsidR="00D644E0">
        <w:rPr>
          <w:sz w:val="22"/>
          <w:szCs w:val="22"/>
          <w:lang w:eastAsia="cs-CZ"/>
        </w:rPr>
        <w:t>mikroslužbě</w:t>
      </w:r>
      <w:proofErr w:type="spellEnd"/>
      <w:r w:rsidR="00D644E0">
        <w:rPr>
          <w:sz w:val="22"/>
          <w:szCs w:val="22"/>
          <w:lang w:eastAsia="cs-CZ"/>
        </w:rPr>
        <w:t>, kterou podrobně popíšu</w:t>
      </w:r>
      <w:r w:rsidR="007B3BAA">
        <w:rPr>
          <w:sz w:val="22"/>
          <w:szCs w:val="22"/>
          <w:lang w:eastAsia="cs-CZ"/>
        </w:rPr>
        <w:t>, p</w:t>
      </w:r>
      <w:r w:rsidR="00D644E0">
        <w:rPr>
          <w:sz w:val="22"/>
          <w:szCs w:val="22"/>
          <w:lang w:eastAsia="cs-CZ"/>
        </w:rPr>
        <w:t>ředstavím popis jednotlivých částí sítě</w:t>
      </w:r>
      <w:r w:rsidR="002B1E05">
        <w:rPr>
          <w:sz w:val="22"/>
          <w:szCs w:val="22"/>
          <w:lang w:eastAsia="cs-CZ"/>
        </w:rPr>
        <w:t xml:space="preserve"> a </w:t>
      </w:r>
      <w:r w:rsidR="007B3BAA">
        <w:rPr>
          <w:sz w:val="22"/>
          <w:szCs w:val="22"/>
          <w:lang w:eastAsia="cs-CZ"/>
        </w:rPr>
        <w:t>vysvětlím</w:t>
      </w:r>
      <w:r w:rsidR="00D644E0">
        <w:rPr>
          <w:sz w:val="22"/>
          <w:szCs w:val="22"/>
          <w:lang w:eastAsia="cs-CZ"/>
        </w:rPr>
        <w:t xml:space="preserve"> nezbytné funkcionality, kter</w:t>
      </w:r>
      <w:r w:rsidR="007B3BAA">
        <w:rPr>
          <w:sz w:val="22"/>
          <w:szCs w:val="22"/>
          <w:lang w:eastAsia="cs-CZ"/>
        </w:rPr>
        <w:t>é</w:t>
      </w:r>
      <w:r w:rsidR="00D644E0">
        <w:rPr>
          <w:sz w:val="22"/>
          <w:szCs w:val="22"/>
          <w:lang w:eastAsia="cs-CZ"/>
        </w:rPr>
        <w:t xml:space="preserve"> zajišťují chod sítě.</w:t>
      </w:r>
    </w:p>
    <w:p w14:paraId="622458F8" w14:textId="30F42964" w:rsidR="00D644E0" w:rsidRDefault="00D644E0">
      <w:pPr>
        <w:spacing w:before="0" w:after="120"/>
        <w:ind w:firstLine="397"/>
        <w:jc w:val="both"/>
        <w:rPr>
          <w:sz w:val="22"/>
          <w:szCs w:val="22"/>
          <w:lang w:eastAsia="cs-CZ"/>
        </w:rPr>
        <w:pPrChange w:id="726" w:author="Vojtěch Bžatek" w:date="2024-05-22T04:07:00Z" w16du:dateUtc="2024-05-22T02:07:00Z">
          <w:pPr>
            <w:spacing w:before="0" w:after="0"/>
            <w:ind w:firstLine="397"/>
            <w:jc w:val="both"/>
          </w:pPr>
        </w:pPrChange>
      </w:pPr>
      <w:r>
        <w:rPr>
          <w:sz w:val="22"/>
          <w:szCs w:val="22"/>
          <w:lang w:eastAsia="cs-CZ"/>
        </w:rPr>
        <w:t>V práci popíšu, které algoritmy jsou vybrány pro bezpečnou post</w:t>
      </w:r>
      <w:r w:rsidR="007B3BAA">
        <w:rPr>
          <w:sz w:val="22"/>
          <w:szCs w:val="22"/>
          <w:lang w:eastAsia="cs-CZ"/>
        </w:rPr>
        <w:t>-</w:t>
      </w:r>
      <w:r>
        <w:rPr>
          <w:sz w:val="22"/>
          <w:szCs w:val="22"/>
          <w:lang w:eastAsia="cs-CZ"/>
        </w:rPr>
        <w:t>kvantovou komunikaci. Popíšu odkud lze vzít jejich spustitelné knihovny</w:t>
      </w:r>
      <w:r w:rsidR="002B1E05">
        <w:rPr>
          <w:sz w:val="22"/>
          <w:szCs w:val="22"/>
          <w:lang w:eastAsia="cs-CZ"/>
        </w:rPr>
        <w:t xml:space="preserve"> a </w:t>
      </w:r>
      <w:r>
        <w:rPr>
          <w:sz w:val="22"/>
          <w:szCs w:val="22"/>
          <w:lang w:eastAsia="cs-CZ"/>
        </w:rPr>
        <w:t>jak je implementovat d</w:t>
      </w:r>
      <w:del w:id="727" w:author="Vojtěch Bžatek" w:date="2024-05-21T12:16:00Z" w16du:dateUtc="2024-05-21T10:16:00Z">
        <w:r w:rsidDel="005C5470">
          <w:rPr>
            <w:sz w:val="22"/>
            <w:szCs w:val="22"/>
            <w:lang w:eastAsia="cs-CZ"/>
          </w:rPr>
          <w:delText xml:space="preserve">o </w:delText>
        </w:r>
        <w:commentRangeStart w:id="728"/>
        <w:r w:rsidDel="005C5470">
          <w:rPr>
            <w:sz w:val="22"/>
            <w:szCs w:val="22"/>
            <w:lang w:eastAsia="cs-CZ"/>
          </w:rPr>
          <w:delText>svých programovacích kódů</w:delText>
        </w:r>
        <w:commentRangeEnd w:id="728"/>
        <w:r w:rsidR="00DA3855" w:rsidDel="005C5470">
          <w:rPr>
            <w:rStyle w:val="Odkaznakoment"/>
          </w:rPr>
          <w:commentReference w:id="728"/>
        </w:r>
      </w:del>
      <w:ins w:id="729" w:author="Vojtěch Bžatek" w:date="2024-05-21T12:16:00Z" w16du:dateUtc="2024-05-21T10:16:00Z">
        <w:r w:rsidR="005C5470">
          <w:rPr>
            <w:sz w:val="22"/>
            <w:szCs w:val="22"/>
            <w:lang w:eastAsia="cs-CZ"/>
          </w:rPr>
          <w:t>o privátních programů.</w:t>
        </w:r>
      </w:ins>
      <w:del w:id="730" w:author="Vojtěch Bžatek" w:date="2024-05-21T12:16:00Z" w16du:dateUtc="2024-05-21T10:16:00Z">
        <w:r w:rsidDel="005C5470">
          <w:rPr>
            <w:sz w:val="22"/>
            <w:szCs w:val="22"/>
            <w:lang w:eastAsia="cs-CZ"/>
          </w:rPr>
          <w:delText>.</w:delText>
        </w:r>
      </w:del>
      <w:r>
        <w:rPr>
          <w:sz w:val="22"/>
          <w:szCs w:val="22"/>
          <w:lang w:eastAsia="cs-CZ"/>
        </w:rPr>
        <w:t xml:space="preserve"> Představím také </w:t>
      </w:r>
      <w:proofErr w:type="spellStart"/>
      <w:r>
        <w:rPr>
          <w:sz w:val="22"/>
          <w:szCs w:val="22"/>
          <w:lang w:eastAsia="cs-CZ"/>
        </w:rPr>
        <w:t>mikroslužbu</w:t>
      </w:r>
      <w:proofErr w:type="spellEnd"/>
      <w:r>
        <w:rPr>
          <w:sz w:val="22"/>
          <w:szCs w:val="22"/>
          <w:lang w:eastAsia="cs-CZ"/>
        </w:rPr>
        <w:t>, která zajišťuje kvantově bezpečnou komunikaci. Představím její jednotlivé části</w:t>
      </w:r>
      <w:r w:rsidR="002B1E05">
        <w:rPr>
          <w:sz w:val="22"/>
          <w:szCs w:val="22"/>
          <w:lang w:eastAsia="cs-CZ"/>
        </w:rPr>
        <w:t xml:space="preserve"> a </w:t>
      </w:r>
      <w:r>
        <w:rPr>
          <w:sz w:val="22"/>
          <w:szCs w:val="22"/>
          <w:lang w:eastAsia="cs-CZ"/>
        </w:rPr>
        <w:t xml:space="preserve">průběh nezbytné komunikace pro vytvoření kvantově bezpečného kanálu. </w:t>
      </w:r>
      <w:r w:rsidR="00940850">
        <w:rPr>
          <w:sz w:val="22"/>
          <w:szCs w:val="22"/>
          <w:lang w:eastAsia="cs-CZ"/>
        </w:rPr>
        <w:t>Tím splním i druhý</w:t>
      </w:r>
      <w:r w:rsidR="002B1E05">
        <w:rPr>
          <w:sz w:val="22"/>
          <w:szCs w:val="22"/>
          <w:lang w:eastAsia="cs-CZ"/>
        </w:rPr>
        <w:t xml:space="preserve"> a </w:t>
      </w:r>
      <w:r w:rsidR="00940850">
        <w:rPr>
          <w:sz w:val="22"/>
          <w:szCs w:val="22"/>
          <w:lang w:eastAsia="cs-CZ"/>
        </w:rPr>
        <w:t>třetí cíl.</w:t>
      </w:r>
    </w:p>
    <w:p w14:paraId="57E0C6BA" w14:textId="631DD411" w:rsidR="00940850" w:rsidRDefault="007B3BAA">
      <w:pPr>
        <w:spacing w:before="0" w:after="120"/>
        <w:ind w:firstLine="397"/>
        <w:jc w:val="both"/>
        <w:rPr>
          <w:sz w:val="22"/>
          <w:szCs w:val="22"/>
          <w:lang w:eastAsia="cs-CZ"/>
        </w:rPr>
        <w:pPrChange w:id="731" w:author="Vojtěch Bžatek" w:date="2024-05-22T04:07:00Z" w16du:dateUtc="2024-05-22T02:07:00Z">
          <w:pPr>
            <w:spacing w:before="0" w:after="0"/>
            <w:ind w:firstLine="397"/>
            <w:jc w:val="both"/>
          </w:pPr>
        </w:pPrChange>
      </w:pPr>
      <w:commentRangeStart w:id="732"/>
      <w:commentRangeStart w:id="733"/>
      <w:r>
        <w:rPr>
          <w:sz w:val="22"/>
          <w:szCs w:val="22"/>
          <w:lang w:eastAsia="cs-CZ"/>
        </w:rPr>
        <w:t xml:space="preserve">Vývoj </w:t>
      </w:r>
      <w:proofErr w:type="spellStart"/>
      <w:r>
        <w:rPr>
          <w:sz w:val="22"/>
          <w:szCs w:val="22"/>
          <w:lang w:eastAsia="cs-CZ"/>
        </w:rPr>
        <w:t>mikroslužeb</w:t>
      </w:r>
      <w:proofErr w:type="spellEnd"/>
      <w:r w:rsidR="00940850">
        <w:rPr>
          <w:sz w:val="22"/>
          <w:szCs w:val="22"/>
          <w:lang w:eastAsia="cs-CZ"/>
        </w:rPr>
        <w:t xml:space="preserve"> budu vykonávat na operačním systému Windows 11. Rozhodl jsem se tak z důvodu jeho širokého rozšíření. Práce je testována i na starším operačním systému Windows</w:t>
      </w:r>
      <w:ins w:id="734" w:author="Vojtěch Bžatek" w:date="2024-05-22T04:15:00Z" w16du:dateUtc="2024-05-22T02:15:00Z">
        <w:r w:rsidR="00420291">
          <w:rPr>
            <w:sz w:val="22"/>
            <w:szCs w:val="22"/>
            <w:lang w:eastAsia="cs-CZ"/>
          </w:rPr>
          <w:t> </w:t>
        </w:r>
      </w:ins>
      <w:del w:id="735" w:author="Vojtěch Bžatek" w:date="2024-05-22T04:15:00Z" w16du:dateUtc="2024-05-22T02:15:00Z">
        <w:r w:rsidR="00940850" w:rsidDel="00420291">
          <w:rPr>
            <w:sz w:val="22"/>
            <w:szCs w:val="22"/>
            <w:lang w:eastAsia="cs-CZ"/>
          </w:rPr>
          <w:delText xml:space="preserve"> </w:delText>
        </w:r>
      </w:del>
      <w:r w:rsidR="00940850">
        <w:rPr>
          <w:sz w:val="22"/>
          <w:szCs w:val="22"/>
          <w:lang w:eastAsia="cs-CZ"/>
        </w:rPr>
        <w:t>10</w:t>
      </w:r>
      <w:commentRangeEnd w:id="732"/>
      <w:r w:rsidR="00DA3855">
        <w:rPr>
          <w:rStyle w:val="Odkaznakoment"/>
        </w:rPr>
        <w:commentReference w:id="732"/>
      </w:r>
      <w:commentRangeEnd w:id="733"/>
      <w:r w:rsidR="00B971C8">
        <w:rPr>
          <w:rStyle w:val="Odkaznakoment"/>
        </w:rPr>
        <w:commentReference w:id="733"/>
      </w:r>
      <w:r w:rsidR="00940850">
        <w:rPr>
          <w:sz w:val="22"/>
          <w:szCs w:val="22"/>
          <w:lang w:eastAsia="cs-CZ"/>
        </w:rPr>
        <w:t>.</w:t>
      </w:r>
    </w:p>
    <w:p w14:paraId="3530BEDD" w14:textId="23EAAA9D" w:rsidR="00940850" w:rsidRDefault="00940850">
      <w:pPr>
        <w:spacing w:before="0" w:after="120"/>
        <w:ind w:firstLine="397"/>
        <w:jc w:val="both"/>
        <w:rPr>
          <w:sz w:val="22"/>
          <w:szCs w:val="22"/>
          <w:lang w:eastAsia="cs-CZ"/>
        </w:rPr>
        <w:pPrChange w:id="736" w:author="Vojtěch Bžatek" w:date="2024-05-22T04:08:00Z" w16du:dateUtc="2024-05-22T02:08:00Z">
          <w:pPr>
            <w:spacing w:before="0" w:after="0"/>
            <w:ind w:firstLine="397"/>
            <w:jc w:val="both"/>
          </w:pPr>
        </w:pPrChange>
      </w:pPr>
      <w:r>
        <w:rPr>
          <w:sz w:val="22"/>
          <w:szCs w:val="22"/>
          <w:lang w:eastAsia="cs-CZ"/>
        </w:rPr>
        <w:t>Jako programovací jazyk jsem se rozhodl použít Python verze 3.12. Python je oblíbený programovací jazyk s velkou uživatelskou komunitou</w:t>
      </w:r>
      <w:r w:rsidR="002B1E05">
        <w:rPr>
          <w:sz w:val="22"/>
          <w:szCs w:val="22"/>
          <w:lang w:eastAsia="cs-CZ"/>
        </w:rPr>
        <w:t xml:space="preserve"> a </w:t>
      </w:r>
      <w:r>
        <w:rPr>
          <w:sz w:val="22"/>
          <w:szCs w:val="22"/>
          <w:lang w:eastAsia="cs-CZ"/>
        </w:rPr>
        <w:t>mám s ním nejvíce zkušeností. Verze 3.12 je v době psaní práce nejaktuálnější verzí</w:t>
      </w:r>
      <w:r w:rsidR="002B1E05">
        <w:rPr>
          <w:sz w:val="22"/>
          <w:szCs w:val="22"/>
          <w:lang w:eastAsia="cs-CZ"/>
        </w:rPr>
        <w:t xml:space="preserve"> a </w:t>
      </w:r>
      <w:r>
        <w:rPr>
          <w:sz w:val="22"/>
          <w:szCs w:val="22"/>
          <w:lang w:eastAsia="cs-CZ"/>
        </w:rPr>
        <w:t>poskytuje podporu až do října 2028 [</w:t>
      </w:r>
      <w:del w:id="737" w:author="Vojtěch Bžatek" w:date="2024-05-22T11:29:00Z" w16du:dateUtc="2024-05-22T09:29:00Z">
        <w:r w:rsidR="00D916F7" w:rsidDel="00D50503">
          <w:rPr>
            <w:sz w:val="22"/>
            <w:szCs w:val="22"/>
            <w:lang w:eastAsia="cs-CZ"/>
          </w:rPr>
          <w:delText>h</w:delText>
        </w:r>
      </w:del>
      <w:r w:rsidR="00D916F7">
        <w:rPr>
          <w:sz w:val="22"/>
          <w:szCs w:val="22"/>
          <w:lang w:eastAsia="cs-CZ"/>
        </w:rPr>
        <w:t>6</w:t>
      </w:r>
      <w:r>
        <w:rPr>
          <w:sz w:val="22"/>
          <w:szCs w:val="22"/>
          <w:lang w:eastAsia="cs-CZ"/>
        </w:rPr>
        <w:t>].</w:t>
      </w:r>
    </w:p>
    <w:p w14:paraId="44B50588" w14:textId="77777777" w:rsidR="00777ACA" w:rsidRDefault="00677A20" w:rsidP="006B2CC0">
      <w:pPr>
        <w:spacing w:before="0" w:after="0"/>
        <w:ind w:firstLine="397"/>
        <w:jc w:val="both"/>
        <w:rPr>
          <w:ins w:id="738" w:author="Vojtěch Bžatek" w:date="2024-05-22T04:08:00Z" w16du:dateUtc="2024-05-22T02:08:00Z"/>
          <w:sz w:val="22"/>
          <w:szCs w:val="22"/>
          <w:lang w:eastAsia="cs-CZ"/>
        </w:rPr>
      </w:pPr>
      <w:r>
        <w:rPr>
          <w:sz w:val="22"/>
          <w:szCs w:val="22"/>
          <w:lang w:eastAsia="cs-CZ"/>
        </w:rPr>
        <w:t>Pro bezpečnou komunikaci je potřeba využít certifikační autoritu, která poskytuje podpisové klíče k podepisování</w:t>
      </w:r>
      <w:r w:rsidR="002B1E05">
        <w:rPr>
          <w:sz w:val="22"/>
          <w:szCs w:val="22"/>
          <w:lang w:eastAsia="cs-CZ"/>
        </w:rPr>
        <w:t xml:space="preserve"> a </w:t>
      </w:r>
      <w:r>
        <w:rPr>
          <w:sz w:val="22"/>
          <w:szCs w:val="22"/>
          <w:lang w:eastAsia="cs-CZ"/>
        </w:rPr>
        <w:t xml:space="preserve">ověřování zpráv. </w:t>
      </w:r>
      <w:r w:rsidRPr="006A5F7B">
        <w:rPr>
          <w:sz w:val="22"/>
          <w:szCs w:val="22"/>
          <w:lang w:eastAsia="cs-CZ"/>
        </w:rPr>
        <w:t>Vytvořit, nebo použít certifikační autoritu</w:t>
      </w:r>
      <w:r>
        <w:rPr>
          <w:sz w:val="22"/>
          <w:szCs w:val="22"/>
          <w:lang w:eastAsia="cs-CZ"/>
        </w:rPr>
        <w:t xml:space="preserve"> třetí strany</w:t>
      </w:r>
      <w:r w:rsidRPr="006A5F7B">
        <w:rPr>
          <w:sz w:val="22"/>
          <w:szCs w:val="22"/>
          <w:lang w:eastAsia="cs-CZ"/>
        </w:rPr>
        <w:t xml:space="preserve"> není </w:t>
      </w:r>
      <w:r>
        <w:rPr>
          <w:sz w:val="22"/>
          <w:szCs w:val="22"/>
          <w:lang w:eastAsia="cs-CZ"/>
        </w:rPr>
        <w:t>cílem</w:t>
      </w:r>
      <w:r w:rsidRPr="006A5F7B">
        <w:rPr>
          <w:sz w:val="22"/>
          <w:szCs w:val="22"/>
          <w:lang w:eastAsia="cs-CZ"/>
        </w:rPr>
        <w:t xml:space="preserve"> </w:t>
      </w:r>
      <w:r w:rsidRPr="00D916F7">
        <w:rPr>
          <w:sz w:val="22"/>
          <w:szCs w:val="22"/>
          <w:lang w:eastAsia="cs-CZ"/>
        </w:rPr>
        <w:t>této diplomové práce,</w:t>
      </w:r>
      <w:r w:rsidR="002B1E05" w:rsidRPr="00D916F7">
        <w:rPr>
          <w:sz w:val="22"/>
          <w:szCs w:val="22"/>
          <w:lang w:eastAsia="cs-CZ"/>
        </w:rPr>
        <w:t xml:space="preserve"> a </w:t>
      </w:r>
      <w:r w:rsidRPr="00D916F7">
        <w:rPr>
          <w:sz w:val="22"/>
          <w:szCs w:val="22"/>
          <w:lang w:eastAsia="cs-CZ"/>
        </w:rPr>
        <w:t xml:space="preserve">proto využívám jen její lehkou náhradu. Tato </w:t>
      </w:r>
      <w:proofErr w:type="spellStart"/>
      <w:r w:rsidRPr="00D916F7">
        <w:rPr>
          <w:sz w:val="22"/>
          <w:szCs w:val="22"/>
          <w:lang w:eastAsia="cs-CZ"/>
        </w:rPr>
        <w:t>pseudocertifikační</w:t>
      </w:r>
      <w:proofErr w:type="spellEnd"/>
      <w:r w:rsidRPr="00D916F7">
        <w:rPr>
          <w:sz w:val="22"/>
          <w:szCs w:val="22"/>
          <w:lang w:eastAsia="cs-CZ"/>
        </w:rPr>
        <w:t xml:space="preserve"> autorita</w:t>
      </w:r>
      <w:r w:rsidR="007B3BAA" w:rsidRPr="00D916F7">
        <w:rPr>
          <w:sz w:val="22"/>
          <w:szCs w:val="22"/>
          <w:lang w:eastAsia="cs-CZ"/>
        </w:rPr>
        <w:t>, kterou používám,</w:t>
      </w:r>
      <w:r w:rsidRPr="00D916F7">
        <w:rPr>
          <w:sz w:val="22"/>
          <w:szCs w:val="22"/>
          <w:lang w:eastAsia="cs-CZ"/>
        </w:rPr>
        <w:t xml:space="preserve"> nesplňuje všechny potřebné standardy, včetně těch bezpečnostních.</w:t>
      </w:r>
      <w:r w:rsidR="00D916F7" w:rsidRPr="00D916F7">
        <w:rPr>
          <w:sz w:val="22"/>
          <w:szCs w:val="22"/>
          <w:lang w:eastAsia="cs-CZ"/>
        </w:rPr>
        <w:t xml:space="preserve"> [</w:t>
      </w:r>
      <w:del w:id="739" w:author="Vojtěch Bžatek" w:date="2024-05-22T11:29:00Z" w16du:dateUtc="2024-05-22T09:29:00Z">
        <w:r w:rsidR="00D916F7" w:rsidRPr="00D916F7" w:rsidDel="00D50503">
          <w:rPr>
            <w:sz w:val="22"/>
            <w:szCs w:val="22"/>
            <w:lang w:eastAsia="cs-CZ"/>
          </w:rPr>
          <w:delText>h</w:delText>
        </w:r>
      </w:del>
      <w:r w:rsidR="00D916F7" w:rsidRPr="00D916F7">
        <w:rPr>
          <w:sz w:val="22"/>
          <w:szCs w:val="22"/>
          <w:lang w:eastAsia="cs-CZ"/>
        </w:rPr>
        <w:t>7]</w:t>
      </w:r>
      <w:r w:rsidRPr="00D916F7">
        <w:rPr>
          <w:sz w:val="22"/>
          <w:szCs w:val="22"/>
          <w:lang w:eastAsia="cs-CZ"/>
        </w:rPr>
        <w:t xml:space="preserve"> </w:t>
      </w:r>
      <w:r w:rsidRPr="006A5F7B">
        <w:rPr>
          <w:sz w:val="22"/>
          <w:szCs w:val="22"/>
          <w:lang w:eastAsia="cs-CZ"/>
        </w:rPr>
        <w:t>Například v sobě nezahrnuje autentizaci uživatele</w:t>
      </w:r>
      <w:r>
        <w:rPr>
          <w:sz w:val="22"/>
          <w:szCs w:val="22"/>
          <w:lang w:eastAsia="cs-CZ"/>
        </w:rPr>
        <w:t>.</w:t>
      </w:r>
      <w:r w:rsidR="007B3BAA">
        <w:rPr>
          <w:sz w:val="22"/>
          <w:szCs w:val="22"/>
          <w:lang w:eastAsia="cs-CZ"/>
        </w:rPr>
        <w:t xml:space="preserve"> Certifikační autoritu</w:t>
      </w:r>
      <w:r w:rsidRPr="006A5F7B">
        <w:rPr>
          <w:sz w:val="22"/>
          <w:szCs w:val="22"/>
          <w:lang w:eastAsia="cs-CZ"/>
        </w:rPr>
        <w:t xml:space="preserve"> nepovažuji</w:t>
      </w:r>
      <w:r>
        <w:rPr>
          <w:sz w:val="22"/>
          <w:szCs w:val="22"/>
          <w:lang w:eastAsia="cs-CZ"/>
        </w:rPr>
        <w:t xml:space="preserve"> </w:t>
      </w:r>
      <w:r w:rsidRPr="006A5F7B">
        <w:rPr>
          <w:sz w:val="22"/>
          <w:szCs w:val="22"/>
          <w:lang w:eastAsia="cs-CZ"/>
        </w:rPr>
        <w:t>za součást mé diplomové práce</w:t>
      </w:r>
      <w:r w:rsidR="002B1E05">
        <w:rPr>
          <w:sz w:val="22"/>
          <w:szCs w:val="22"/>
          <w:lang w:eastAsia="cs-CZ"/>
        </w:rPr>
        <w:t xml:space="preserve"> a </w:t>
      </w:r>
      <w:r w:rsidRPr="006A5F7B">
        <w:rPr>
          <w:sz w:val="22"/>
          <w:szCs w:val="22"/>
          <w:lang w:eastAsia="cs-CZ"/>
        </w:rPr>
        <w:t>budu se o ni zmiňovat jen v </w:t>
      </w:r>
      <w:commentRangeStart w:id="740"/>
      <w:r w:rsidRPr="006A5F7B">
        <w:rPr>
          <w:sz w:val="22"/>
          <w:szCs w:val="22"/>
          <w:lang w:eastAsia="cs-CZ"/>
        </w:rPr>
        <w:t>nejnutnějších případech</w:t>
      </w:r>
      <w:commentRangeEnd w:id="740"/>
      <w:r w:rsidR="00DA3855">
        <w:rPr>
          <w:rStyle w:val="Odkaznakoment"/>
        </w:rPr>
        <w:commentReference w:id="740"/>
      </w:r>
      <w:r w:rsidRPr="006A5F7B">
        <w:rPr>
          <w:sz w:val="22"/>
          <w:szCs w:val="22"/>
          <w:lang w:eastAsia="cs-CZ"/>
        </w:rPr>
        <w:t xml:space="preserve">. </w:t>
      </w:r>
    </w:p>
    <w:p w14:paraId="78E72E8E" w14:textId="2568E8BB" w:rsidR="00363C12" w:rsidRPr="006B2CC0" w:rsidRDefault="0078183B" w:rsidP="006B2CC0">
      <w:pPr>
        <w:spacing w:before="0" w:after="0"/>
        <w:ind w:firstLine="397"/>
        <w:jc w:val="both"/>
        <w:rPr>
          <w:sz w:val="22"/>
          <w:szCs w:val="22"/>
          <w:lang w:eastAsia="cs-CZ"/>
        </w:rPr>
      </w:pPr>
      <w:r w:rsidRPr="00B9078F">
        <w:br w:type="page"/>
      </w:r>
    </w:p>
    <w:p w14:paraId="40820D9A" w14:textId="6206BB16" w:rsidR="00363C12" w:rsidRDefault="00363C12" w:rsidP="00D47E9A">
      <w:pPr>
        <w:pStyle w:val="Nadpis1"/>
      </w:pPr>
      <w:bookmarkStart w:id="741" w:name="_Toc162785115"/>
      <w:bookmarkStart w:id="742" w:name="_Toc167245452"/>
      <w:proofErr w:type="spellStart"/>
      <w:r w:rsidRPr="00D47E9A">
        <w:lastRenderedPageBreak/>
        <w:t>Postkvantová</w:t>
      </w:r>
      <w:proofErr w:type="spellEnd"/>
      <w:r w:rsidRPr="00D47E9A">
        <w:t xml:space="preserve"> kryptografie</w:t>
      </w:r>
      <w:bookmarkEnd w:id="741"/>
      <w:bookmarkEnd w:id="742"/>
    </w:p>
    <w:p w14:paraId="0098FD41" w14:textId="4B27B555" w:rsidR="00430B77" w:rsidRPr="000D7C25" w:rsidRDefault="00430B77">
      <w:pPr>
        <w:spacing w:before="0" w:after="0"/>
        <w:ind w:firstLine="397"/>
        <w:jc w:val="both"/>
        <w:rPr>
          <w:rFonts w:eastAsia="Times New Roman"/>
          <w:sz w:val="22"/>
          <w:szCs w:val="22"/>
          <w:lang w:eastAsia="cs-CZ"/>
        </w:rPr>
        <w:pPrChange w:id="743" w:author="Vojtěch Bžatek" w:date="2024-05-22T04:20:00Z" w16du:dateUtc="2024-05-22T02:20:00Z">
          <w:pPr>
            <w:spacing w:before="0" w:after="0"/>
            <w:jc w:val="both"/>
          </w:pPr>
        </w:pPrChange>
      </w:pPr>
      <w:r w:rsidRPr="00430B77">
        <w:rPr>
          <w:sz w:val="22"/>
          <w:szCs w:val="22"/>
          <w:lang w:eastAsia="cs-CZ"/>
        </w:rPr>
        <w:t>V této kapitole</w:t>
      </w:r>
      <w:r>
        <w:rPr>
          <w:sz w:val="22"/>
          <w:szCs w:val="22"/>
          <w:lang w:eastAsia="cs-CZ"/>
        </w:rPr>
        <w:t xml:space="preserve"> představím kryptografické algoritmy, které jsou považovány za kvantově odolné. Než tak učiním, nejprve bych chtěl </w:t>
      </w:r>
      <w:r w:rsidR="00CC4175">
        <w:rPr>
          <w:sz w:val="22"/>
          <w:szCs w:val="22"/>
          <w:lang w:eastAsia="cs-CZ"/>
        </w:rPr>
        <w:t xml:space="preserve">shrnout základní principy klasické kryptografie a </w:t>
      </w:r>
      <w:r>
        <w:rPr>
          <w:sz w:val="22"/>
          <w:szCs w:val="22"/>
          <w:lang w:eastAsia="cs-CZ"/>
        </w:rPr>
        <w:t xml:space="preserve">objasnit proč </w:t>
      </w:r>
      <w:proofErr w:type="spellStart"/>
      <w:r>
        <w:rPr>
          <w:sz w:val="22"/>
          <w:szCs w:val="22"/>
          <w:lang w:eastAsia="cs-CZ"/>
        </w:rPr>
        <w:t>postkvantovou</w:t>
      </w:r>
      <w:proofErr w:type="spellEnd"/>
      <w:r>
        <w:rPr>
          <w:sz w:val="22"/>
          <w:szCs w:val="22"/>
          <w:lang w:eastAsia="cs-CZ"/>
        </w:rPr>
        <w:t xml:space="preserve"> kryptografii vůbec potřebujeme, proti čemu nás brání</w:t>
      </w:r>
      <w:r w:rsidR="002B1E05">
        <w:rPr>
          <w:sz w:val="22"/>
          <w:szCs w:val="22"/>
          <w:lang w:eastAsia="cs-CZ"/>
        </w:rPr>
        <w:t xml:space="preserve"> a </w:t>
      </w:r>
      <w:r>
        <w:rPr>
          <w:sz w:val="22"/>
          <w:szCs w:val="22"/>
          <w:lang w:eastAsia="cs-CZ"/>
        </w:rPr>
        <w:t xml:space="preserve">kdo rozhodoval, </w:t>
      </w:r>
      <w:del w:id="744" w:author="Administrator" w:date="2024-04-29T12:35:00Z">
        <w:r w:rsidDel="00DA3855">
          <w:rPr>
            <w:sz w:val="22"/>
            <w:szCs w:val="22"/>
            <w:lang w:eastAsia="cs-CZ"/>
          </w:rPr>
          <w:delText xml:space="preserve">jaké </w:delText>
        </w:r>
      </w:del>
      <w:ins w:id="745" w:author="Administrator" w:date="2024-04-29T12:35:00Z">
        <w:r w:rsidR="00DA3855">
          <w:rPr>
            <w:sz w:val="22"/>
            <w:szCs w:val="22"/>
            <w:lang w:eastAsia="cs-CZ"/>
          </w:rPr>
          <w:t xml:space="preserve">které </w:t>
        </w:r>
      </w:ins>
      <w:r>
        <w:rPr>
          <w:sz w:val="22"/>
          <w:szCs w:val="22"/>
          <w:lang w:eastAsia="cs-CZ"/>
        </w:rPr>
        <w:t>algoritmy budou vybrány jako ty nejlepší.</w:t>
      </w:r>
      <w:r w:rsidR="00D7398D">
        <w:rPr>
          <w:sz w:val="22"/>
          <w:szCs w:val="22"/>
          <w:lang w:eastAsia="cs-CZ"/>
        </w:rPr>
        <w:t xml:space="preserve"> </w:t>
      </w:r>
    </w:p>
    <w:p w14:paraId="42EEC35C" w14:textId="027DEE22" w:rsidR="006760DD" w:rsidRDefault="006760DD" w:rsidP="006760DD">
      <w:pPr>
        <w:pStyle w:val="Nadpis2"/>
      </w:pPr>
      <w:bookmarkStart w:id="746" w:name="_Toc167245453"/>
      <w:r>
        <w:t>Shrnutí klasické kryptografie</w:t>
      </w:r>
      <w:bookmarkEnd w:id="746"/>
    </w:p>
    <w:p w14:paraId="35212E2F" w14:textId="13480414" w:rsidR="00CC4175" w:rsidRPr="00D916F7" w:rsidRDefault="00CC4175">
      <w:pPr>
        <w:spacing w:after="120"/>
        <w:rPr>
          <w:b/>
          <w:bCs/>
          <w:sz w:val="22"/>
          <w:szCs w:val="22"/>
          <w:lang w:eastAsia="cs-CZ"/>
        </w:rPr>
        <w:pPrChange w:id="747" w:author="Vojtěch Bžatek" w:date="2024-05-22T04:12:00Z" w16du:dateUtc="2024-05-22T02:12:00Z">
          <w:pPr/>
        </w:pPrChange>
      </w:pPr>
      <w:r w:rsidRPr="00D916F7">
        <w:rPr>
          <w:b/>
          <w:bCs/>
          <w:sz w:val="22"/>
          <w:szCs w:val="22"/>
          <w:lang w:eastAsia="cs-CZ"/>
        </w:rPr>
        <w:t>Symetrick</w:t>
      </w:r>
      <w:r w:rsidR="00D916F7">
        <w:rPr>
          <w:b/>
          <w:bCs/>
          <w:sz w:val="22"/>
          <w:szCs w:val="22"/>
          <w:lang w:eastAsia="cs-CZ"/>
        </w:rPr>
        <w:t>á</w:t>
      </w:r>
      <w:r w:rsidRPr="00D916F7">
        <w:rPr>
          <w:b/>
          <w:bCs/>
          <w:sz w:val="22"/>
          <w:szCs w:val="22"/>
          <w:lang w:eastAsia="cs-CZ"/>
        </w:rPr>
        <w:t xml:space="preserve"> kryptografie</w:t>
      </w:r>
    </w:p>
    <w:p w14:paraId="10944CC0" w14:textId="54DC6033" w:rsidR="00511E8B" w:rsidRDefault="00511E8B">
      <w:pPr>
        <w:spacing w:before="0" w:after="0"/>
        <w:ind w:firstLine="397"/>
        <w:jc w:val="both"/>
        <w:rPr>
          <w:ins w:id="748" w:author="Vojtěch Bžatek" w:date="2024-05-22T04:10:00Z" w16du:dateUtc="2024-05-22T02:10:00Z"/>
          <w:rFonts w:eastAsia="Times New Roman"/>
          <w:color w:val="FF0000"/>
          <w:sz w:val="22"/>
          <w:szCs w:val="22"/>
          <w:lang w:eastAsia="cs-CZ"/>
        </w:rPr>
        <w:pPrChange w:id="749" w:author="Vojtěch Bžatek" w:date="2024-05-22T04:20:00Z" w16du:dateUtc="2024-05-22T02:20:00Z">
          <w:pPr>
            <w:spacing w:before="0" w:after="0"/>
            <w:jc w:val="both"/>
          </w:pPr>
        </w:pPrChange>
      </w:pPr>
      <w:proofErr w:type="spellStart"/>
      <w:r w:rsidRPr="00511E8B">
        <w:rPr>
          <w:rFonts w:eastAsia="Times New Roman"/>
          <w:sz w:val="22"/>
          <w:szCs w:val="22"/>
          <w:lang w:eastAsia="cs-CZ"/>
        </w:rPr>
        <w:t>Kryptografové</w:t>
      </w:r>
      <w:proofErr w:type="spellEnd"/>
      <w:r w:rsidRPr="00511E8B">
        <w:rPr>
          <w:rFonts w:eastAsia="Times New Roman"/>
          <w:sz w:val="22"/>
          <w:szCs w:val="22"/>
          <w:lang w:eastAsia="cs-CZ"/>
        </w:rPr>
        <w:t xml:space="preserve"> historicky řešili problém, jak umožnit dvěma stranám, jako jsou Alice</w:t>
      </w:r>
      <w:r w:rsidR="002B1E05">
        <w:rPr>
          <w:rFonts w:eastAsia="Times New Roman"/>
          <w:sz w:val="22"/>
          <w:szCs w:val="22"/>
          <w:lang w:eastAsia="cs-CZ"/>
        </w:rPr>
        <w:t xml:space="preserve"> a </w:t>
      </w:r>
      <w:r w:rsidRPr="00511E8B">
        <w:rPr>
          <w:rFonts w:eastAsia="Times New Roman"/>
          <w:sz w:val="22"/>
          <w:szCs w:val="22"/>
          <w:lang w:eastAsia="cs-CZ"/>
        </w:rPr>
        <w:t>Bob, bezpečně komunikovat přes veřejný kanál, který může být odposloucháván třetí stranou, například Evou. Představme si, že Alice chce poslat Bobovi zprávu: "</w:t>
      </w:r>
      <w:r w:rsidR="000B3434">
        <w:rPr>
          <w:rFonts w:eastAsia="Times New Roman"/>
          <w:sz w:val="22"/>
          <w:szCs w:val="22"/>
          <w:lang w:eastAsia="cs-CZ"/>
        </w:rPr>
        <w:t>Zítra nebudu doma. Peníze mám pod matrací.</w:t>
      </w:r>
      <w:r w:rsidRPr="00511E8B">
        <w:rPr>
          <w:rFonts w:eastAsia="Times New Roman"/>
          <w:sz w:val="22"/>
          <w:szCs w:val="22"/>
          <w:lang w:eastAsia="cs-CZ"/>
        </w:rPr>
        <w:t>" ale nemá k dispozici žádný soukromý komunikační kanál. Aby zabránila Evě v odposlechu</w:t>
      </w:r>
      <w:r w:rsidR="002B1E05">
        <w:rPr>
          <w:rFonts w:eastAsia="Times New Roman"/>
          <w:sz w:val="22"/>
          <w:szCs w:val="22"/>
          <w:lang w:eastAsia="cs-CZ"/>
        </w:rPr>
        <w:t xml:space="preserve"> a </w:t>
      </w:r>
      <w:r w:rsidRPr="00511E8B">
        <w:rPr>
          <w:rFonts w:eastAsia="Times New Roman"/>
          <w:sz w:val="22"/>
          <w:szCs w:val="22"/>
          <w:lang w:eastAsia="cs-CZ"/>
        </w:rPr>
        <w:t xml:space="preserve">potenciálním odcizení </w:t>
      </w:r>
      <w:r w:rsidR="000B3434">
        <w:rPr>
          <w:rFonts w:eastAsia="Times New Roman"/>
          <w:sz w:val="22"/>
          <w:szCs w:val="22"/>
          <w:lang w:eastAsia="cs-CZ"/>
        </w:rPr>
        <w:t>peněz</w:t>
      </w:r>
      <w:r w:rsidRPr="00511E8B">
        <w:rPr>
          <w:rFonts w:eastAsia="Times New Roman"/>
          <w:sz w:val="22"/>
          <w:szCs w:val="22"/>
          <w:lang w:eastAsia="cs-CZ"/>
        </w:rPr>
        <w:t>, Alice využije šifrování. Když byli Alice</w:t>
      </w:r>
      <w:r w:rsidR="002B1E05">
        <w:rPr>
          <w:rFonts w:eastAsia="Times New Roman"/>
          <w:sz w:val="22"/>
          <w:szCs w:val="22"/>
          <w:lang w:eastAsia="cs-CZ"/>
        </w:rPr>
        <w:t xml:space="preserve"> a </w:t>
      </w:r>
      <w:r w:rsidRPr="00511E8B">
        <w:rPr>
          <w:rFonts w:eastAsia="Times New Roman"/>
          <w:sz w:val="22"/>
          <w:szCs w:val="22"/>
          <w:lang w:eastAsia="cs-CZ"/>
        </w:rPr>
        <w:t xml:space="preserve">Bob naposledy spolu, dohodli se na tajném klíči pro šifrování zpráv. Alice nyní může svou zprávu zašifrovat pomocí tohoto klíče, což je </w:t>
      </w:r>
      <w:r w:rsidR="000B3434">
        <w:rPr>
          <w:rFonts w:eastAsia="Times New Roman"/>
          <w:sz w:val="22"/>
          <w:szCs w:val="22"/>
          <w:lang w:eastAsia="cs-CZ"/>
        </w:rPr>
        <w:t>obdobné</w:t>
      </w:r>
      <w:r w:rsidRPr="00511E8B">
        <w:rPr>
          <w:rFonts w:eastAsia="Times New Roman"/>
          <w:sz w:val="22"/>
          <w:szCs w:val="22"/>
          <w:lang w:eastAsia="cs-CZ"/>
        </w:rPr>
        <w:t xml:space="preserve"> </w:t>
      </w:r>
      <w:r w:rsidR="000B3434">
        <w:rPr>
          <w:rFonts w:eastAsia="Times New Roman"/>
          <w:sz w:val="22"/>
          <w:szCs w:val="22"/>
          <w:lang w:eastAsia="cs-CZ"/>
        </w:rPr>
        <w:t xml:space="preserve">jako </w:t>
      </w:r>
      <w:r w:rsidRPr="00511E8B">
        <w:rPr>
          <w:rFonts w:eastAsia="Times New Roman"/>
          <w:sz w:val="22"/>
          <w:szCs w:val="22"/>
          <w:lang w:eastAsia="cs-CZ"/>
        </w:rPr>
        <w:t>vložení zprávy do zamčené schránky,</w:t>
      </w:r>
      <w:r w:rsidR="002B1E05">
        <w:rPr>
          <w:rFonts w:eastAsia="Times New Roman"/>
          <w:sz w:val="22"/>
          <w:szCs w:val="22"/>
          <w:lang w:eastAsia="cs-CZ"/>
        </w:rPr>
        <w:t xml:space="preserve"> a </w:t>
      </w:r>
      <w:r w:rsidRPr="00511E8B">
        <w:rPr>
          <w:rFonts w:eastAsia="Times New Roman"/>
          <w:sz w:val="22"/>
          <w:szCs w:val="22"/>
          <w:lang w:eastAsia="cs-CZ"/>
        </w:rPr>
        <w:t>Bob ji pak může dešifrovat stejným klíčem, což je jako otevření této schránky. Eva, i když zprávu zachytí, nebude moci schránku otevřít, protože nemá správný klíč. Tento způsob šifrování, kdy obě strany používají stejný klíč, se nazývá symetrická kryptografie</w:t>
      </w:r>
      <w:r w:rsidRPr="00D50503">
        <w:rPr>
          <w:rFonts w:eastAsia="Times New Roman"/>
          <w:sz w:val="22"/>
          <w:szCs w:val="22"/>
          <w:lang w:eastAsia="cs-CZ"/>
        </w:rPr>
        <w:t>.</w:t>
      </w:r>
      <w:r w:rsidR="00922D00" w:rsidRPr="00D50503">
        <w:rPr>
          <w:rFonts w:eastAsia="Times New Roman"/>
          <w:sz w:val="22"/>
          <w:szCs w:val="22"/>
          <w:lang w:eastAsia="cs-CZ"/>
        </w:rPr>
        <w:t xml:space="preserve"> </w:t>
      </w:r>
      <w:r w:rsidR="00922D00" w:rsidRPr="00D50503">
        <w:rPr>
          <w:rFonts w:eastAsia="Times New Roman"/>
          <w:sz w:val="22"/>
          <w:szCs w:val="22"/>
          <w:lang w:eastAsia="cs-CZ"/>
          <w:rPrChange w:id="750" w:author="Vojtěch Bžatek" w:date="2024-05-22T11:29:00Z" w16du:dateUtc="2024-05-22T09:29:00Z">
            <w:rPr>
              <w:rFonts w:eastAsia="Times New Roman"/>
              <w:color w:val="FF0000"/>
              <w:sz w:val="22"/>
              <w:szCs w:val="22"/>
              <w:lang w:eastAsia="cs-CZ"/>
            </w:rPr>
          </w:rPrChange>
        </w:rPr>
        <w:t>[</w:t>
      </w:r>
      <w:del w:id="751" w:author="Vojtěch Bžatek" w:date="2024-05-22T11:29:00Z" w16du:dateUtc="2024-05-22T09:29:00Z">
        <w:r w:rsidR="00330ABC" w:rsidRPr="00D50503" w:rsidDel="00D50503">
          <w:rPr>
            <w:rFonts w:eastAsia="Times New Roman"/>
            <w:sz w:val="22"/>
            <w:szCs w:val="22"/>
            <w:lang w:eastAsia="cs-CZ"/>
            <w:rPrChange w:id="752" w:author="Vojtěch Bžatek" w:date="2024-05-22T11:29:00Z" w16du:dateUtc="2024-05-22T09:29:00Z">
              <w:rPr>
                <w:rFonts w:eastAsia="Times New Roman"/>
                <w:color w:val="FF0000"/>
                <w:sz w:val="22"/>
                <w:szCs w:val="22"/>
                <w:lang w:eastAsia="cs-CZ"/>
              </w:rPr>
            </w:rPrChange>
          </w:rPr>
          <w:delText>h</w:delText>
        </w:r>
      </w:del>
      <w:r w:rsidR="00D916F7" w:rsidRPr="00D50503">
        <w:rPr>
          <w:rFonts w:eastAsia="Times New Roman"/>
          <w:sz w:val="22"/>
          <w:szCs w:val="22"/>
          <w:lang w:eastAsia="cs-CZ"/>
          <w:rPrChange w:id="753" w:author="Vojtěch Bžatek" w:date="2024-05-22T11:29:00Z" w16du:dateUtc="2024-05-22T09:29:00Z">
            <w:rPr>
              <w:rFonts w:eastAsia="Times New Roman"/>
              <w:color w:val="FF0000"/>
              <w:sz w:val="22"/>
              <w:szCs w:val="22"/>
              <w:lang w:eastAsia="cs-CZ"/>
            </w:rPr>
          </w:rPrChange>
        </w:rPr>
        <w:t>8</w:t>
      </w:r>
      <w:r w:rsidR="00922D00" w:rsidRPr="00D50503">
        <w:rPr>
          <w:rFonts w:eastAsia="Times New Roman"/>
          <w:sz w:val="22"/>
          <w:szCs w:val="22"/>
          <w:lang w:eastAsia="cs-CZ"/>
          <w:rPrChange w:id="754" w:author="Vojtěch Bžatek" w:date="2024-05-22T11:29:00Z" w16du:dateUtc="2024-05-22T09:29:00Z">
            <w:rPr>
              <w:rFonts w:eastAsia="Times New Roman"/>
              <w:color w:val="FF0000"/>
              <w:sz w:val="22"/>
              <w:szCs w:val="22"/>
              <w:lang w:eastAsia="cs-CZ"/>
            </w:rPr>
          </w:rPrChange>
        </w:rPr>
        <w:t>]</w:t>
      </w:r>
    </w:p>
    <w:p w14:paraId="6A7DAB84" w14:textId="77777777" w:rsidR="00777ACA" w:rsidRDefault="00777ACA" w:rsidP="00CC4175">
      <w:pPr>
        <w:spacing w:before="0" w:after="0"/>
        <w:jc w:val="both"/>
        <w:rPr>
          <w:rFonts w:eastAsia="Times New Roman"/>
          <w:sz w:val="22"/>
          <w:szCs w:val="22"/>
          <w:lang w:eastAsia="cs-CZ"/>
        </w:rPr>
      </w:pPr>
    </w:p>
    <w:p w14:paraId="79C721E6" w14:textId="01660C80" w:rsidR="00FD55A1" w:rsidRDefault="00FD55A1" w:rsidP="00FD55A1">
      <w:pPr>
        <w:spacing w:after="0"/>
        <w:jc w:val="center"/>
        <w:rPr>
          <w:color w:val="FF0000"/>
        </w:rPr>
      </w:pPr>
      <w:r w:rsidRPr="00945D59">
        <w:rPr>
          <w:rFonts w:eastAsia="Times New Roman"/>
          <w:noProof/>
          <w:color w:val="FF0000"/>
          <w:sz w:val="22"/>
          <w:szCs w:val="22"/>
          <w:lang w:eastAsia="cs-CZ"/>
        </w:rPr>
        <w:drawing>
          <wp:inline distT="0" distB="0" distL="0" distR="0" wp14:anchorId="676C5BBB" wp14:editId="4307F36B">
            <wp:extent cx="5760720" cy="3026410"/>
            <wp:effectExtent l="0" t="0" r="0" b="2540"/>
            <wp:docPr id="1817317873" name="Obrázek 4" descr="Symetrická kryptografie v ak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etrická kryptografie v akci"/>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026410"/>
                    </a:xfrm>
                    <a:prstGeom prst="rect">
                      <a:avLst/>
                    </a:prstGeom>
                    <a:noFill/>
                    <a:ln>
                      <a:noFill/>
                    </a:ln>
                  </pic:spPr>
                </pic:pic>
              </a:graphicData>
            </a:graphic>
          </wp:inline>
        </w:drawing>
      </w:r>
      <w:r w:rsidR="003A658C">
        <w:rPr>
          <w:rFonts w:eastAsia="Times New Roman"/>
          <w:lang w:eastAsia="cs-CZ"/>
        </w:rPr>
        <w:t xml:space="preserve">Obrázek 1 - </w:t>
      </w:r>
      <w:r w:rsidRPr="003A658C">
        <w:rPr>
          <w:rFonts w:eastAsia="Times New Roman"/>
          <w:lang w:eastAsia="cs-CZ"/>
        </w:rPr>
        <w:t>Symetrická kryptografie</w:t>
      </w:r>
      <w:r w:rsidR="006F321C">
        <w:rPr>
          <w:rFonts w:eastAsia="Times New Roman"/>
          <w:lang w:eastAsia="cs-CZ"/>
        </w:rPr>
        <w:t xml:space="preserve"> </w:t>
      </w:r>
      <w:r w:rsidR="004E5893" w:rsidRPr="006F321C">
        <w:t>[</w:t>
      </w:r>
      <w:del w:id="755" w:author="Vojtěch Bžatek" w:date="2024-05-22T11:30:00Z" w16du:dateUtc="2024-05-22T09:30:00Z">
        <w:r w:rsidR="006F321C" w:rsidRPr="006F321C" w:rsidDel="00D50503">
          <w:delText>h</w:delText>
        </w:r>
      </w:del>
      <w:r w:rsidR="006F321C" w:rsidRPr="006F321C">
        <w:t>9</w:t>
      </w:r>
      <w:r w:rsidR="004E5893" w:rsidRPr="006F321C">
        <w:t>]</w:t>
      </w:r>
    </w:p>
    <w:p w14:paraId="4E04606E" w14:textId="77777777" w:rsidR="00F76A42" w:rsidRDefault="00F76A42" w:rsidP="00CC4175">
      <w:pPr>
        <w:spacing w:after="0"/>
        <w:jc w:val="both"/>
        <w:rPr>
          <w:b/>
          <w:bCs/>
        </w:rPr>
      </w:pPr>
    </w:p>
    <w:p w14:paraId="71484B75" w14:textId="4DE4A3FA" w:rsidR="00F76A42" w:rsidDel="00D50503" w:rsidRDefault="00F76A42" w:rsidP="00CC4175">
      <w:pPr>
        <w:spacing w:after="0"/>
        <w:jc w:val="both"/>
        <w:rPr>
          <w:del w:id="756" w:author="Vojtěch Bžatek" w:date="2024-05-22T11:30:00Z" w16du:dateUtc="2024-05-22T09:30:00Z"/>
          <w:b/>
          <w:bCs/>
        </w:rPr>
      </w:pPr>
    </w:p>
    <w:p w14:paraId="44D5BE91" w14:textId="2C7A7787" w:rsidR="00CC4175" w:rsidRPr="00D916F7" w:rsidRDefault="00CC4175">
      <w:pPr>
        <w:spacing w:after="120"/>
        <w:jc w:val="both"/>
        <w:rPr>
          <w:rFonts w:eastAsia="Times New Roman"/>
          <w:b/>
          <w:bCs/>
          <w:sz w:val="24"/>
          <w:szCs w:val="24"/>
          <w:lang w:eastAsia="cs-CZ"/>
        </w:rPr>
        <w:pPrChange w:id="757" w:author="Vojtěch Bžatek" w:date="2024-05-22T04:13:00Z" w16du:dateUtc="2024-05-22T02:13:00Z">
          <w:pPr>
            <w:spacing w:after="0"/>
            <w:jc w:val="both"/>
          </w:pPr>
        </w:pPrChange>
      </w:pPr>
      <w:r w:rsidRPr="00D916F7">
        <w:rPr>
          <w:b/>
          <w:bCs/>
          <w:sz w:val="22"/>
          <w:szCs w:val="22"/>
        </w:rPr>
        <w:t>Asymetrick</w:t>
      </w:r>
      <w:r w:rsidR="00F76A42" w:rsidRPr="00D916F7">
        <w:rPr>
          <w:b/>
          <w:bCs/>
          <w:sz w:val="22"/>
          <w:szCs w:val="22"/>
        </w:rPr>
        <w:t>á</w:t>
      </w:r>
      <w:r w:rsidRPr="00D916F7">
        <w:rPr>
          <w:b/>
          <w:bCs/>
          <w:sz w:val="22"/>
          <w:szCs w:val="22"/>
        </w:rPr>
        <w:t xml:space="preserve"> kryptografie</w:t>
      </w:r>
    </w:p>
    <w:p w14:paraId="22BFAEDF" w14:textId="35A337A1" w:rsidR="00922D00" w:rsidRDefault="00922D00">
      <w:pPr>
        <w:spacing w:before="0" w:after="0"/>
        <w:ind w:firstLine="397"/>
        <w:jc w:val="both"/>
        <w:rPr>
          <w:ins w:id="758" w:author="Vojtěch Bžatek" w:date="2024-05-22T04:13:00Z" w16du:dateUtc="2024-05-22T02:13:00Z"/>
          <w:rFonts w:eastAsia="Times New Roman"/>
          <w:sz w:val="22"/>
          <w:szCs w:val="22"/>
          <w:lang w:eastAsia="cs-CZ"/>
        </w:rPr>
        <w:pPrChange w:id="759" w:author="Vojtěch Bžatek" w:date="2024-05-22T04:20:00Z" w16du:dateUtc="2024-05-22T02:20:00Z">
          <w:pPr>
            <w:spacing w:before="0" w:after="0"/>
            <w:jc w:val="both"/>
          </w:pPr>
        </w:pPrChange>
      </w:pPr>
      <w:r w:rsidRPr="00922D00">
        <w:rPr>
          <w:rFonts w:eastAsia="Times New Roman"/>
          <w:sz w:val="22"/>
          <w:szCs w:val="22"/>
          <w:lang w:eastAsia="cs-CZ"/>
        </w:rPr>
        <w:t>V případě, že Alice</w:t>
      </w:r>
      <w:r w:rsidR="002B1E05">
        <w:rPr>
          <w:rFonts w:eastAsia="Times New Roman"/>
          <w:sz w:val="22"/>
          <w:szCs w:val="22"/>
          <w:lang w:eastAsia="cs-CZ"/>
        </w:rPr>
        <w:t xml:space="preserve"> a </w:t>
      </w:r>
      <w:r w:rsidRPr="00922D00">
        <w:rPr>
          <w:rFonts w:eastAsia="Times New Roman"/>
          <w:sz w:val="22"/>
          <w:szCs w:val="22"/>
          <w:lang w:eastAsia="cs-CZ"/>
        </w:rPr>
        <w:t>Bob chtějí komunikovat v tajnosti, ale nemohou se osobně setkat k výměně klíčů, mohou využít metodu kryptografie založené na veřejném</w:t>
      </w:r>
      <w:r w:rsidR="002B1E05">
        <w:rPr>
          <w:rFonts w:eastAsia="Times New Roman"/>
          <w:sz w:val="22"/>
          <w:szCs w:val="22"/>
          <w:lang w:eastAsia="cs-CZ"/>
        </w:rPr>
        <w:t xml:space="preserve"> a </w:t>
      </w:r>
      <w:r w:rsidRPr="00922D00">
        <w:rPr>
          <w:rFonts w:eastAsia="Times New Roman"/>
          <w:sz w:val="22"/>
          <w:szCs w:val="22"/>
          <w:lang w:eastAsia="cs-CZ"/>
        </w:rPr>
        <w:t xml:space="preserve">soukromém klíči. Bob si </w:t>
      </w:r>
      <w:proofErr w:type="gramStart"/>
      <w:r w:rsidRPr="00922D00">
        <w:rPr>
          <w:rFonts w:eastAsia="Times New Roman"/>
          <w:sz w:val="22"/>
          <w:szCs w:val="22"/>
          <w:lang w:eastAsia="cs-CZ"/>
        </w:rPr>
        <w:t>vytvoří</w:t>
      </w:r>
      <w:proofErr w:type="gramEnd"/>
      <w:r w:rsidRPr="00922D00">
        <w:rPr>
          <w:rFonts w:eastAsia="Times New Roman"/>
          <w:sz w:val="22"/>
          <w:szCs w:val="22"/>
          <w:lang w:eastAsia="cs-CZ"/>
        </w:rPr>
        <w:t xml:space="preserve"> dva klíče: jeden veřejný, který může bezpečně sdílet s celým světem</w:t>
      </w:r>
      <w:r w:rsidR="002B1E05">
        <w:rPr>
          <w:rFonts w:eastAsia="Times New Roman"/>
          <w:sz w:val="22"/>
          <w:szCs w:val="22"/>
          <w:lang w:eastAsia="cs-CZ"/>
        </w:rPr>
        <w:t xml:space="preserve"> a </w:t>
      </w:r>
      <w:r w:rsidRPr="00922D00">
        <w:rPr>
          <w:rFonts w:eastAsia="Times New Roman"/>
          <w:sz w:val="22"/>
          <w:szCs w:val="22"/>
          <w:lang w:eastAsia="cs-CZ"/>
        </w:rPr>
        <w:t>který slouží k šifrování zpráv určených pro něj,</w:t>
      </w:r>
      <w:r w:rsidR="002B1E05">
        <w:rPr>
          <w:rFonts w:eastAsia="Times New Roman"/>
          <w:sz w:val="22"/>
          <w:szCs w:val="22"/>
          <w:lang w:eastAsia="cs-CZ"/>
        </w:rPr>
        <w:t xml:space="preserve"> a </w:t>
      </w:r>
      <w:r w:rsidRPr="00922D00">
        <w:rPr>
          <w:rFonts w:eastAsia="Times New Roman"/>
          <w:sz w:val="22"/>
          <w:szCs w:val="22"/>
          <w:lang w:eastAsia="cs-CZ"/>
        </w:rPr>
        <w:t>druhý soukromý, který si nechá pro sebe</w:t>
      </w:r>
      <w:r w:rsidR="002B1E05">
        <w:rPr>
          <w:rFonts w:eastAsia="Times New Roman"/>
          <w:sz w:val="22"/>
          <w:szCs w:val="22"/>
          <w:lang w:eastAsia="cs-CZ"/>
        </w:rPr>
        <w:t xml:space="preserve"> a </w:t>
      </w:r>
      <w:r w:rsidRPr="00922D00">
        <w:rPr>
          <w:rFonts w:eastAsia="Times New Roman"/>
          <w:sz w:val="22"/>
          <w:szCs w:val="22"/>
          <w:lang w:eastAsia="cs-CZ"/>
        </w:rPr>
        <w:t>používá ho k dešifrování přijatých zpráv. Když Alice chce Bobovi poslat šifrovanou zprávu, najde jeho veřejný klíč</w:t>
      </w:r>
      <w:r w:rsidR="002B1E05">
        <w:rPr>
          <w:rFonts w:eastAsia="Times New Roman"/>
          <w:sz w:val="22"/>
          <w:szCs w:val="22"/>
          <w:lang w:eastAsia="cs-CZ"/>
        </w:rPr>
        <w:t xml:space="preserve"> a </w:t>
      </w:r>
      <w:r w:rsidRPr="00922D00">
        <w:rPr>
          <w:rFonts w:eastAsia="Times New Roman"/>
          <w:sz w:val="22"/>
          <w:szCs w:val="22"/>
          <w:lang w:eastAsia="cs-CZ"/>
        </w:rPr>
        <w:t>s jeho pomocí zprávu zašifruje. Tento proces zajišťuje, že i kdyby někdo jako Eva zprávu zachytil, bez přístupu k Bobovu soukromému klíči by viděl pouze nesrozumitelný text. Po přijetí zprávy Bob použije svůj soukromý klíč k jejímu dešifrování</w:t>
      </w:r>
      <w:r w:rsidR="002B1E05">
        <w:rPr>
          <w:rFonts w:eastAsia="Times New Roman"/>
          <w:sz w:val="22"/>
          <w:szCs w:val="22"/>
          <w:lang w:eastAsia="cs-CZ"/>
        </w:rPr>
        <w:t xml:space="preserve"> a </w:t>
      </w:r>
      <w:r w:rsidRPr="00922D00">
        <w:rPr>
          <w:rFonts w:eastAsia="Times New Roman"/>
          <w:sz w:val="22"/>
          <w:szCs w:val="22"/>
          <w:lang w:eastAsia="cs-CZ"/>
        </w:rPr>
        <w:t>může si tak přečíst Alicinu zprávu.</w:t>
      </w:r>
      <w:r w:rsidR="000B3434">
        <w:rPr>
          <w:rFonts w:eastAsia="Times New Roman"/>
          <w:sz w:val="22"/>
          <w:szCs w:val="22"/>
          <w:lang w:eastAsia="cs-CZ"/>
        </w:rPr>
        <w:t xml:space="preserve"> Tento způsob šifrování založený na veřejném</w:t>
      </w:r>
      <w:r w:rsidR="002B1E05">
        <w:rPr>
          <w:rFonts w:eastAsia="Times New Roman"/>
          <w:sz w:val="22"/>
          <w:szCs w:val="22"/>
          <w:lang w:eastAsia="cs-CZ"/>
        </w:rPr>
        <w:t xml:space="preserve"> a </w:t>
      </w:r>
      <w:r w:rsidR="000B3434">
        <w:rPr>
          <w:rFonts w:eastAsia="Times New Roman"/>
          <w:sz w:val="22"/>
          <w:szCs w:val="22"/>
          <w:lang w:eastAsia="cs-CZ"/>
        </w:rPr>
        <w:t xml:space="preserve">soukromém klíči se nazývá </w:t>
      </w:r>
      <w:commentRangeStart w:id="760"/>
      <w:commentRangeStart w:id="761"/>
      <w:r w:rsidR="000B3434">
        <w:rPr>
          <w:rFonts w:eastAsia="Times New Roman"/>
          <w:sz w:val="22"/>
          <w:szCs w:val="22"/>
          <w:lang w:eastAsia="cs-CZ"/>
        </w:rPr>
        <w:t xml:space="preserve">asymetrická </w:t>
      </w:r>
      <w:ins w:id="762" w:author="Vojtěch Bžatek" w:date="2024-05-21T12:11:00Z" w16du:dateUtc="2024-05-21T10:11:00Z">
        <w:r w:rsidR="005C5470">
          <w:rPr>
            <w:rFonts w:eastAsia="Times New Roman"/>
            <w:sz w:val="22"/>
            <w:szCs w:val="22"/>
            <w:lang w:eastAsia="cs-CZ"/>
          </w:rPr>
          <w:t>šifrování.</w:t>
        </w:r>
      </w:ins>
      <w:del w:id="763" w:author="Vojtěch Bžatek" w:date="2024-05-21T12:11:00Z" w16du:dateUtc="2024-05-21T10:11:00Z">
        <w:r w:rsidR="000B3434" w:rsidDel="005C5470">
          <w:rPr>
            <w:rFonts w:eastAsia="Times New Roman"/>
            <w:sz w:val="22"/>
            <w:szCs w:val="22"/>
            <w:lang w:eastAsia="cs-CZ"/>
          </w:rPr>
          <w:delText>kryptografie</w:delText>
        </w:r>
        <w:commentRangeEnd w:id="760"/>
        <w:r w:rsidR="00DA3855" w:rsidDel="005C5470">
          <w:rPr>
            <w:rStyle w:val="Odkaznakoment"/>
          </w:rPr>
          <w:commentReference w:id="760"/>
        </w:r>
      </w:del>
      <w:commentRangeEnd w:id="761"/>
      <w:r w:rsidR="005C5470">
        <w:rPr>
          <w:rStyle w:val="Odkaznakoment"/>
        </w:rPr>
        <w:commentReference w:id="761"/>
      </w:r>
      <w:del w:id="764" w:author="Vojtěch Bžatek" w:date="2024-05-21T12:11:00Z" w16du:dateUtc="2024-05-21T10:11:00Z">
        <w:r w:rsidR="000B3434" w:rsidDel="005C5470">
          <w:rPr>
            <w:rFonts w:eastAsia="Times New Roman"/>
            <w:sz w:val="22"/>
            <w:szCs w:val="22"/>
            <w:lang w:eastAsia="cs-CZ"/>
          </w:rPr>
          <w:delText>.</w:delText>
        </w:r>
      </w:del>
      <w:r w:rsidR="000B3434">
        <w:rPr>
          <w:rFonts w:eastAsia="Times New Roman"/>
          <w:sz w:val="22"/>
          <w:szCs w:val="22"/>
          <w:lang w:eastAsia="cs-CZ"/>
        </w:rPr>
        <w:t xml:space="preserve"> </w:t>
      </w:r>
      <w:r w:rsidR="007D1850" w:rsidRPr="006F321C">
        <w:rPr>
          <w:rFonts w:eastAsia="Times New Roman"/>
          <w:sz w:val="22"/>
          <w:szCs w:val="22"/>
          <w:lang w:eastAsia="cs-CZ"/>
        </w:rPr>
        <w:t>[</w:t>
      </w:r>
      <w:del w:id="765" w:author="Vojtěch Bžatek" w:date="2024-05-22T11:30:00Z" w16du:dateUtc="2024-05-22T09:30:00Z">
        <w:r w:rsidR="00330ABC" w:rsidRPr="006F321C" w:rsidDel="00D50503">
          <w:rPr>
            <w:rFonts w:eastAsia="Times New Roman"/>
            <w:sz w:val="22"/>
            <w:szCs w:val="22"/>
            <w:lang w:eastAsia="cs-CZ"/>
          </w:rPr>
          <w:delText>h</w:delText>
        </w:r>
      </w:del>
      <w:r w:rsidR="00D916F7" w:rsidRPr="006F321C">
        <w:rPr>
          <w:rFonts w:eastAsia="Times New Roman"/>
          <w:sz w:val="22"/>
          <w:szCs w:val="22"/>
          <w:lang w:eastAsia="cs-CZ"/>
        </w:rPr>
        <w:t>8</w:t>
      </w:r>
      <w:r w:rsidR="007D1850" w:rsidRPr="006F321C">
        <w:rPr>
          <w:rFonts w:eastAsia="Times New Roman"/>
          <w:sz w:val="22"/>
          <w:szCs w:val="22"/>
          <w:lang w:eastAsia="cs-CZ"/>
        </w:rPr>
        <w:t>]</w:t>
      </w:r>
    </w:p>
    <w:p w14:paraId="55518B71" w14:textId="77777777" w:rsidR="00420291" w:rsidRDefault="00420291" w:rsidP="00CC4175">
      <w:pPr>
        <w:spacing w:before="0" w:after="0"/>
        <w:jc w:val="both"/>
        <w:rPr>
          <w:rFonts w:eastAsia="Times New Roman"/>
          <w:color w:val="FF0000"/>
          <w:sz w:val="22"/>
          <w:szCs w:val="22"/>
          <w:lang w:eastAsia="cs-CZ"/>
        </w:rPr>
      </w:pPr>
    </w:p>
    <w:p w14:paraId="6BB540AC" w14:textId="3327963E" w:rsidR="00395954" w:rsidRDefault="00D60E7C" w:rsidP="00D60E7C">
      <w:pPr>
        <w:spacing w:before="0" w:after="0"/>
        <w:ind w:firstLine="397"/>
        <w:rPr>
          <w:rFonts w:eastAsia="Times New Roman"/>
          <w:sz w:val="22"/>
          <w:szCs w:val="22"/>
          <w:lang w:eastAsia="cs-CZ"/>
        </w:rPr>
      </w:pPr>
      <w:r w:rsidRPr="00D60E7C">
        <w:rPr>
          <w:rFonts w:eastAsia="Times New Roman"/>
          <w:noProof/>
          <w:sz w:val="22"/>
          <w:szCs w:val="22"/>
          <w:lang w:eastAsia="cs-CZ"/>
        </w:rPr>
        <w:drawing>
          <wp:inline distT="0" distB="0" distL="0" distR="0" wp14:anchorId="10BB8658" wp14:editId="4AFCA39E">
            <wp:extent cx="5399405" cy="1917065"/>
            <wp:effectExtent l="0" t="0" r="0" b="6985"/>
            <wp:docPr id="1069031899" name="Obrázek 1" descr="Obsah obrázku text, snímek obrazovky, Písmo,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31899" name="Obrázek 1" descr="Obsah obrázku text, snímek obrazovky, Písmo, diagram&#10;&#10;Popis byl vytvořen automaticky"/>
                    <pic:cNvPicPr/>
                  </pic:nvPicPr>
                  <pic:blipFill>
                    <a:blip r:embed="rId24"/>
                    <a:stretch>
                      <a:fillRect/>
                    </a:stretch>
                  </pic:blipFill>
                  <pic:spPr>
                    <a:xfrm>
                      <a:off x="0" y="0"/>
                      <a:ext cx="5399405" cy="1917065"/>
                    </a:xfrm>
                    <a:prstGeom prst="rect">
                      <a:avLst/>
                    </a:prstGeom>
                  </pic:spPr>
                </pic:pic>
              </a:graphicData>
            </a:graphic>
          </wp:inline>
        </w:drawing>
      </w:r>
    </w:p>
    <w:p w14:paraId="0F79CC56" w14:textId="38754ACF" w:rsidR="00395954" w:rsidRPr="00FD55A1" w:rsidRDefault="00395954" w:rsidP="00395954">
      <w:pPr>
        <w:spacing w:after="0"/>
        <w:jc w:val="center"/>
        <w:rPr>
          <w:rFonts w:eastAsia="Times New Roman"/>
          <w:sz w:val="22"/>
          <w:szCs w:val="22"/>
          <w:lang w:eastAsia="cs-CZ"/>
        </w:rPr>
      </w:pPr>
      <w:r>
        <w:rPr>
          <w:rFonts w:eastAsia="Times New Roman"/>
          <w:lang w:eastAsia="cs-CZ"/>
        </w:rPr>
        <w:t>Obrázek 2 - A</w:t>
      </w:r>
      <w:r w:rsidR="00FA5F75">
        <w:rPr>
          <w:rFonts w:eastAsia="Times New Roman"/>
          <w:lang w:eastAsia="cs-CZ"/>
        </w:rPr>
        <w:t>s</w:t>
      </w:r>
      <w:r w:rsidRPr="003A658C">
        <w:rPr>
          <w:rFonts w:eastAsia="Times New Roman"/>
          <w:lang w:eastAsia="cs-CZ"/>
        </w:rPr>
        <w:t>ymetrická kryptografie</w:t>
      </w:r>
      <w:r w:rsidR="00D60E7C">
        <w:rPr>
          <w:rFonts w:eastAsia="Times New Roman"/>
          <w:lang w:eastAsia="cs-CZ"/>
        </w:rPr>
        <w:t xml:space="preserve"> </w:t>
      </w:r>
      <w:r w:rsidRPr="00D60E7C">
        <w:t>[</w:t>
      </w:r>
      <w:del w:id="766" w:author="Vojtěch Bžatek" w:date="2024-05-22T11:31:00Z" w16du:dateUtc="2024-05-22T09:31:00Z">
        <w:r w:rsidR="00D60E7C" w:rsidRPr="00D60E7C" w:rsidDel="00D50503">
          <w:delText>h</w:delText>
        </w:r>
      </w:del>
      <w:r w:rsidR="00D60E7C" w:rsidRPr="00D60E7C">
        <w:t>10</w:t>
      </w:r>
      <w:r w:rsidRPr="00D60E7C">
        <w:t>]</w:t>
      </w:r>
    </w:p>
    <w:p w14:paraId="5586F8BA" w14:textId="77777777" w:rsidR="00395954" w:rsidRDefault="00395954" w:rsidP="00FD55A1">
      <w:pPr>
        <w:spacing w:before="0" w:after="0"/>
        <w:ind w:firstLine="397"/>
        <w:jc w:val="both"/>
        <w:rPr>
          <w:rFonts w:eastAsia="Times New Roman"/>
          <w:sz w:val="22"/>
          <w:szCs w:val="22"/>
          <w:lang w:eastAsia="cs-CZ"/>
        </w:rPr>
      </w:pPr>
    </w:p>
    <w:p w14:paraId="563666DF" w14:textId="4296D14D" w:rsidR="00FD55A1" w:rsidRDefault="00FD55A1" w:rsidP="00420291">
      <w:pPr>
        <w:spacing w:before="0" w:after="0"/>
        <w:ind w:firstLine="397"/>
        <w:jc w:val="both"/>
        <w:rPr>
          <w:rFonts w:eastAsia="Times New Roman"/>
          <w:color w:val="FF0000"/>
          <w:sz w:val="22"/>
          <w:szCs w:val="22"/>
          <w:lang w:eastAsia="cs-CZ"/>
        </w:rPr>
      </w:pPr>
      <w:r w:rsidRPr="00FD55A1">
        <w:rPr>
          <w:rFonts w:eastAsia="Times New Roman"/>
          <w:sz w:val="22"/>
          <w:szCs w:val="22"/>
          <w:lang w:eastAsia="cs-CZ"/>
        </w:rPr>
        <w:t>V praxi je nepravděpodobné, že by se strany dokázaly dohodnout na klíči předem</w:t>
      </w:r>
      <w:r w:rsidR="00E33899">
        <w:rPr>
          <w:rFonts w:eastAsia="Times New Roman"/>
          <w:sz w:val="22"/>
          <w:szCs w:val="22"/>
          <w:lang w:eastAsia="cs-CZ"/>
        </w:rPr>
        <w:t>. Z</w:t>
      </w:r>
      <w:r w:rsidRPr="00FD55A1">
        <w:rPr>
          <w:rFonts w:eastAsia="Times New Roman"/>
          <w:sz w:val="22"/>
          <w:szCs w:val="22"/>
          <w:lang w:eastAsia="cs-CZ"/>
        </w:rPr>
        <w:t>amysle</w:t>
      </w:r>
      <w:r w:rsidR="00E33899">
        <w:rPr>
          <w:rFonts w:eastAsia="Times New Roman"/>
          <w:sz w:val="22"/>
          <w:szCs w:val="22"/>
          <w:lang w:eastAsia="cs-CZ"/>
        </w:rPr>
        <w:t>me</w:t>
      </w:r>
      <w:r w:rsidRPr="00FD55A1">
        <w:rPr>
          <w:rFonts w:eastAsia="Times New Roman"/>
          <w:sz w:val="22"/>
          <w:szCs w:val="22"/>
          <w:lang w:eastAsia="cs-CZ"/>
        </w:rPr>
        <w:t xml:space="preserve"> se nad tím, jak často musíte zadávat své bankovní údaje, abyste mohli nakupovat na webové stránce, kterou jste nikdy předtím nenavštívili. V důsledku toho jsou bezpečné techniky pro kryptografii veřejného klíče pro bezpečnost internetu nanejvýš důležité. Bohužel se ukazuje, že vytváření schémat s veřejnými klíči je docela obtížné</w:t>
      </w:r>
      <w:r w:rsidR="002B1E05">
        <w:rPr>
          <w:rFonts w:eastAsia="Times New Roman"/>
          <w:sz w:val="22"/>
          <w:szCs w:val="22"/>
          <w:lang w:eastAsia="cs-CZ"/>
        </w:rPr>
        <w:t xml:space="preserve"> a </w:t>
      </w:r>
      <w:r w:rsidRPr="00FD55A1">
        <w:rPr>
          <w:rFonts w:eastAsia="Times New Roman"/>
          <w:sz w:val="22"/>
          <w:szCs w:val="22"/>
          <w:lang w:eastAsia="cs-CZ"/>
        </w:rPr>
        <w:t xml:space="preserve">obvykle to </w:t>
      </w:r>
      <w:r w:rsidR="002D7FA7">
        <w:rPr>
          <w:rFonts w:eastAsia="Times New Roman"/>
          <w:sz w:val="22"/>
          <w:szCs w:val="22"/>
          <w:lang w:eastAsia="cs-CZ"/>
        </w:rPr>
        <w:t>trvá</w:t>
      </w:r>
      <w:r w:rsidRPr="00FD55A1">
        <w:rPr>
          <w:rFonts w:eastAsia="Times New Roman"/>
          <w:sz w:val="22"/>
          <w:szCs w:val="22"/>
          <w:lang w:eastAsia="cs-CZ"/>
        </w:rPr>
        <w:t xml:space="preserve"> </w:t>
      </w:r>
      <w:r w:rsidR="002D7FA7">
        <w:rPr>
          <w:rFonts w:eastAsia="Times New Roman"/>
          <w:sz w:val="22"/>
          <w:szCs w:val="22"/>
          <w:lang w:eastAsia="cs-CZ"/>
        </w:rPr>
        <w:t>příliš dlouho</w:t>
      </w:r>
      <w:r w:rsidRPr="00FD55A1">
        <w:rPr>
          <w:rFonts w:eastAsia="Times New Roman"/>
          <w:sz w:val="22"/>
          <w:szCs w:val="22"/>
          <w:lang w:eastAsia="cs-CZ"/>
        </w:rPr>
        <w:t>, když chcete poslat spoustu informací. Naštěstí to jde snadno opravit. Alice</w:t>
      </w:r>
      <w:r w:rsidR="002B1E05">
        <w:rPr>
          <w:rFonts w:eastAsia="Times New Roman"/>
          <w:sz w:val="22"/>
          <w:szCs w:val="22"/>
          <w:lang w:eastAsia="cs-CZ"/>
        </w:rPr>
        <w:t xml:space="preserve"> a </w:t>
      </w:r>
      <w:r w:rsidRPr="00FD55A1">
        <w:rPr>
          <w:rFonts w:eastAsia="Times New Roman"/>
          <w:sz w:val="22"/>
          <w:szCs w:val="22"/>
          <w:lang w:eastAsia="cs-CZ"/>
        </w:rPr>
        <w:t xml:space="preserve">Bob začínají pomocí </w:t>
      </w:r>
      <w:r w:rsidR="0061262D">
        <w:rPr>
          <w:rFonts w:eastAsia="Times New Roman"/>
          <w:sz w:val="22"/>
          <w:szCs w:val="22"/>
          <w:lang w:eastAsia="cs-CZ"/>
        </w:rPr>
        <w:t xml:space="preserve">mechanismu </w:t>
      </w:r>
      <w:r w:rsidR="00261DED">
        <w:rPr>
          <w:rFonts w:eastAsia="Times New Roman"/>
          <w:sz w:val="22"/>
          <w:szCs w:val="22"/>
          <w:lang w:eastAsia="cs-CZ"/>
        </w:rPr>
        <w:t>DH (</w:t>
      </w:r>
      <w:proofErr w:type="spellStart"/>
      <w:r w:rsidR="0061262D">
        <w:rPr>
          <w:rFonts w:eastAsia="Times New Roman"/>
          <w:sz w:val="22"/>
          <w:szCs w:val="22"/>
          <w:lang w:eastAsia="cs-CZ"/>
        </w:rPr>
        <w:t>Diffie</w:t>
      </w:r>
      <w:proofErr w:type="spellEnd"/>
      <w:r w:rsidR="0061262D">
        <w:rPr>
          <w:rFonts w:eastAsia="Times New Roman"/>
          <w:sz w:val="22"/>
          <w:szCs w:val="22"/>
          <w:lang w:eastAsia="cs-CZ"/>
        </w:rPr>
        <w:t>-Hellman</w:t>
      </w:r>
      <w:r w:rsidR="00261DED">
        <w:rPr>
          <w:rFonts w:eastAsia="Times New Roman"/>
          <w:sz w:val="22"/>
          <w:szCs w:val="22"/>
          <w:lang w:eastAsia="cs-CZ"/>
        </w:rPr>
        <w:t>)</w:t>
      </w:r>
      <w:r w:rsidR="0061262D">
        <w:rPr>
          <w:rFonts w:eastAsia="Times New Roman"/>
          <w:sz w:val="22"/>
          <w:szCs w:val="22"/>
          <w:lang w:eastAsia="cs-CZ"/>
        </w:rPr>
        <w:t>, nebo KEM (</w:t>
      </w:r>
      <w:proofErr w:type="spellStart"/>
      <w:r w:rsidR="000B536A">
        <w:rPr>
          <w:rFonts w:eastAsia="Times New Roman"/>
          <w:sz w:val="22"/>
          <w:szCs w:val="22"/>
          <w:lang w:eastAsia="cs-CZ"/>
        </w:rPr>
        <w:t>K</w:t>
      </w:r>
      <w:r w:rsidR="000B536A" w:rsidRPr="000B536A">
        <w:rPr>
          <w:rFonts w:eastAsia="Times New Roman"/>
          <w:sz w:val="22"/>
          <w:szCs w:val="22"/>
          <w:lang w:eastAsia="cs-CZ"/>
        </w:rPr>
        <w:t>ey</w:t>
      </w:r>
      <w:proofErr w:type="spellEnd"/>
      <w:r w:rsidR="000B536A" w:rsidRPr="000B536A">
        <w:rPr>
          <w:rFonts w:eastAsia="Times New Roman"/>
          <w:sz w:val="22"/>
          <w:szCs w:val="22"/>
          <w:lang w:eastAsia="cs-CZ"/>
        </w:rPr>
        <w:t xml:space="preserve"> </w:t>
      </w:r>
      <w:proofErr w:type="spellStart"/>
      <w:r w:rsidR="000B536A">
        <w:rPr>
          <w:rFonts w:eastAsia="Times New Roman"/>
          <w:sz w:val="22"/>
          <w:szCs w:val="22"/>
          <w:lang w:eastAsia="cs-CZ"/>
        </w:rPr>
        <w:t>E</w:t>
      </w:r>
      <w:r w:rsidR="000B536A" w:rsidRPr="000B536A">
        <w:rPr>
          <w:rFonts w:eastAsia="Times New Roman"/>
          <w:sz w:val="22"/>
          <w:szCs w:val="22"/>
          <w:lang w:eastAsia="cs-CZ"/>
        </w:rPr>
        <w:t>ncapsulation</w:t>
      </w:r>
      <w:proofErr w:type="spellEnd"/>
      <w:r w:rsidR="000B536A" w:rsidRPr="000B536A">
        <w:rPr>
          <w:rFonts w:eastAsia="Times New Roman"/>
          <w:sz w:val="22"/>
          <w:szCs w:val="22"/>
          <w:lang w:eastAsia="cs-CZ"/>
        </w:rPr>
        <w:t xml:space="preserve"> </w:t>
      </w:r>
      <w:proofErr w:type="spellStart"/>
      <w:r w:rsidR="000B536A">
        <w:rPr>
          <w:rFonts w:eastAsia="Times New Roman"/>
          <w:sz w:val="22"/>
          <w:szCs w:val="22"/>
          <w:lang w:eastAsia="cs-CZ"/>
        </w:rPr>
        <w:t>M</w:t>
      </w:r>
      <w:r w:rsidR="000B536A" w:rsidRPr="000B536A">
        <w:rPr>
          <w:rFonts w:eastAsia="Times New Roman"/>
          <w:sz w:val="22"/>
          <w:szCs w:val="22"/>
          <w:lang w:eastAsia="cs-CZ"/>
        </w:rPr>
        <w:t>echanism</w:t>
      </w:r>
      <w:proofErr w:type="spellEnd"/>
      <w:r w:rsidR="0061262D">
        <w:rPr>
          <w:rFonts w:eastAsia="Times New Roman"/>
          <w:sz w:val="22"/>
          <w:szCs w:val="22"/>
          <w:lang w:eastAsia="cs-CZ"/>
        </w:rPr>
        <w:t>)</w:t>
      </w:r>
      <w:r w:rsidRPr="00FD55A1">
        <w:rPr>
          <w:rFonts w:eastAsia="Times New Roman"/>
          <w:sz w:val="22"/>
          <w:szCs w:val="22"/>
          <w:lang w:eastAsia="cs-CZ"/>
        </w:rPr>
        <w:t>,</w:t>
      </w:r>
      <w:r w:rsidRPr="00CC4175">
        <w:rPr>
          <w:rFonts w:eastAsia="Times New Roman"/>
          <w:sz w:val="22"/>
          <w:szCs w:val="22"/>
          <w:lang w:eastAsia="cs-CZ"/>
        </w:rPr>
        <w:t xml:space="preserve"> aby</w:t>
      </w:r>
      <w:r w:rsidR="00CC4175" w:rsidRPr="00CC4175">
        <w:rPr>
          <w:rFonts w:eastAsia="Times New Roman"/>
          <w:sz w:val="22"/>
          <w:szCs w:val="22"/>
          <w:lang w:eastAsia="cs-CZ"/>
        </w:rPr>
        <w:t xml:space="preserve"> si tajně předali symetrický klíč</w:t>
      </w:r>
      <w:r w:rsidRPr="00FD55A1">
        <w:rPr>
          <w:rFonts w:eastAsia="Times New Roman"/>
          <w:sz w:val="22"/>
          <w:szCs w:val="22"/>
          <w:lang w:eastAsia="cs-CZ"/>
        </w:rPr>
        <w:t>. Poté použijí tento sdílený klíč s dobře zavedeným symetrickým schématem, typicky schématem nazývaným</w:t>
      </w:r>
      <w:r w:rsidR="002D7FA7">
        <w:rPr>
          <w:rFonts w:eastAsia="Times New Roman"/>
          <w:sz w:val="22"/>
          <w:szCs w:val="22"/>
          <w:lang w:eastAsia="cs-CZ"/>
        </w:rPr>
        <w:t xml:space="preserve"> AES</w:t>
      </w:r>
      <w:r w:rsidR="00261DED">
        <w:rPr>
          <w:rFonts w:eastAsia="Times New Roman"/>
          <w:sz w:val="22"/>
          <w:szCs w:val="22"/>
          <w:lang w:eastAsia="cs-CZ"/>
        </w:rPr>
        <w:t xml:space="preserve"> (</w:t>
      </w:r>
      <w:proofErr w:type="spellStart"/>
      <w:r w:rsidR="00261DED" w:rsidRPr="00261DED">
        <w:rPr>
          <w:rFonts w:eastAsia="Times New Roman"/>
          <w:sz w:val="22"/>
          <w:szCs w:val="22"/>
          <w:lang w:eastAsia="cs-CZ"/>
        </w:rPr>
        <w:t>Advanced</w:t>
      </w:r>
      <w:proofErr w:type="spellEnd"/>
      <w:r w:rsidR="00261DED" w:rsidRPr="00261DED">
        <w:rPr>
          <w:rFonts w:eastAsia="Times New Roman"/>
          <w:sz w:val="22"/>
          <w:szCs w:val="22"/>
          <w:lang w:eastAsia="cs-CZ"/>
        </w:rPr>
        <w:t xml:space="preserve"> </w:t>
      </w:r>
      <w:proofErr w:type="spellStart"/>
      <w:r w:rsidR="00261DED" w:rsidRPr="00261DED">
        <w:rPr>
          <w:rFonts w:eastAsia="Times New Roman"/>
          <w:sz w:val="22"/>
          <w:szCs w:val="22"/>
          <w:lang w:eastAsia="cs-CZ"/>
        </w:rPr>
        <w:t>Encryption</w:t>
      </w:r>
      <w:proofErr w:type="spellEnd"/>
      <w:r w:rsidR="00261DED" w:rsidRPr="00261DED">
        <w:rPr>
          <w:rFonts w:eastAsia="Times New Roman"/>
          <w:sz w:val="22"/>
          <w:szCs w:val="22"/>
          <w:lang w:eastAsia="cs-CZ"/>
        </w:rPr>
        <w:t xml:space="preserve"> Standard</w:t>
      </w:r>
      <w:r w:rsidR="00261DED">
        <w:rPr>
          <w:rFonts w:eastAsia="Times New Roman"/>
          <w:sz w:val="22"/>
          <w:szCs w:val="22"/>
          <w:lang w:eastAsia="cs-CZ"/>
        </w:rPr>
        <w:t>)</w:t>
      </w:r>
      <w:r w:rsidRPr="00FD55A1">
        <w:rPr>
          <w:rFonts w:eastAsia="Times New Roman"/>
          <w:sz w:val="22"/>
          <w:szCs w:val="22"/>
          <w:lang w:eastAsia="cs-CZ"/>
        </w:rPr>
        <w:t>, aby pokračovali ve své tajné komunikaci bez režie, kterou vyžadují techniky veřejného klíče. Takto běžné internetové standardy, jako je </w:t>
      </w:r>
      <w:r w:rsidRPr="00261DED">
        <w:rPr>
          <w:rFonts w:eastAsia="Times New Roman"/>
          <w:sz w:val="22"/>
          <w:szCs w:val="22"/>
          <w:lang w:eastAsia="cs-CZ"/>
        </w:rPr>
        <w:t>TLS</w:t>
      </w:r>
      <w:r w:rsidR="00261DED">
        <w:rPr>
          <w:rFonts w:eastAsia="Times New Roman"/>
          <w:sz w:val="22"/>
          <w:szCs w:val="22"/>
          <w:lang w:eastAsia="cs-CZ"/>
        </w:rPr>
        <w:t xml:space="preserve"> (</w:t>
      </w:r>
      <w:r w:rsidR="00261DED" w:rsidRPr="00261DED">
        <w:rPr>
          <w:rFonts w:eastAsia="Times New Roman"/>
          <w:sz w:val="22"/>
          <w:szCs w:val="22"/>
          <w:lang w:eastAsia="cs-CZ"/>
        </w:rPr>
        <w:t xml:space="preserve">Transport </w:t>
      </w:r>
      <w:proofErr w:type="spellStart"/>
      <w:r w:rsidR="00261DED" w:rsidRPr="00261DED">
        <w:rPr>
          <w:rFonts w:eastAsia="Times New Roman"/>
          <w:sz w:val="22"/>
          <w:szCs w:val="22"/>
          <w:lang w:eastAsia="cs-CZ"/>
        </w:rPr>
        <w:t>Layer</w:t>
      </w:r>
      <w:proofErr w:type="spellEnd"/>
      <w:r w:rsidR="00261DED" w:rsidRPr="00261DED">
        <w:rPr>
          <w:rFonts w:eastAsia="Times New Roman"/>
          <w:sz w:val="22"/>
          <w:szCs w:val="22"/>
          <w:lang w:eastAsia="cs-CZ"/>
        </w:rPr>
        <w:t xml:space="preserve"> </w:t>
      </w:r>
      <w:proofErr w:type="spellStart"/>
      <w:r w:rsidR="00261DED" w:rsidRPr="00261DED">
        <w:rPr>
          <w:rFonts w:eastAsia="Times New Roman"/>
          <w:sz w:val="22"/>
          <w:szCs w:val="22"/>
          <w:lang w:eastAsia="cs-CZ"/>
        </w:rPr>
        <w:t>Security</w:t>
      </w:r>
      <w:proofErr w:type="spellEnd"/>
      <w:r w:rsidR="00261DED">
        <w:rPr>
          <w:rFonts w:eastAsia="Times New Roman"/>
          <w:sz w:val="22"/>
          <w:szCs w:val="22"/>
          <w:lang w:eastAsia="cs-CZ"/>
        </w:rPr>
        <w:t>)</w:t>
      </w:r>
      <w:r w:rsidRPr="00261DED">
        <w:rPr>
          <w:rFonts w:eastAsia="Times New Roman"/>
          <w:sz w:val="22"/>
          <w:szCs w:val="22"/>
          <w:lang w:eastAsia="cs-CZ"/>
        </w:rPr>
        <w:t>,</w:t>
      </w:r>
      <w:r w:rsidRPr="00FD55A1">
        <w:rPr>
          <w:rFonts w:eastAsia="Times New Roman"/>
          <w:sz w:val="22"/>
          <w:szCs w:val="22"/>
          <w:lang w:eastAsia="cs-CZ"/>
        </w:rPr>
        <w:t xml:space="preserve"> navrhují, aby byla v praxi zabezpečena komunikace.</w:t>
      </w:r>
      <w:r w:rsidR="002D7FA7">
        <w:rPr>
          <w:rFonts w:eastAsia="Times New Roman"/>
          <w:sz w:val="22"/>
          <w:szCs w:val="22"/>
          <w:lang w:eastAsia="cs-CZ"/>
        </w:rPr>
        <w:t xml:space="preserve"> </w:t>
      </w:r>
      <w:r w:rsidRPr="00D60E7C">
        <w:rPr>
          <w:rFonts w:eastAsia="Times New Roman"/>
          <w:sz w:val="22"/>
          <w:szCs w:val="22"/>
          <w:lang w:eastAsia="cs-CZ"/>
        </w:rPr>
        <w:t>[</w:t>
      </w:r>
      <w:del w:id="767" w:author="Vojtěch Bžatek" w:date="2024-05-22T11:31:00Z" w16du:dateUtc="2024-05-22T09:31:00Z">
        <w:r w:rsidR="00330ABC" w:rsidRPr="00D60E7C" w:rsidDel="00D50503">
          <w:rPr>
            <w:rFonts w:eastAsia="Times New Roman"/>
            <w:sz w:val="22"/>
            <w:szCs w:val="22"/>
            <w:lang w:eastAsia="cs-CZ"/>
          </w:rPr>
          <w:delText>h</w:delText>
        </w:r>
      </w:del>
      <w:r w:rsidR="00D916F7" w:rsidRPr="00D60E7C">
        <w:rPr>
          <w:rFonts w:eastAsia="Times New Roman"/>
          <w:sz w:val="22"/>
          <w:szCs w:val="22"/>
          <w:lang w:eastAsia="cs-CZ"/>
        </w:rPr>
        <w:t>8</w:t>
      </w:r>
      <w:r w:rsidRPr="00D60E7C">
        <w:rPr>
          <w:rFonts w:eastAsia="Times New Roman"/>
          <w:sz w:val="22"/>
          <w:szCs w:val="22"/>
          <w:lang w:eastAsia="cs-CZ"/>
        </w:rPr>
        <w:t>]</w:t>
      </w:r>
    </w:p>
    <w:p w14:paraId="27886268" w14:textId="2B5E1F8D" w:rsidR="00FA5F75" w:rsidRDefault="0061262D" w:rsidP="00FA5F75">
      <w:pPr>
        <w:spacing w:before="0" w:after="0"/>
        <w:ind w:firstLine="397"/>
        <w:jc w:val="center"/>
        <w:rPr>
          <w:rFonts w:eastAsia="Times New Roman"/>
          <w:sz w:val="22"/>
          <w:szCs w:val="22"/>
          <w:lang w:eastAsia="cs-CZ"/>
        </w:rPr>
      </w:pPr>
      <w:r w:rsidRPr="0061262D">
        <w:rPr>
          <w:rFonts w:eastAsia="Times New Roman"/>
          <w:noProof/>
          <w:sz w:val="22"/>
          <w:szCs w:val="22"/>
          <w:lang w:eastAsia="cs-CZ"/>
        </w:rPr>
        <w:lastRenderedPageBreak/>
        <w:drawing>
          <wp:inline distT="0" distB="0" distL="0" distR="0" wp14:anchorId="54ED26C2" wp14:editId="2696C601">
            <wp:extent cx="5399405" cy="3209290"/>
            <wp:effectExtent l="0" t="0" r="0" b="0"/>
            <wp:docPr id="1032318979" name="Obrázek 1" descr="Obsah obrázku text, snímek obrazovky, diagram,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18979" name="Obrázek 1" descr="Obsah obrázku text, snímek obrazovky, diagram, řada/pruh&#10;&#10;Popis byl vytvořen automaticky"/>
                    <pic:cNvPicPr/>
                  </pic:nvPicPr>
                  <pic:blipFill>
                    <a:blip r:embed="rId25"/>
                    <a:stretch>
                      <a:fillRect/>
                    </a:stretch>
                  </pic:blipFill>
                  <pic:spPr>
                    <a:xfrm>
                      <a:off x="0" y="0"/>
                      <a:ext cx="5399405" cy="3209290"/>
                    </a:xfrm>
                    <a:prstGeom prst="rect">
                      <a:avLst/>
                    </a:prstGeom>
                  </pic:spPr>
                </pic:pic>
              </a:graphicData>
            </a:graphic>
          </wp:inline>
        </w:drawing>
      </w:r>
    </w:p>
    <w:p w14:paraId="716F00FA" w14:textId="62451B8E" w:rsidR="00FA5F75" w:rsidRDefault="00FA5F75" w:rsidP="00FA5F75">
      <w:pPr>
        <w:spacing w:after="0"/>
        <w:jc w:val="center"/>
        <w:rPr>
          <w:ins w:id="768" w:author="Vojtěch Bžatek" w:date="2024-05-22T04:18:00Z" w16du:dateUtc="2024-05-22T02:18:00Z"/>
        </w:rPr>
      </w:pPr>
      <w:r>
        <w:rPr>
          <w:rFonts w:eastAsia="Times New Roman"/>
          <w:lang w:eastAsia="cs-CZ"/>
        </w:rPr>
        <w:t>Obrázek 3 –</w:t>
      </w:r>
      <w:r w:rsidR="0061262D">
        <w:rPr>
          <w:rFonts w:eastAsia="Times New Roman"/>
          <w:lang w:eastAsia="cs-CZ"/>
        </w:rPr>
        <w:t xml:space="preserve"> KEM vs</w:t>
      </w:r>
      <w:r>
        <w:rPr>
          <w:rFonts w:eastAsia="Times New Roman"/>
          <w:lang w:eastAsia="cs-CZ"/>
        </w:rPr>
        <w:t xml:space="preserve"> </w:t>
      </w:r>
      <w:proofErr w:type="spellStart"/>
      <w:r>
        <w:rPr>
          <w:rFonts w:eastAsia="Times New Roman"/>
          <w:lang w:eastAsia="cs-CZ"/>
        </w:rPr>
        <w:t>Diffie</w:t>
      </w:r>
      <w:proofErr w:type="spellEnd"/>
      <w:r>
        <w:rPr>
          <w:rFonts w:eastAsia="Times New Roman"/>
          <w:lang w:eastAsia="cs-CZ"/>
        </w:rPr>
        <w:t>-Hellman (Metod</w:t>
      </w:r>
      <w:r w:rsidR="0061262D">
        <w:rPr>
          <w:rFonts w:eastAsia="Times New Roman"/>
          <w:lang w:eastAsia="cs-CZ"/>
        </w:rPr>
        <w:t>y</w:t>
      </w:r>
      <w:r>
        <w:rPr>
          <w:rFonts w:eastAsia="Times New Roman"/>
          <w:lang w:eastAsia="cs-CZ"/>
        </w:rPr>
        <w:t xml:space="preserve"> výměny klíčů)</w:t>
      </w:r>
      <w:r w:rsidR="009B6460">
        <w:rPr>
          <w:rFonts w:eastAsia="Times New Roman"/>
          <w:lang w:eastAsia="cs-CZ"/>
        </w:rPr>
        <w:t xml:space="preserve"> </w:t>
      </w:r>
      <w:r w:rsidRPr="007F412E">
        <w:t>[</w:t>
      </w:r>
      <w:del w:id="769" w:author="Vojtěch Bžatek" w:date="2024-05-22T11:32:00Z" w16du:dateUtc="2024-05-22T09:32:00Z">
        <w:r w:rsidR="007F412E" w:rsidRPr="007F412E" w:rsidDel="00D50503">
          <w:delText>h</w:delText>
        </w:r>
      </w:del>
      <w:ins w:id="770" w:author="Vojtěch Bžatek" w:date="2024-05-22T06:18:00Z" w16du:dateUtc="2024-05-22T04:18:00Z">
        <w:r w:rsidR="00DD5FB6">
          <w:t>11</w:t>
        </w:r>
      </w:ins>
      <w:del w:id="771" w:author="Vojtěch Bžatek" w:date="2024-05-22T06:16:00Z" w16du:dateUtc="2024-05-22T04:16:00Z">
        <w:r w:rsidR="007F412E" w:rsidRPr="007F412E" w:rsidDel="00DD5FB6">
          <w:delText>11</w:delText>
        </w:r>
      </w:del>
      <w:r w:rsidRPr="007F412E">
        <w:t>]</w:t>
      </w:r>
    </w:p>
    <w:p w14:paraId="5263E813" w14:textId="77777777" w:rsidR="00420291" w:rsidDel="00420291" w:rsidRDefault="00420291">
      <w:pPr>
        <w:spacing w:before="0" w:after="0"/>
        <w:jc w:val="both"/>
        <w:rPr>
          <w:del w:id="772" w:author="Vojtěch Bžatek" w:date="2024-05-22T04:18:00Z" w16du:dateUtc="2024-05-22T02:18:00Z"/>
          <w:rFonts w:eastAsia="Times New Roman"/>
          <w:sz w:val="22"/>
          <w:szCs w:val="22"/>
          <w:lang w:eastAsia="cs-CZ"/>
        </w:rPr>
      </w:pPr>
    </w:p>
    <w:p w14:paraId="0A07B20B" w14:textId="77777777" w:rsidR="00420291" w:rsidRPr="00FD55A1" w:rsidRDefault="00420291">
      <w:pPr>
        <w:spacing w:before="0" w:after="0"/>
        <w:jc w:val="center"/>
        <w:rPr>
          <w:ins w:id="773" w:author="Vojtěch Bžatek" w:date="2024-05-22T04:18:00Z" w16du:dateUtc="2024-05-22T02:18:00Z"/>
          <w:rFonts w:eastAsia="Times New Roman"/>
          <w:sz w:val="22"/>
          <w:szCs w:val="22"/>
          <w:lang w:eastAsia="cs-CZ"/>
        </w:rPr>
        <w:pPrChange w:id="774" w:author="Vojtěch Bžatek" w:date="2024-05-22T04:18:00Z" w16du:dateUtc="2024-05-22T02:18:00Z">
          <w:pPr>
            <w:spacing w:after="0"/>
            <w:jc w:val="center"/>
          </w:pPr>
        </w:pPrChange>
      </w:pPr>
    </w:p>
    <w:p w14:paraId="3B327D36" w14:textId="73AB60FA" w:rsidR="00FD55A1" w:rsidRPr="00E6289F" w:rsidRDefault="006760DD">
      <w:pPr>
        <w:spacing w:before="0" w:after="120"/>
        <w:ind w:firstLine="397"/>
        <w:jc w:val="both"/>
        <w:rPr>
          <w:rFonts w:eastAsia="Times New Roman"/>
          <w:sz w:val="22"/>
          <w:szCs w:val="22"/>
          <w:lang w:eastAsia="cs-CZ"/>
        </w:rPr>
        <w:pPrChange w:id="775" w:author="Vojtěch Bžatek" w:date="2024-05-22T04:20:00Z" w16du:dateUtc="2024-05-22T02:20:00Z">
          <w:pPr>
            <w:spacing w:before="0" w:after="0"/>
            <w:ind w:firstLine="397"/>
            <w:jc w:val="both"/>
          </w:pPr>
        </w:pPrChange>
      </w:pPr>
      <w:r w:rsidRPr="00E6289F">
        <w:rPr>
          <w:rFonts w:eastAsia="Times New Roman"/>
          <w:sz w:val="22"/>
          <w:szCs w:val="22"/>
          <w:lang w:eastAsia="cs-CZ"/>
        </w:rPr>
        <w:t>Symetrická šifrovací metoda AES, je při správném použití považována za velmi bezpečnou. Nicméně, klíčovým bodem pro zabezpečení je fáze s veřejným klíčem. Bezpečnost systémů s</w:t>
      </w:r>
      <w:ins w:id="776" w:author="Administrator" w:date="2024-04-29T12:38:00Z">
        <w:r w:rsidR="00DA3855">
          <w:rPr>
            <w:rFonts w:eastAsia="Times New Roman"/>
            <w:sz w:val="22"/>
            <w:szCs w:val="22"/>
            <w:lang w:eastAsia="cs-CZ"/>
          </w:rPr>
          <w:t> </w:t>
        </w:r>
      </w:ins>
      <w:del w:id="777" w:author="Administrator" w:date="2024-04-29T12:38:00Z">
        <w:r w:rsidRPr="00E6289F" w:rsidDel="00DA3855">
          <w:rPr>
            <w:rFonts w:eastAsia="Times New Roman"/>
            <w:sz w:val="22"/>
            <w:szCs w:val="22"/>
            <w:lang w:eastAsia="cs-CZ"/>
          </w:rPr>
          <w:delText xml:space="preserve"> </w:delText>
        </w:r>
      </w:del>
      <w:r w:rsidRPr="00E6289F">
        <w:rPr>
          <w:rFonts w:eastAsia="Times New Roman"/>
          <w:sz w:val="22"/>
          <w:szCs w:val="22"/>
          <w:lang w:eastAsia="cs-CZ"/>
        </w:rPr>
        <w:t>veřejným klíčem je často založena na složitosti určitých matematických problémů, které jsou výpočetně náročné.</w:t>
      </w:r>
      <w:r w:rsidR="00244714" w:rsidRPr="00E6289F">
        <w:rPr>
          <w:rFonts w:eastAsia="Times New Roman"/>
          <w:sz w:val="22"/>
          <w:szCs w:val="22"/>
          <w:lang w:eastAsia="cs-CZ"/>
        </w:rPr>
        <w:t xml:space="preserve"> </w:t>
      </w:r>
      <w:r w:rsidR="00E6289F" w:rsidRPr="00E6289F">
        <w:rPr>
          <w:rFonts w:eastAsia="Times New Roman"/>
          <w:sz w:val="22"/>
          <w:szCs w:val="22"/>
          <w:lang w:eastAsia="cs-CZ"/>
        </w:rPr>
        <w:t>[</w:t>
      </w:r>
      <w:del w:id="778" w:author="Vojtěch Bžatek" w:date="2024-05-22T11:32:00Z" w16du:dateUtc="2024-05-22T09:32:00Z">
        <w:r w:rsidR="00E6289F" w:rsidRPr="00E6289F" w:rsidDel="00D50503">
          <w:rPr>
            <w:rFonts w:eastAsia="Times New Roman"/>
            <w:sz w:val="22"/>
            <w:szCs w:val="22"/>
            <w:lang w:eastAsia="cs-CZ"/>
          </w:rPr>
          <w:delText>h</w:delText>
        </w:r>
      </w:del>
      <w:r w:rsidR="007F412E">
        <w:rPr>
          <w:rFonts w:eastAsia="Times New Roman"/>
          <w:sz w:val="22"/>
          <w:szCs w:val="22"/>
          <w:lang w:eastAsia="cs-CZ"/>
        </w:rPr>
        <w:t>8</w:t>
      </w:r>
      <w:r w:rsidR="00E6289F" w:rsidRPr="00E6289F">
        <w:rPr>
          <w:rFonts w:eastAsia="Times New Roman"/>
          <w:sz w:val="22"/>
          <w:szCs w:val="22"/>
          <w:lang w:eastAsia="cs-CZ"/>
        </w:rPr>
        <w:t xml:space="preserve">] </w:t>
      </w:r>
      <w:r w:rsidR="007F412E">
        <w:rPr>
          <w:rFonts w:eastAsia="Times New Roman"/>
          <w:sz w:val="22"/>
          <w:szCs w:val="22"/>
          <w:lang w:eastAsia="cs-CZ"/>
        </w:rPr>
        <w:t>David Janko n</w:t>
      </w:r>
      <w:r w:rsidR="00244714" w:rsidRPr="00E6289F">
        <w:rPr>
          <w:rFonts w:eastAsia="Times New Roman"/>
          <w:sz w:val="22"/>
          <w:szCs w:val="22"/>
          <w:lang w:eastAsia="cs-CZ"/>
        </w:rPr>
        <w:t>apříklad</w:t>
      </w:r>
      <w:r w:rsidR="007F412E">
        <w:rPr>
          <w:rFonts w:eastAsia="Times New Roman"/>
          <w:sz w:val="22"/>
          <w:szCs w:val="22"/>
          <w:lang w:eastAsia="cs-CZ"/>
        </w:rPr>
        <w:t xml:space="preserve"> uvádí:</w:t>
      </w:r>
      <w:r w:rsidR="00244714" w:rsidRPr="00E6289F">
        <w:rPr>
          <w:rFonts w:eastAsia="Times New Roman"/>
          <w:sz w:val="22"/>
          <w:szCs w:val="22"/>
          <w:lang w:eastAsia="cs-CZ"/>
        </w:rPr>
        <w:t xml:space="preserve"> „RSA je založený na problému faktorizace velkých čísel a v současnosti se považuje za bezpečný, pokud používá klíč o délce alespoň 2048 bitů. ECDSA/</w:t>
      </w:r>
      <w:proofErr w:type="spellStart"/>
      <w:r w:rsidR="00244714" w:rsidRPr="00E6289F">
        <w:rPr>
          <w:rFonts w:eastAsia="Times New Roman"/>
          <w:sz w:val="22"/>
          <w:szCs w:val="22"/>
          <w:lang w:eastAsia="cs-CZ"/>
        </w:rPr>
        <w:t>EdDSA</w:t>
      </w:r>
      <w:proofErr w:type="spellEnd"/>
      <w:r w:rsidR="00244714" w:rsidRPr="00E6289F">
        <w:rPr>
          <w:rFonts w:eastAsia="Times New Roman"/>
          <w:sz w:val="22"/>
          <w:szCs w:val="22"/>
          <w:lang w:eastAsia="cs-CZ"/>
        </w:rPr>
        <w:t xml:space="preserve"> jsou modernější varianty založené na problému řešení diskrétních logaritmů nad eliptickými křivkami. Umožňuje vyšší bezpečnost při využití podstatně kratšího klíče.“ [</w:t>
      </w:r>
      <w:del w:id="779" w:author="Vojtěch Bžatek" w:date="2024-05-22T11:32:00Z" w16du:dateUtc="2024-05-22T09:32:00Z">
        <w:r w:rsidR="007F412E" w:rsidDel="00D50503">
          <w:rPr>
            <w:rFonts w:eastAsia="Times New Roman"/>
            <w:sz w:val="22"/>
            <w:szCs w:val="22"/>
            <w:lang w:eastAsia="cs-CZ"/>
          </w:rPr>
          <w:delText>h</w:delText>
        </w:r>
      </w:del>
      <w:r w:rsidR="007F412E">
        <w:rPr>
          <w:rFonts w:eastAsia="Times New Roman"/>
          <w:sz w:val="22"/>
          <w:szCs w:val="22"/>
          <w:lang w:eastAsia="cs-CZ"/>
        </w:rPr>
        <w:t>8</w:t>
      </w:r>
      <w:r w:rsidR="00244714" w:rsidRPr="00E6289F">
        <w:rPr>
          <w:rFonts w:eastAsia="Times New Roman"/>
          <w:sz w:val="22"/>
          <w:szCs w:val="22"/>
          <w:lang w:eastAsia="cs-CZ"/>
        </w:rPr>
        <w:t>]</w:t>
      </w:r>
    </w:p>
    <w:p w14:paraId="3A185C2E" w14:textId="4EA70411" w:rsidR="003B25DE" w:rsidRPr="003B25DE" w:rsidRDefault="003B25DE">
      <w:pPr>
        <w:spacing w:before="0" w:after="120"/>
        <w:jc w:val="both"/>
        <w:rPr>
          <w:rFonts w:eastAsia="Times New Roman"/>
          <w:b/>
          <w:bCs/>
          <w:sz w:val="22"/>
          <w:szCs w:val="22"/>
          <w:lang w:eastAsia="cs-CZ"/>
        </w:rPr>
        <w:pPrChange w:id="780" w:author="Vojtěch Bžatek" w:date="2024-05-22T04:19:00Z" w16du:dateUtc="2024-05-22T02:19:00Z">
          <w:pPr>
            <w:spacing w:before="0" w:after="0"/>
            <w:jc w:val="both"/>
          </w:pPr>
        </w:pPrChange>
      </w:pPr>
      <w:r w:rsidRPr="003B25DE">
        <w:rPr>
          <w:rFonts w:eastAsia="Times New Roman"/>
          <w:b/>
          <w:bCs/>
          <w:sz w:val="22"/>
          <w:szCs w:val="22"/>
          <w:lang w:eastAsia="cs-CZ"/>
        </w:rPr>
        <w:t>Digitální podpis</w:t>
      </w:r>
    </w:p>
    <w:p w14:paraId="23D1D10A" w14:textId="52ED3CDE" w:rsidR="003B25DE" w:rsidRDefault="0062687C" w:rsidP="003B25DE">
      <w:pPr>
        <w:spacing w:before="0" w:after="0"/>
        <w:ind w:firstLine="397"/>
        <w:jc w:val="both"/>
        <w:rPr>
          <w:rFonts w:eastAsia="Times New Roman"/>
          <w:sz w:val="22"/>
          <w:szCs w:val="22"/>
          <w:lang w:eastAsia="cs-CZ"/>
        </w:rPr>
      </w:pPr>
      <w:r w:rsidRPr="006760DD">
        <w:rPr>
          <w:rFonts w:eastAsia="Times New Roman"/>
          <w:sz w:val="22"/>
          <w:szCs w:val="22"/>
          <w:lang w:eastAsia="cs-CZ"/>
        </w:rPr>
        <w:t xml:space="preserve">V oblasti digitální komunikace existuje </w:t>
      </w:r>
      <w:r w:rsidR="00395954">
        <w:rPr>
          <w:rFonts w:eastAsia="Times New Roman"/>
          <w:sz w:val="22"/>
          <w:szCs w:val="22"/>
          <w:lang w:eastAsia="cs-CZ"/>
        </w:rPr>
        <w:t xml:space="preserve">další </w:t>
      </w:r>
      <w:r w:rsidRPr="006760DD">
        <w:rPr>
          <w:rFonts w:eastAsia="Times New Roman"/>
          <w:sz w:val="22"/>
          <w:szCs w:val="22"/>
          <w:lang w:eastAsia="cs-CZ"/>
        </w:rPr>
        <w:t>klíčová otázka</w:t>
      </w:r>
      <w:r w:rsidR="00395954">
        <w:rPr>
          <w:rFonts w:eastAsia="Times New Roman"/>
          <w:sz w:val="22"/>
          <w:szCs w:val="22"/>
          <w:lang w:eastAsia="cs-CZ"/>
        </w:rPr>
        <w:t>.</w:t>
      </w:r>
      <w:r w:rsidRPr="006760DD">
        <w:rPr>
          <w:rFonts w:eastAsia="Times New Roman"/>
          <w:sz w:val="22"/>
          <w:szCs w:val="22"/>
          <w:lang w:eastAsia="cs-CZ"/>
        </w:rPr>
        <w:t xml:space="preserve"> </w:t>
      </w:r>
      <w:r w:rsidR="00395954">
        <w:rPr>
          <w:rFonts w:eastAsia="Times New Roman"/>
          <w:sz w:val="22"/>
          <w:szCs w:val="22"/>
          <w:lang w:eastAsia="cs-CZ"/>
        </w:rPr>
        <w:t>J</w:t>
      </w:r>
      <w:r w:rsidRPr="006760DD">
        <w:rPr>
          <w:rFonts w:eastAsia="Times New Roman"/>
          <w:sz w:val="22"/>
          <w:szCs w:val="22"/>
          <w:lang w:eastAsia="cs-CZ"/>
        </w:rPr>
        <w:t>ak může příjemce zprávy, jako je Bob, ověřit, že zpráva pochází opravdu od odesílatele, v tomto případě Alice,</w:t>
      </w:r>
      <w:r w:rsidR="002B1E05">
        <w:rPr>
          <w:rFonts w:eastAsia="Times New Roman"/>
          <w:sz w:val="22"/>
          <w:szCs w:val="22"/>
          <w:lang w:eastAsia="cs-CZ"/>
        </w:rPr>
        <w:t xml:space="preserve"> a </w:t>
      </w:r>
      <w:r w:rsidRPr="006760DD">
        <w:rPr>
          <w:rFonts w:eastAsia="Times New Roman"/>
          <w:sz w:val="22"/>
          <w:szCs w:val="22"/>
          <w:lang w:eastAsia="cs-CZ"/>
        </w:rPr>
        <w:t>že její obsah nebyl pozměněn</w:t>
      </w:r>
      <w:r w:rsidR="00395954">
        <w:rPr>
          <w:rFonts w:eastAsia="Times New Roman"/>
          <w:sz w:val="22"/>
          <w:szCs w:val="22"/>
          <w:lang w:eastAsia="cs-CZ"/>
        </w:rPr>
        <w:t>?</w:t>
      </w:r>
      <w:r w:rsidRPr="006760DD">
        <w:rPr>
          <w:rFonts w:eastAsia="Times New Roman"/>
          <w:sz w:val="22"/>
          <w:szCs w:val="22"/>
          <w:lang w:eastAsia="cs-CZ"/>
        </w:rPr>
        <w:t xml:space="preserve"> Tento problém je zvláště zásadní, když existuje riziko, že třetí strana, jako je Eva, může zprávu zachytit</w:t>
      </w:r>
      <w:r w:rsidR="002B1E05">
        <w:rPr>
          <w:rFonts w:eastAsia="Times New Roman"/>
          <w:sz w:val="22"/>
          <w:szCs w:val="22"/>
          <w:lang w:eastAsia="cs-CZ"/>
        </w:rPr>
        <w:t xml:space="preserve"> a </w:t>
      </w:r>
      <w:r w:rsidRPr="006760DD">
        <w:rPr>
          <w:rFonts w:eastAsia="Times New Roman"/>
          <w:sz w:val="22"/>
          <w:szCs w:val="22"/>
          <w:lang w:eastAsia="cs-CZ"/>
        </w:rPr>
        <w:t xml:space="preserve">potenciálně ji upravit. V digitálním světě se tento problém </w:t>
      </w:r>
      <w:proofErr w:type="gramStart"/>
      <w:r w:rsidRPr="006760DD">
        <w:rPr>
          <w:rFonts w:eastAsia="Times New Roman"/>
          <w:sz w:val="22"/>
          <w:szCs w:val="22"/>
          <w:lang w:eastAsia="cs-CZ"/>
        </w:rPr>
        <w:t>řeší</w:t>
      </w:r>
      <w:proofErr w:type="gramEnd"/>
      <w:r w:rsidRPr="006760DD">
        <w:rPr>
          <w:rFonts w:eastAsia="Times New Roman"/>
          <w:sz w:val="22"/>
          <w:szCs w:val="22"/>
          <w:lang w:eastAsia="cs-CZ"/>
        </w:rPr>
        <w:t xml:space="preserve"> pomocí technologie známé jako digitální podpisy.</w:t>
      </w:r>
      <w:r w:rsidR="007F412E">
        <w:rPr>
          <w:rFonts w:eastAsia="Times New Roman"/>
          <w:sz w:val="22"/>
          <w:szCs w:val="22"/>
          <w:lang w:eastAsia="cs-CZ"/>
        </w:rPr>
        <w:t xml:space="preserve"> </w:t>
      </w:r>
      <w:r w:rsidR="007F412E" w:rsidRPr="007F412E">
        <w:rPr>
          <w:rFonts w:eastAsia="Times New Roman"/>
          <w:sz w:val="22"/>
          <w:szCs w:val="22"/>
          <w:lang w:eastAsia="cs-CZ"/>
        </w:rPr>
        <w:t>[</w:t>
      </w:r>
      <w:del w:id="781" w:author="Vojtěch Bžatek" w:date="2024-05-22T11:32:00Z" w16du:dateUtc="2024-05-22T09:32:00Z">
        <w:r w:rsidR="007F412E" w:rsidRPr="007F412E" w:rsidDel="00D50503">
          <w:rPr>
            <w:rFonts w:eastAsia="Times New Roman"/>
            <w:sz w:val="22"/>
            <w:szCs w:val="22"/>
            <w:lang w:eastAsia="cs-CZ"/>
          </w:rPr>
          <w:delText>h</w:delText>
        </w:r>
      </w:del>
      <w:r w:rsidR="007F412E" w:rsidRPr="007F412E">
        <w:rPr>
          <w:rFonts w:eastAsia="Times New Roman"/>
          <w:sz w:val="22"/>
          <w:szCs w:val="22"/>
          <w:lang w:eastAsia="cs-CZ"/>
        </w:rPr>
        <w:t>12]</w:t>
      </w:r>
    </w:p>
    <w:p w14:paraId="6A097068" w14:textId="5CEC80A7" w:rsidR="0062687C" w:rsidRPr="0062687C" w:rsidRDefault="0062687C" w:rsidP="00044ECA">
      <w:pPr>
        <w:spacing w:before="0" w:after="0"/>
        <w:ind w:firstLine="397"/>
        <w:jc w:val="both"/>
        <w:rPr>
          <w:rFonts w:eastAsia="Times New Roman"/>
          <w:sz w:val="22"/>
          <w:szCs w:val="22"/>
          <w:lang w:eastAsia="cs-CZ"/>
        </w:rPr>
      </w:pPr>
      <w:r w:rsidRPr="0062687C">
        <w:rPr>
          <w:rFonts w:eastAsia="Times New Roman"/>
          <w:sz w:val="22"/>
          <w:szCs w:val="22"/>
          <w:lang w:eastAsia="cs-CZ"/>
        </w:rPr>
        <w:t xml:space="preserve">Digitální podpis je pokročilá </w:t>
      </w:r>
      <w:r w:rsidR="0015790C">
        <w:rPr>
          <w:rFonts w:eastAsia="Times New Roman"/>
          <w:sz w:val="22"/>
          <w:szCs w:val="22"/>
          <w:lang w:eastAsia="cs-CZ"/>
        </w:rPr>
        <w:t xml:space="preserve">kryptografická </w:t>
      </w:r>
      <w:r w:rsidRPr="0062687C">
        <w:rPr>
          <w:rFonts w:eastAsia="Times New Roman"/>
          <w:sz w:val="22"/>
          <w:szCs w:val="22"/>
          <w:lang w:eastAsia="cs-CZ"/>
        </w:rPr>
        <w:t>metoda, která ověřuje pravost</w:t>
      </w:r>
      <w:r w:rsidR="002B1E05">
        <w:rPr>
          <w:rFonts w:eastAsia="Times New Roman"/>
          <w:sz w:val="22"/>
          <w:szCs w:val="22"/>
          <w:lang w:eastAsia="cs-CZ"/>
        </w:rPr>
        <w:t xml:space="preserve"> a </w:t>
      </w:r>
      <w:r w:rsidRPr="0062687C">
        <w:rPr>
          <w:rFonts w:eastAsia="Times New Roman"/>
          <w:sz w:val="22"/>
          <w:szCs w:val="22"/>
          <w:lang w:eastAsia="cs-CZ"/>
        </w:rPr>
        <w:t>nedotčenost digitálních dokumentů, zpráv nebo softwaru. Jedná se o digitální obdobu ručně psaného podpisu nebo razítka, ale poskytuje mnohem vyšší úroveň zabezpečení. Cílem digitálního podpisu je zabránit padělání</w:t>
      </w:r>
      <w:r w:rsidR="002B1E05">
        <w:rPr>
          <w:rFonts w:eastAsia="Times New Roman"/>
          <w:sz w:val="22"/>
          <w:szCs w:val="22"/>
          <w:lang w:eastAsia="cs-CZ"/>
        </w:rPr>
        <w:t xml:space="preserve"> a </w:t>
      </w:r>
      <w:r w:rsidRPr="0062687C">
        <w:rPr>
          <w:rFonts w:eastAsia="Times New Roman"/>
          <w:sz w:val="22"/>
          <w:szCs w:val="22"/>
          <w:lang w:eastAsia="cs-CZ"/>
        </w:rPr>
        <w:t xml:space="preserve">zosobnění </w:t>
      </w:r>
      <w:r>
        <w:rPr>
          <w:rFonts w:eastAsia="Times New Roman"/>
          <w:sz w:val="22"/>
          <w:szCs w:val="22"/>
          <w:lang w:eastAsia="cs-CZ"/>
        </w:rPr>
        <w:t xml:space="preserve">dat </w:t>
      </w:r>
      <w:r w:rsidRPr="0062687C">
        <w:rPr>
          <w:rFonts w:eastAsia="Times New Roman"/>
          <w:sz w:val="22"/>
          <w:szCs w:val="22"/>
          <w:lang w:eastAsia="cs-CZ"/>
        </w:rPr>
        <w:t>v digitální komunikaci.</w:t>
      </w:r>
      <w:r>
        <w:rPr>
          <w:rFonts w:eastAsia="Times New Roman"/>
          <w:sz w:val="22"/>
          <w:szCs w:val="22"/>
          <w:lang w:eastAsia="cs-CZ"/>
        </w:rPr>
        <w:t xml:space="preserve"> </w:t>
      </w:r>
      <w:r w:rsidRPr="0062687C">
        <w:rPr>
          <w:rFonts w:eastAsia="Times New Roman"/>
          <w:sz w:val="22"/>
          <w:szCs w:val="22"/>
          <w:lang w:eastAsia="cs-CZ"/>
        </w:rPr>
        <w:t xml:space="preserve">Digitální podpisy </w:t>
      </w:r>
      <w:proofErr w:type="gramStart"/>
      <w:r w:rsidRPr="0062687C">
        <w:rPr>
          <w:rFonts w:eastAsia="Times New Roman"/>
          <w:sz w:val="22"/>
          <w:szCs w:val="22"/>
          <w:lang w:eastAsia="cs-CZ"/>
        </w:rPr>
        <w:t>slouží</w:t>
      </w:r>
      <w:proofErr w:type="gramEnd"/>
      <w:r w:rsidRPr="0062687C">
        <w:rPr>
          <w:rFonts w:eastAsia="Times New Roman"/>
          <w:sz w:val="22"/>
          <w:szCs w:val="22"/>
          <w:lang w:eastAsia="cs-CZ"/>
        </w:rPr>
        <w:t xml:space="preserve"> jako důkaz původu, identity</w:t>
      </w:r>
      <w:r w:rsidR="002B1E05">
        <w:rPr>
          <w:rFonts w:eastAsia="Times New Roman"/>
          <w:sz w:val="22"/>
          <w:szCs w:val="22"/>
          <w:lang w:eastAsia="cs-CZ"/>
        </w:rPr>
        <w:t xml:space="preserve"> a </w:t>
      </w:r>
      <w:r w:rsidRPr="0062687C">
        <w:rPr>
          <w:rFonts w:eastAsia="Times New Roman"/>
          <w:sz w:val="22"/>
          <w:szCs w:val="22"/>
          <w:lang w:eastAsia="cs-CZ"/>
        </w:rPr>
        <w:t xml:space="preserve">stavu elektronických dokumentů, transakcí nebo digitálních zpráv. </w:t>
      </w:r>
      <w:r w:rsidR="000D3FF0" w:rsidRPr="007F412E">
        <w:rPr>
          <w:rFonts w:eastAsia="Times New Roman"/>
          <w:sz w:val="22"/>
          <w:szCs w:val="22"/>
          <w:lang w:eastAsia="cs-CZ"/>
        </w:rPr>
        <w:t>[</w:t>
      </w:r>
      <w:del w:id="782" w:author="Vojtěch Bžatek" w:date="2024-05-22T11:32:00Z" w16du:dateUtc="2024-05-22T09:32:00Z">
        <w:r w:rsidR="000D3FF0" w:rsidRPr="007F412E" w:rsidDel="00D50503">
          <w:rPr>
            <w:rFonts w:eastAsia="Times New Roman"/>
            <w:sz w:val="22"/>
            <w:szCs w:val="22"/>
            <w:lang w:eastAsia="cs-CZ"/>
          </w:rPr>
          <w:delText>h</w:delText>
        </w:r>
      </w:del>
      <w:r w:rsidR="007F412E" w:rsidRPr="007F412E">
        <w:rPr>
          <w:rFonts w:eastAsia="Times New Roman"/>
          <w:sz w:val="22"/>
          <w:szCs w:val="22"/>
          <w:lang w:eastAsia="cs-CZ"/>
        </w:rPr>
        <w:t>12</w:t>
      </w:r>
      <w:r w:rsidR="000D3FF0" w:rsidRPr="007F412E">
        <w:rPr>
          <w:rFonts w:eastAsia="Times New Roman"/>
          <w:sz w:val="22"/>
          <w:szCs w:val="22"/>
          <w:lang w:eastAsia="cs-CZ"/>
        </w:rPr>
        <w:t>]</w:t>
      </w:r>
    </w:p>
    <w:p w14:paraId="1A0E1532" w14:textId="72A6BA70" w:rsidR="0062687C" w:rsidRDefault="00A139B5">
      <w:pPr>
        <w:spacing w:before="0" w:after="120"/>
        <w:ind w:firstLine="397"/>
        <w:jc w:val="both"/>
        <w:rPr>
          <w:rFonts w:eastAsia="Times New Roman"/>
          <w:color w:val="FF0000"/>
          <w:sz w:val="22"/>
          <w:szCs w:val="22"/>
          <w:lang w:eastAsia="cs-CZ"/>
        </w:rPr>
        <w:pPrChange w:id="783" w:author="Vojtěch Bžatek" w:date="2024-05-22T04:21:00Z" w16du:dateUtc="2024-05-22T02:21:00Z">
          <w:pPr>
            <w:spacing w:before="0" w:after="0"/>
            <w:ind w:firstLine="397"/>
            <w:jc w:val="both"/>
          </w:pPr>
        </w:pPrChange>
      </w:pPr>
      <w:r>
        <w:rPr>
          <w:rFonts w:eastAsia="Times New Roman"/>
          <w:sz w:val="22"/>
          <w:szCs w:val="22"/>
          <w:lang w:eastAsia="cs-CZ"/>
        </w:rPr>
        <w:lastRenderedPageBreak/>
        <w:t>Digitální podpisy jsou za</w:t>
      </w:r>
      <w:r w:rsidR="0062687C" w:rsidRPr="0062687C">
        <w:rPr>
          <w:rFonts w:eastAsia="Times New Roman"/>
          <w:sz w:val="22"/>
          <w:szCs w:val="22"/>
          <w:lang w:eastAsia="cs-CZ"/>
        </w:rPr>
        <w:t>loženy na šifrování</w:t>
      </w:r>
      <w:r w:rsidR="0015790C">
        <w:rPr>
          <w:rFonts w:eastAsia="Times New Roman"/>
          <w:sz w:val="22"/>
          <w:szCs w:val="22"/>
          <w:lang w:eastAsia="cs-CZ"/>
        </w:rPr>
        <w:t xml:space="preserve"> pomocí</w:t>
      </w:r>
      <w:r w:rsidR="0062687C" w:rsidRPr="0062687C">
        <w:rPr>
          <w:rFonts w:eastAsia="Times New Roman"/>
          <w:sz w:val="22"/>
          <w:szCs w:val="22"/>
          <w:lang w:eastAsia="cs-CZ"/>
        </w:rPr>
        <w:t xml:space="preserve"> asymetrick</w:t>
      </w:r>
      <w:r w:rsidR="0015790C">
        <w:rPr>
          <w:rFonts w:eastAsia="Times New Roman"/>
          <w:sz w:val="22"/>
          <w:szCs w:val="22"/>
          <w:lang w:eastAsia="cs-CZ"/>
        </w:rPr>
        <w:t>é</w:t>
      </w:r>
      <w:r w:rsidR="0062687C" w:rsidRPr="0062687C">
        <w:rPr>
          <w:rFonts w:eastAsia="Times New Roman"/>
          <w:sz w:val="22"/>
          <w:szCs w:val="22"/>
          <w:lang w:eastAsia="cs-CZ"/>
        </w:rPr>
        <w:t xml:space="preserve"> kryptografie. Pro šifrování </w:t>
      </w:r>
      <w:r w:rsidR="00330ABC">
        <w:rPr>
          <w:rFonts w:eastAsia="Times New Roman"/>
          <w:sz w:val="22"/>
          <w:szCs w:val="22"/>
          <w:lang w:eastAsia="cs-CZ"/>
        </w:rPr>
        <w:t xml:space="preserve">dat, souvisejících s podpisem, </w:t>
      </w:r>
      <w:r w:rsidR="0062687C" w:rsidRPr="0062687C">
        <w:rPr>
          <w:rFonts w:eastAsia="Times New Roman"/>
          <w:sz w:val="22"/>
          <w:szCs w:val="22"/>
          <w:lang w:eastAsia="cs-CZ"/>
        </w:rPr>
        <w:t>používá osoba vytvářející digitální podpis</w:t>
      </w:r>
      <w:r w:rsidR="00330ABC">
        <w:rPr>
          <w:rFonts w:eastAsia="Times New Roman"/>
          <w:sz w:val="22"/>
          <w:szCs w:val="22"/>
          <w:lang w:eastAsia="cs-CZ"/>
        </w:rPr>
        <w:t xml:space="preserve"> (Alice)</w:t>
      </w:r>
      <w:r w:rsidR="0062687C" w:rsidRPr="0062687C">
        <w:rPr>
          <w:rFonts w:eastAsia="Times New Roman"/>
          <w:sz w:val="22"/>
          <w:szCs w:val="22"/>
          <w:lang w:eastAsia="cs-CZ"/>
        </w:rPr>
        <w:t xml:space="preserve"> soukromý klíč. Jediný způsob, jak tato data dešifrovat, je použití veřejného klíče signatáře.</w:t>
      </w:r>
      <w:r w:rsidR="000D3FF0">
        <w:rPr>
          <w:rFonts w:eastAsia="Times New Roman"/>
          <w:sz w:val="22"/>
          <w:szCs w:val="22"/>
          <w:lang w:eastAsia="cs-CZ"/>
        </w:rPr>
        <w:t xml:space="preserve"> </w:t>
      </w:r>
      <w:r w:rsidR="0062687C" w:rsidRPr="0062687C">
        <w:rPr>
          <w:rFonts w:eastAsia="Times New Roman"/>
          <w:sz w:val="22"/>
          <w:szCs w:val="22"/>
          <w:lang w:eastAsia="cs-CZ"/>
        </w:rPr>
        <w:t>Pokud příjemce</w:t>
      </w:r>
      <w:r w:rsidR="00330ABC">
        <w:rPr>
          <w:rFonts w:eastAsia="Times New Roman"/>
          <w:sz w:val="22"/>
          <w:szCs w:val="22"/>
          <w:lang w:eastAsia="cs-CZ"/>
        </w:rPr>
        <w:t xml:space="preserve"> (Bob)</w:t>
      </w:r>
      <w:r w:rsidR="0062687C" w:rsidRPr="0062687C">
        <w:rPr>
          <w:rFonts w:eastAsia="Times New Roman"/>
          <w:sz w:val="22"/>
          <w:szCs w:val="22"/>
          <w:lang w:eastAsia="cs-CZ"/>
        </w:rPr>
        <w:t xml:space="preserve"> nemůže dokument otevřít veřejným klíčem signatáře, naznačuje to problém s dokumentem nebo podpisem. Takto jsou digitální podpisy ověřovány.</w:t>
      </w:r>
      <w:r w:rsidR="000D3FF0">
        <w:rPr>
          <w:rFonts w:eastAsia="Times New Roman"/>
          <w:sz w:val="22"/>
          <w:szCs w:val="22"/>
          <w:lang w:eastAsia="cs-CZ"/>
        </w:rPr>
        <w:t xml:space="preserve"> </w:t>
      </w:r>
      <w:r w:rsidR="0015790C" w:rsidRPr="00D7398D">
        <w:rPr>
          <w:rFonts w:eastAsia="Times New Roman"/>
          <w:sz w:val="22"/>
          <w:szCs w:val="22"/>
          <w:lang w:eastAsia="cs-CZ"/>
        </w:rPr>
        <w:t xml:space="preserve">Oproti šifrování dat, se používá opačná posloupnost klíčů. </w:t>
      </w:r>
      <w:r w:rsidR="00D7398D" w:rsidRPr="00D7398D">
        <w:rPr>
          <w:rFonts w:eastAsia="Times New Roman"/>
          <w:sz w:val="22"/>
          <w:szCs w:val="22"/>
          <w:lang w:eastAsia="cs-CZ"/>
        </w:rPr>
        <w:t>Při klasickém</w:t>
      </w:r>
      <w:r w:rsidR="0015790C" w:rsidRPr="00D7398D">
        <w:rPr>
          <w:rFonts w:eastAsia="Times New Roman"/>
          <w:sz w:val="22"/>
          <w:szCs w:val="22"/>
          <w:lang w:eastAsia="cs-CZ"/>
        </w:rPr>
        <w:t xml:space="preserve"> šifr</w:t>
      </w:r>
      <w:r w:rsidR="00D7398D" w:rsidRPr="00D7398D">
        <w:rPr>
          <w:rFonts w:eastAsia="Times New Roman"/>
          <w:sz w:val="22"/>
          <w:szCs w:val="22"/>
          <w:lang w:eastAsia="cs-CZ"/>
        </w:rPr>
        <w:t>ování Alice</w:t>
      </w:r>
      <w:r w:rsidR="0015790C" w:rsidRPr="00D7398D">
        <w:rPr>
          <w:rFonts w:eastAsia="Times New Roman"/>
          <w:sz w:val="22"/>
          <w:szCs w:val="22"/>
          <w:lang w:eastAsia="cs-CZ"/>
        </w:rPr>
        <w:t xml:space="preserve"> </w:t>
      </w:r>
      <w:r w:rsidR="00D7398D" w:rsidRPr="00D7398D">
        <w:rPr>
          <w:rFonts w:eastAsia="Times New Roman"/>
          <w:sz w:val="22"/>
          <w:szCs w:val="22"/>
          <w:lang w:eastAsia="cs-CZ"/>
        </w:rPr>
        <w:t xml:space="preserve">šifruje </w:t>
      </w:r>
      <w:r w:rsidR="0015790C" w:rsidRPr="00D7398D">
        <w:rPr>
          <w:rFonts w:eastAsia="Times New Roman"/>
          <w:sz w:val="22"/>
          <w:szCs w:val="22"/>
          <w:lang w:eastAsia="cs-CZ"/>
        </w:rPr>
        <w:t>zprávu veřejným klíčem, ale</w:t>
      </w:r>
      <w:r w:rsidR="00D7398D" w:rsidRPr="00D7398D">
        <w:rPr>
          <w:rFonts w:eastAsia="Times New Roman"/>
          <w:sz w:val="22"/>
          <w:szCs w:val="22"/>
          <w:lang w:eastAsia="cs-CZ"/>
        </w:rPr>
        <w:t xml:space="preserve"> při digitálním podpisu zprávu</w:t>
      </w:r>
      <w:r w:rsidR="0015790C" w:rsidRPr="00D7398D">
        <w:rPr>
          <w:rFonts w:eastAsia="Times New Roman"/>
          <w:sz w:val="22"/>
          <w:szCs w:val="22"/>
          <w:lang w:eastAsia="cs-CZ"/>
        </w:rPr>
        <w:t xml:space="preserve"> podepis</w:t>
      </w:r>
      <w:r w:rsidR="00D7398D" w:rsidRPr="00D7398D">
        <w:rPr>
          <w:rFonts w:eastAsia="Times New Roman"/>
          <w:sz w:val="22"/>
          <w:szCs w:val="22"/>
          <w:lang w:eastAsia="cs-CZ"/>
        </w:rPr>
        <w:t>uje</w:t>
      </w:r>
      <w:r w:rsidR="0015790C" w:rsidRPr="00D7398D">
        <w:rPr>
          <w:rFonts w:eastAsia="Times New Roman"/>
          <w:sz w:val="22"/>
          <w:szCs w:val="22"/>
          <w:lang w:eastAsia="cs-CZ"/>
        </w:rPr>
        <w:t xml:space="preserve"> </w:t>
      </w:r>
      <w:r w:rsidR="00D7398D" w:rsidRPr="00D7398D">
        <w:rPr>
          <w:rFonts w:eastAsia="Times New Roman"/>
          <w:sz w:val="22"/>
          <w:szCs w:val="22"/>
          <w:lang w:eastAsia="cs-CZ"/>
        </w:rPr>
        <w:t>soukromým klíčem. Při podpisu nejde o utajení zprávy, ale o ověření její pravosti.</w:t>
      </w:r>
      <w:r w:rsidR="006A1A94">
        <w:rPr>
          <w:rFonts w:eastAsia="Times New Roman"/>
          <w:sz w:val="22"/>
          <w:szCs w:val="22"/>
          <w:lang w:eastAsia="cs-CZ"/>
        </w:rPr>
        <w:t xml:space="preserve"> </w:t>
      </w:r>
      <w:r w:rsidR="006A1A94" w:rsidRPr="006A1A94">
        <w:rPr>
          <w:rFonts w:eastAsia="Times New Roman"/>
          <w:sz w:val="22"/>
          <w:szCs w:val="22"/>
          <w:lang w:eastAsia="cs-CZ"/>
        </w:rPr>
        <w:t>[</w:t>
      </w:r>
      <w:del w:id="784" w:author="Vojtěch Bžatek" w:date="2024-05-22T11:32:00Z" w16du:dateUtc="2024-05-22T09:32:00Z">
        <w:r w:rsidR="006A1A94" w:rsidRPr="006A1A94" w:rsidDel="00D50503">
          <w:rPr>
            <w:rFonts w:eastAsia="Times New Roman"/>
            <w:sz w:val="22"/>
            <w:szCs w:val="22"/>
            <w:lang w:eastAsia="cs-CZ"/>
          </w:rPr>
          <w:delText>h</w:delText>
        </w:r>
      </w:del>
      <w:r w:rsidR="006A1A94" w:rsidRPr="006A1A94">
        <w:rPr>
          <w:rFonts w:eastAsia="Times New Roman"/>
          <w:sz w:val="22"/>
          <w:szCs w:val="22"/>
          <w:lang w:eastAsia="cs-CZ"/>
        </w:rPr>
        <w:t>12]</w:t>
      </w:r>
    </w:p>
    <w:p w14:paraId="5D625331" w14:textId="014B5B91" w:rsidR="0062687C" w:rsidRPr="00541D8C" w:rsidRDefault="00541D8C" w:rsidP="00541D8C">
      <w:pPr>
        <w:spacing w:before="0" w:after="0"/>
        <w:ind w:firstLine="397"/>
        <w:jc w:val="both"/>
        <w:rPr>
          <w:rFonts w:eastAsia="Times New Roman"/>
          <w:sz w:val="22"/>
          <w:szCs w:val="22"/>
          <w:lang w:eastAsia="cs-CZ"/>
        </w:rPr>
      </w:pPr>
      <w:r>
        <w:rPr>
          <w:rFonts w:eastAsia="Times New Roman"/>
          <w:sz w:val="22"/>
          <w:szCs w:val="22"/>
          <w:lang w:eastAsia="cs-CZ"/>
        </w:rPr>
        <w:t>K</w:t>
      </w:r>
      <w:r w:rsidR="00D7398D">
        <w:rPr>
          <w:rFonts w:eastAsia="Times New Roman"/>
          <w:sz w:val="22"/>
          <w:szCs w:val="22"/>
          <w:lang w:eastAsia="cs-CZ"/>
        </w:rPr>
        <w:t> </w:t>
      </w:r>
      <w:r>
        <w:rPr>
          <w:rFonts w:eastAsia="Times New Roman"/>
          <w:sz w:val="22"/>
          <w:szCs w:val="22"/>
          <w:lang w:eastAsia="cs-CZ"/>
        </w:rPr>
        <w:t>ověření</w:t>
      </w:r>
      <w:r w:rsidR="00D7398D">
        <w:rPr>
          <w:rFonts w:eastAsia="Times New Roman"/>
          <w:sz w:val="22"/>
          <w:szCs w:val="22"/>
          <w:lang w:eastAsia="cs-CZ"/>
        </w:rPr>
        <w:t>,</w:t>
      </w:r>
      <w:r>
        <w:rPr>
          <w:rFonts w:eastAsia="Times New Roman"/>
          <w:sz w:val="22"/>
          <w:szCs w:val="22"/>
          <w:lang w:eastAsia="cs-CZ"/>
        </w:rPr>
        <w:t xml:space="preserve"> že veřejný klíč </w:t>
      </w:r>
      <w:proofErr w:type="gramStart"/>
      <w:r>
        <w:rPr>
          <w:rFonts w:eastAsia="Times New Roman"/>
          <w:sz w:val="22"/>
          <w:szCs w:val="22"/>
          <w:lang w:eastAsia="cs-CZ"/>
        </w:rPr>
        <w:t>patří</w:t>
      </w:r>
      <w:proofErr w:type="gramEnd"/>
      <w:r>
        <w:rPr>
          <w:rFonts w:eastAsia="Times New Roman"/>
          <w:sz w:val="22"/>
          <w:szCs w:val="22"/>
          <w:lang w:eastAsia="cs-CZ"/>
        </w:rPr>
        <w:t xml:space="preserve"> vydavateli (Alici) slouží d</w:t>
      </w:r>
      <w:r w:rsidR="0062687C" w:rsidRPr="0062687C">
        <w:rPr>
          <w:rFonts w:eastAsia="Times New Roman"/>
          <w:sz w:val="22"/>
          <w:szCs w:val="22"/>
          <w:lang w:eastAsia="cs-CZ"/>
        </w:rPr>
        <w:t>igitální certifikáty, známé také jako certifikáty veřejného klíče</w:t>
      </w:r>
      <w:r>
        <w:rPr>
          <w:rFonts w:eastAsia="Times New Roman"/>
          <w:sz w:val="22"/>
          <w:szCs w:val="22"/>
          <w:lang w:eastAsia="cs-CZ"/>
        </w:rPr>
        <w:t xml:space="preserve">. </w:t>
      </w:r>
      <w:r w:rsidR="0062687C" w:rsidRPr="0062687C">
        <w:rPr>
          <w:rFonts w:eastAsia="Times New Roman"/>
          <w:sz w:val="22"/>
          <w:szCs w:val="22"/>
          <w:lang w:eastAsia="cs-CZ"/>
        </w:rPr>
        <w:t>Digitální certifikáty obsahují veřejný klíč, informace o jeho majiteli, data expirace</w:t>
      </w:r>
      <w:r w:rsidR="002B1E05">
        <w:rPr>
          <w:rFonts w:eastAsia="Times New Roman"/>
          <w:sz w:val="22"/>
          <w:szCs w:val="22"/>
          <w:lang w:eastAsia="cs-CZ"/>
        </w:rPr>
        <w:t xml:space="preserve"> a </w:t>
      </w:r>
      <w:r w:rsidR="0062687C" w:rsidRPr="0062687C">
        <w:rPr>
          <w:rFonts w:eastAsia="Times New Roman"/>
          <w:sz w:val="22"/>
          <w:szCs w:val="22"/>
          <w:lang w:eastAsia="cs-CZ"/>
        </w:rPr>
        <w:t>digitální podpis vydavatele certifikátu. Digitální certifikáty vydávají důvěryhodné třetí strany, certifikační autority (CA).</w:t>
      </w:r>
      <w:r w:rsidR="000D3FF0">
        <w:rPr>
          <w:rFonts w:eastAsia="Times New Roman"/>
          <w:sz w:val="22"/>
          <w:szCs w:val="22"/>
          <w:lang w:eastAsia="cs-CZ"/>
        </w:rPr>
        <w:t xml:space="preserve"> </w:t>
      </w:r>
      <w:r w:rsidR="006A1A94" w:rsidRPr="006A1A94">
        <w:rPr>
          <w:rFonts w:eastAsia="Times New Roman"/>
          <w:sz w:val="22"/>
          <w:szCs w:val="22"/>
          <w:lang w:eastAsia="cs-CZ"/>
        </w:rPr>
        <w:t>[</w:t>
      </w:r>
      <w:del w:id="785" w:author="Vojtěch Bžatek" w:date="2024-05-22T11:32:00Z" w16du:dateUtc="2024-05-22T09:32:00Z">
        <w:r w:rsidR="006A1A94" w:rsidRPr="006A1A94" w:rsidDel="00D50503">
          <w:rPr>
            <w:rFonts w:eastAsia="Times New Roman"/>
            <w:sz w:val="22"/>
            <w:szCs w:val="22"/>
            <w:lang w:eastAsia="cs-CZ"/>
          </w:rPr>
          <w:delText>h</w:delText>
        </w:r>
      </w:del>
      <w:r w:rsidR="006A1A94" w:rsidRPr="006A1A94">
        <w:rPr>
          <w:rFonts w:eastAsia="Times New Roman"/>
          <w:sz w:val="22"/>
          <w:szCs w:val="22"/>
          <w:lang w:eastAsia="cs-CZ"/>
        </w:rPr>
        <w:t>12]</w:t>
      </w:r>
    </w:p>
    <w:p w14:paraId="3B0BEA70" w14:textId="586C0D79" w:rsidR="00395954" w:rsidRDefault="00395954" w:rsidP="00044ECA">
      <w:pPr>
        <w:spacing w:before="0" w:after="0"/>
        <w:ind w:firstLine="397"/>
        <w:jc w:val="both"/>
        <w:rPr>
          <w:rFonts w:eastAsia="Times New Roman"/>
          <w:sz w:val="22"/>
          <w:szCs w:val="22"/>
          <w:lang w:eastAsia="cs-CZ"/>
        </w:rPr>
      </w:pPr>
      <w:r w:rsidRPr="00395954">
        <w:rPr>
          <w:rFonts w:eastAsia="Times New Roman"/>
          <w:noProof/>
          <w:sz w:val="22"/>
          <w:szCs w:val="22"/>
          <w:lang w:eastAsia="cs-CZ"/>
        </w:rPr>
        <w:drawing>
          <wp:inline distT="0" distB="0" distL="0" distR="0" wp14:anchorId="444DC402" wp14:editId="088DC528">
            <wp:extent cx="5399405" cy="2607310"/>
            <wp:effectExtent l="0" t="0" r="0" b="2540"/>
            <wp:docPr id="168683825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38250" name=""/>
                    <pic:cNvPicPr/>
                  </pic:nvPicPr>
                  <pic:blipFill>
                    <a:blip r:embed="rId26"/>
                    <a:stretch>
                      <a:fillRect/>
                    </a:stretch>
                  </pic:blipFill>
                  <pic:spPr>
                    <a:xfrm>
                      <a:off x="0" y="0"/>
                      <a:ext cx="5399405" cy="2607310"/>
                    </a:xfrm>
                    <a:prstGeom prst="rect">
                      <a:avLst/>
                    </a:prstGeom>
                  </pic:spPr>
                </pic:pic>
              </a:graphicData>
            </a:graphic>
          </wp:inline>
        </w:drawing>
      </w:r>
    </w:p>
    <w:p w14:paraId="266D9534" w14:textId="13A80CF7" w:rsidR="00395954" w:rsidRPr="000D3FF0" w:rsidRDefault="00395954" w:rsidP="00395954">
      <w:pPr>
        <w:spacing w:after="0"/>
        <w:jc w:val="center"/>
        <w:rPr>
          <w:rFonts w:eastAsia="Times New Roman"/>
          <w:sz w:val="22"/>
          <w:szCs w:val="22"/>
          <w:lang w:eastAsia="cs-CZ"/>
        </w:rPr>
      </w:pPr>
      <w:r>
        <w:rPr>
          <w:rFonts w:eastAsia="Times New Roman"/>
          <w:lang w:eastAsia="cs-CZ"/>
        </w:rPr>
        <w:t xml:space="preserve">Obrázek </w:t>
      </w:r>
      <w:r w:rsidR="005F55B0">
        <w:rPr>
          <w:rFonts w:eastAsia="Times New Roman"/>
          <w:lang w:eastAsia="cs-CZ"/>
        </w:rPr>
        <w:t>4</w:t>
      </w:r>
      <w:r>
        <w:rPr>
          <w:rFonts w:eastAsia="Times New Roman"/>
          <w:lang w:eastAsia="cs-CZ"/>
        </w:rPr>
        <w:t xml:space="preserve"> – Digitální podpisy</w:t>
      </w:r>
      <w:r w:rsidR="006A1A94">
        <w:rPr>
          <w:rFonts w:eastAsia="Times New Roman"/>
          <w:lang w:eastAsia="cs-CZ"/>
        </w:rPr>
        <w:t xml:space="preserve"> </w:t>
      </w:r>
      <w:r w:rsidRPr="006A1A94">
        <w:t>[</w:t>
      </w:r>
      <w:del w:id="786" w:author="Vojtěch Bžatek" w:date="2024-05-22T11:33:00Z" w16du:dateUtc="2024-05-22T09:33:00Z">
        <w:r w:rsidR="006A1A94" w:rsidRPr="006A1A94" w:rsidDel="00D50503">
          <w:delText>h</w:delText>
        </w:r>
      </w:del>
      <w:r w:rsidR="006A1A94" w:rsidRPr="006A1A94">
        <w:t>13</w:t>
      </w:r>
      <w:r w:rsidRPr="006A1A94">
        <w:t>]</w:t>
      </w:r>
    </w:p>
    <w:p w14:paraId="3AA6F822" w14:textId="393445EA" w:rsidR="001D1F88" w:rsidRDefault="001D1F88" w:rsidP="001D1F88">
      <w:pPr>
        <w:pStyle w:val="Nadpis2"/>
      </w:pPr>
      <w:bookmarkStart w:id="787" w:name="_Toc167245454"/>
      <w:proofErr w:type="spellStart"/>
      <w:r>
        <w:t>Shorův</w:t>
      </w:r>
      <w:proofErr w:type="spellEnd"/>
      <w:r>
        <w:t xml:space="preserve"> algoritmus</w:t>
      </w:r>
      <w:bookmarkEnd w:id="787"/>
    </w:p>
    <w:p w14:paraId="115E4743" w14:textId="491E937B" w:rsidR="001D1F88" w:rsidRDefault="001D1F88">
      <w:pPr>
        <w:spacing w:before="100" w:beforeAutospacing="1" w:after="100" w:afterAutospacing="1"/>
        <w:ind w:firstLine="397"/>
        <w:jc w:val="both"/>
        <w:rPr>
          <w:rFonts w:eastAsia="Times New Roman"/>
          <w:color w:val="FF0000"/>
          <w:sz w:val="22"/>
          <w:szCs w:val="22"/>
          <w:lang w:eastAsia="cs-CZ"/>
        </w:rPr>
        <w:pPrChange w:id="788" w:author="Vojtěch Bžatek" w:date="2024-05-22T04:21:00Z" w16du:dateUtc="2024-05-22T02:21:00Z">
          <w:pPr>
            <w:spacing w:before="100" w:beforeAutospacing="1" w:after="100" w:afterAutospacing="1"/>
            <w:jc w:val="both"/>
          </w:pPr>
        </w:pPrChange>
      </w:pPr>
      <w:proofErr w:type="spellStart"/>
      <w:r w:rsidRPr="001D1F88">
        <w:rPr>
          <w:rFonts w:eastAsia="Times New Roman"/>
          <w:sz w:val="22"/>
          <w:szCs w:val="22"/>
          <w:lang w:eastAsia="cs-CZ"/>
        </w:rPr>
        <w:t>Shorův</w:t>
      </w:r>
      <w:proofErr w:type="spellEnd"/>
      <w:r w:rsidRPr="001D1F88">
        <w:rPr>
          <w:rFonts w:eastAsia="Times New Roman"/>
          <w:sz w:val="22"/>
          <w:szCs w:val="22"/>
          <w:lang w:eastAsia="cs-CZ"/>
        </w:rPr>
        <w:t xml:space="preserve"> kvantový faktorizační algoritmus je revoluční metoda pro rozklad velkých čísel na prvočísla pomocí kvantového počítání. Vytvořený v roce 1994 Peterem </w:t>
      </w:r>
      <w:proofErr w:type="spellStart"/>
      <w:r w:rsidRPr="001D1F88">
        <w:rPr>
          <w:rFonts w:eastAsia="Times New Roman"/>
          <w:sz w:val="22"/>
          <w:szCs w:val="22"/>
          <w:lang w:eastAsia="cs-CZ"/>
        </w:rPr>
        <w:t>Shorem</w:t>
      </w:r>
      <w:proofErr w:type="spellEnd"/>
      <w:r w:rsidRPr="001D1F88">
        <w:rPr>
          <w:rFonts w:eastAsia="Times New Roman"/>
          <w:sz w:val="22"/>
          <w:szCs w:val="22"/>
          <w:lang w:eastAsia="cs-CZ"/>
        </w:rPr>
        <w:t>, algoritmus využívá kvantové superpozice</w:t>
      </w:r>
      <w:r w:rsidR="002B1E05">
        <w:rPr>
          <w:rFonts w:eastAsia="Times New Roman"/>
          <w:sz w:val="22"/>
          <w:szCs w:val="22"/>
          <w:lang w:eastAsia="cs-CZ"/>
        </w:rPr>
        <w:t xml:space="preserve"> a </w:t>
      </w:r>
      <w:r w:rsidRPr="001D1F88">
        <w:rPr>
          <w:rFonts w:eastAsia="Times New Roman"/>
          <w:sz w:val="22"/>
          <w:szCs w:val="22"/>
          <w:lang w:eastAsia="cs-CZ"/>
        </w:rPr>
        <w:t>provázání k odhalení periody funkce, což je zásadní pro faktorizaci. Základem je kvantová Fourierova transformace, která umožňuje kvantovému počítači zpracovat všechny možné vstupy najednou. Algoritmus začíná výběrem náhodného čísla</w:t>
      </w:r>
      <w:r w:rsidR="002B1E05">
        <w:rPr>
          <w:rFonts w:eastAsia="Times New Roman"/>
          <w:sz w:val="22"/>
          <w:szCs w:val="22"/>
          <w:lang w:eastAsia="cs-CZ"/>
        </w:rPr>
        <w:t xml:space="preserve"> a </w:t>
      </w:r>
      <w:r w:rsidRPr="001D1F88">
        <w:rPr>
          <w:rFonts w:eastAsia="Times New Roman"/>
          <w:sz w:val="22"/>
          <w:szCs w:val="22"/>
          <w:lang w:eastAsia="cs-CZ"/>
        </w:rPr>
        <w:t xml:space="preserve">jeho zpracováním pomocí modulární aritmetiky k nalezení periody. </w:t>
      </w:r>
      <w:r w:rsidRPr="000D7C25">
        <w:rPr>
          <w:rFonts w:eastAsia="Times New Roman"/>
          <w:sz w:val="22"/>
          <w:szCs w:val="22"/>
          <w:lang w:eastAsia="cs-CZ"/>
        </w:rPr>
        <w:t>Tato perioda je pak klíčem k</w:t>
      </w:r>
      <w:ins w:id="789" w:author="Administrator" w:date="2024-04-29T12:41:00Z">
        <w:r w:rsidR="00364F80">
          <w:rPr>
            <w:rFonts w:eastAsia="Times New Roman"/>
            <w:sz w:val="22"/>
            <w:szCs w:val="22"/>
            <w:lang w:eastAsia="cs-CZ"/>
          </w:rPr>
          <w:t> </w:t>
        </w:r>
      </w:ins>
      <w:del w:id="790" w:author="Administrator" w:date="2024-04-29T12:41:00Z">
        <w:r w:rsidRPr="000D7C25" w:rsidDel="00364F80">
          <w:rPr>
            <w:rFonts w:eastAsia="Times New Roman"/>
            <w:sz w:val="22"/>
            <w:szCs w:val="22"/>
            <w:lang w:eastAsia="cs-CZ"/>
          </w:rPr>
          <w:delText xml:space="preserve"> </w:delText>
        </w:r>
      </w:del>
      <w:r w:rsidRPr="000D7C25">
        <w:rPr>
          <w:rFonts w:eastAsia="Times New Roman"/>
          <w:sz w:val="22"/>
          <w:szCs w:val="22"/>
          <w:lang w:eastAsia="cs-CZ"/>
        </w:rPr>
        <w:t>faktorizaci, což má důležité implikace pro</w:t>
      </w:r>
      <w:r w:rsidR="000D7C25" w:rsidRPr="000D7C25">
        <w:rPr>
          <w:rFonts w:eastAsia="Times New Roman"/>
          <w:sz w:val="22"/>
          <w:szCs w:val="22"/>
          <w:lang w:eastAsia="cs-CZ"/>
        </w:rPr>
        <w:t xml:space="preserve"> klasickou asymetrickou</w:t>
      </w:r>
      <w:r w:rsidRPr="000D7C25">
        <w:rPr>
          <w:rFonts w:eastAsia="Times New Roman"/>
          <w:sz w:val="22"/>
          <w:szCs w:val="22"/>
          <w:lang w:eastAsia="cs-CZ"/>
        </w:rPr>
        <w:t xml:space="preserve"> kryptografii</w:t>
      </w:r>
      <w:r w:rsidR="00F76A42">
        <w:rPr>
          <w:rFonts w:eastAsia="Times New Roman"/>
          <w:sz w:val="22"/>
          <w:szCs w:val="22"/>
          <w:lang w:eastAsia="cs-CZ"/>
        </w:rPr>
        <w:t xml:space="preserve">, jako je </w:t>
      </w:r>
      <w:r w:rsidR="00F76A42" w:rsidRPr="00F76A42">
        <w:rPr>
          <w:sz w:val="22"/>
          <w:szCs w:val="22"/>
          <w:lang w:eastAsia="cs-CZ"/>
        </w:rPr>
        <w:t>RSA, DSA, ECDH a ECDSA</w:t>
      </w:r>
      <w:r w:rsidR="000D7C25" w:rsidRPr="000D7C25">
        <w:rPr>
          <w:rFonts w:eastAsia="Times New Roman"/>
          <w:sz w:val="22"/>
          <w:szCs w:val="22"/>
          <w:lang w:eastAsia="cs-CZ"/>
        </w:rPr>
        <w:t>.</w:t>
      </w:r>
      <w:r w:rsidRPr="001D1F88">
        <w:rPr>
          <w:rFonts w:eastAsia="Times New Roman"/>
          <w:sz w:val="22"/>
          <w:szCs w:val="22"/>
          <w:lang w:eastAsia="cs-CZ"/>
        </w:rPr>
        <w:t xml:space="preserve"> </w:t>
      </w:r>
      <w:proofErr w:type="spellStart"/>
      <w:r w:rsidRPr="001D1F88">
        <w:rPr>
          <w:rFonts w:eastAsia="Times New Roman"/>
          <w:sz w:val="22"/>
          <w:szCs w:val="22"/>
          <w:lang w:eastAsia="cs-CZ"/>
        </w:rPr>
        <w:t>Shorův</w:t>
      </w:r>
      <w:proofErr w:type="spellEnd"/>
      <w:r w:rsidRPr="001D1F88">
        <w:rPr>
          <w:rFonts w:eastAsia="Times New Roman"/>
          <w:sz w:val="22"/>
          <w:szCs w:val="22"/>
          <w:lang w:eastAsia="cs-CZ"/>
        </w:rPr>
        <w:t xml:space="preserve"> algoritmus</w:t>
      </w:r>
      <w:r>
        <w:rPr>
          <w:rFonts w:eastAsia="Times New Roman"/>
          <w:sz w:val="22"/>
          <w:szCs w:val="22"/>
          <w:lang w:eastAsia="cs-CZ"/>
        </w:rPr>
        <w:t xml:space="preserve">, </w:t>
      </w:r>
      <w:r w:rsidR="006A625B">
        <w:rPr>
          <w:rFonts w:eastAsia="Times New Roman"/>
          <w:sz w:val="22"/>
          <w:szCs w:val="22"/>
          <w:lang w:eastAsia="cs-CZ"/>
        </w:rPr>
        <w:t xml:space="preserve">v </w:t>
      </w:r>
      <w:r>
        <w:rPr>
          <w:rFonts w:eastAsia="Times New Roman"/>
          <w:sz w:val="22"/>
          <w:szCs w:val="22"/>
          <w:lang w:eastAsia="cs-CZ"/>
        </w:rPr>
        <w:t>případě existence funkční</w:t>
      </w:r>
      <w:ins w:id="791" w:author="Administrator" w:date="2024-04-29T12:41:00Z">
        <w:r w:rsidR="00364F80">
          <w:rPr>
            <w:rFonts w:eastAsia="Times New Roman"/>
            <w:sz w:val="22"/>
            <w:szCs w:val="22"/>
            <w:lang w:eastAsia="cs-CZ"/>
          </w:rPr>
          <w:t>ch</w:t>
        </w:r>
      </w:ins>
      <w:r>
        <w:rPr>
          <w:rFonts w:eastAsia="Times New Roman"/>
          <w:sz w:val="22"/>
          <w:szCs w:val="22"/>
          <w:lang w:eastAsia="cs-CZ"/>
        </w:rPr>
        <w:t xml:space="preserve"> kvantových počítačů</w:t>
      </w:r>
      <w:r w:rsidR="006A625B">
        <w:rPr>
          <w:rFonts w:eastAsia="Times New Roman"/>
          <w:sz w:val="22"/>
          <w:szCs w:val="22"/>
          <w:lang w:eastAsia="cs-CZ"/>
        </w:rPr>
        <w:t>,</w:t>
      </w:r>
      <w:r>
        <w:rPr>
          <w:rFonts w:eastAsia="Times New Roman"/>
          <w:sz w:val="22"/>
          <w:szCs w:val="22"/>
          <w:lang w:eastAsia="cs-CZ"/>
        </w:rPr>
        <w:t xml:space="preserve"> silně ovlivní bezpečnost současné digitální komunikace. </w:t>
      </w:r>
      <w:r w:rsidR="008C6106" w:rsidRPr="008C6106">
        <w:rPr>
          <w:rFonts w:eastAsia="Times New Roman"/>
          <w:sz w:val="22"/>
          <w:szCs w:val="22"/>
          <w:lang w:eastAsia="cs-CZ"/>
        </w:rPr>
        <w:t>[</w:t>
      </w:r>
      <w:del w:id="792" w:author="Vojtěch Bžatek" w:date="2024-05-22T11:33:00Z" w16du:dateUtc="2024-05-22T09:33:00Z">
        <w:r w:rsidR="008C6106" w:rsidRPr="008C6106" w:rsidDel="00D50503">
          <w:rPr>
            <w:rFonts w:eastAsia="Times New Roman"/>
            <w:sz w:val="22"/>
            <w:szCs w:val="22"/>
            <w:lang w:eastAsia="cs-CZ"/>
          </w:rPr>
          <w:delText>h</w:delText>
        </w:r>
      </w:del>
      <w:r w:rsidR="008C6106" w:rsidRPr="008C6106">
        <w:rPr>
          <w:rFonts w:eastAsia="Times New Roman"/>
          <w:sz w:val="22"/>
          <w:szCs w:val="22"/>
          <w:lang w:eastAsia="cs-CZ"/>
        </w:rPr>
        <w:t>14]</w:t>
      </w:r>
    </w:p>
    <w:p w14:paraId="3BE21FB7" w14:textId="77777777" w:rsidR="000D7C25" w:rsidRDefault="000D7C25" w:rsidP="000D7C25">
      <w:pPr>
        <w:pStyle w:val="Nadpis2"/>
      </w:pPr>
      <w:bookmarkStart w:id="793" w:name="_Toc167245455"/>
      <w:r>
        <w:lastRenderedPageBreak/>
        <w:t xml:space="preserve">Motivace </w:t>
      </w:r>
      <w:proofErr w:type="spellStart"/>
      <w:r>
        <w:t>postkvantové</w:t>
      </w:r>
      <w:proofErr w:type="spellEnd"/>
      <w:r>
        <w:t xml:space="preserve"> kryptografie</w:t>
      </w:r>
      <w:bookmarkEnd w:id="793"/>
    </w:p>
    <w:p w14:paraId="62AB2140" w14:textId="3432C98F" w:rsidR="000D7C25" w:rsidRPr="00F76A42" w:rsidRDefault="000D7C25">
      <w:pPr>
        <w:ind w:firstLine="397"/>
        <w:jc w:val="both"/>
        <w:rPr>
          <w:sz w:val="22"/>
          <w:szCs w:val="22"/>
          <w:lang w:eastAsia="cs-CZ"/>
        </w:rPr>
        <w:pPrChange w:id="794" w:author="Vojtěch Bžatek" w:date="2024-05-22T04:21:00Z" w16du:dateUtc="2024-05-22T02:21:00Z">
          <w:pPr>
            <w:jc w:val="both"/>
          </w:pPr>
        </w:pPrChange>
      </w:pPr>
      <w:proofErr w:type="spellStart"/>
      <w:r w:rsidRPr="00F76A42">
        <w:rPr>
          <w:sz w:val="22"/>
          <w:szCs w:val="22"/>
          <w:lang w:eastAsia="cs-CZ"/>
        </w:rPr>
        <w:t>Postkvantová</w:t>
      </w:r>
      <w:proofErr w:type="spellEnd"/>
      <w:r w:rsidRPr="00F76A42">
        <w:rPr>
          <w:sz w:val="22"/>
          <w:szCs w:val="22"/>
          <w:lang w:eastAsia="cs-CZ"/>
        </w:rPr>
        <w:t xml:space="preserve"> kryptografie je oblastí, která se věnuje vývoji šifrovacích systémů odolných proti útokům pomocí kvantových počítačů. Tyto počítače jsou schopné provádět výpočty s využitím kvantových algoritmů, jako je </w:t>
      </w:r>
      <w:proofErr w:type="spellStart"/>
      <w:r w:rsidRPr="00F76A42">
        <w:rPr>
          <w:sz w:val="22"/>
          <w:szCs w:val="22"/>
          <w:lang w:eastAsia="cs-CZ"/>
        </w:rPr>
        <w:t>Groverův</w:t>
      </w:r>
      <w:proofErr w:type="spellEnd"/>
      <w:r w:rsidRPr="00F76A42">
        <w:rPr>
          <w:sz w:val="22"/>
          <w:szCs w:val="22"/>
          <w:lang w:eastAsia="cs-CZ"/>
        </w:rPr>
        <w:t xml:space="preserve"> a </w:t>
      </w:r>
      <w:proofErr w:type="spellStart"/>
      <w:r w:rsidRPr="00F76A42">
        <w:rPr>
          <w:sz w:val="22"/>
          <w:szCs w:val="22"/>
          <w:lang w:eastAsia="cs-CZ"/>
        </w:rPr>
        <w:t>Shorův</w:t>
      </w:r>
      <w:proofErr w:type="spellEnd"/>
      <w:r w:rsidRPr="00F76A42">
        <w:rPr>
          <w:sz w:val="22"/>
          <w:szCs w:val="22"/>
          <w:lang w:eastAsia="cs-CZ"/>
        </w:rPr>
        <w:t xml:space="preserve"> algoritmus, které mohou ohrozit současné šifrovací metody. Například </w:t>
      </w:r>
      <w:proofErr w:type="spellStart"/>
      <w:r w:rsidRPr="00F76A42">
        <w:rPr>
          <w:sz w:val="22"/>
          <w:szCs w:val="22"/>
          <w:lang w:eastAsia="cs-CZ"/>
        </w:rPr>
        <w:t>Groverův</w:t>
      </w:r>
      <w:proofErr w:type="spellEnd"/>
      <w:r w:rsidRPr="00F76A42">
        <w:rPr>
          <w:sz w:val="22"/>
          <w:szCs w:val="22"/>
          <w:lang w:eastAsia="cs-CZ"/>
        </w:rPr>
        <w:t xml:space="preserve"> algoritmus může zrychlit luštění symetrických šifer, jako jsou AES a DES, což by mohlo být vyřešeno zvětšením délky klíčů. Vzhledem k tomu, že se předpokládá, že kvantové počítače budou běžně dostupné v horizontu 10 až 20 let, je důležité již nyní přemýšlet nad využitím nových </w:t>
      </w:r>
      <w:proofErr w:type="spellStart"/>
      <w:r w:rsidRPr="00F76A42">
        <w:rPr>
          <w:sz w:val="22"/>
          <w:szCs w:val="22"/>
          <w:lang w:eastAsia="cs-CZ"/>
        </w:rPr>
        <w:t>postkvantových</w:t>
      </w:r>
      <w:proofErr w:type="spellEnd"/>
      <w:r w:rsidRPr="00F76A42">
        <w:rPr>
          <w:sz w:val="22"/>
          <w:szCs w:val="22"/>
          <w:lang w:eastAsia="cs-CZ"/>
        </w:rPr>
        <w:t xml:space="preserve"> algoritmů, které jsou schopné odolat potenciálním kvantovým útokům. To je zásadní zejména pro data, která potřebujeme chránit dlouhodobě, neboť i když se zdá, že 10 až 20 let je dlouhá doba, některá data, obzvlášť ve vojenském prostředí, musí být zabezpečena na mnohem delší období. [</w:t>
      </w:r>
      <w:del w:id="795" w:author="Vojtěch Bžatek" w:date="2024-05-22T11:33:00Z" w16du:dateUtc="2024-05-22T09:33:00Z">
        <w:r w:rsidRPr="00F76A42" w:rsidDel="00D50503">
          <w:rPr>
            <w:sz w:val="22"/>
            <w:szCs w:val="22"/>
            <w:lang w:eastAsia="cs-CZ"/>
          </w:rPr>
          <w:delText>h</w:delText>
        </w:r>
      </w:del>
      <w:r w:rsidR="008C6106">
        <w:rPr>
          <w:sz w:val="22"/>
          <w:szCs w:val="22"/>
          <w:lang w:eastAsia="cs-CZ"/>
        </w:rPr>
        <w:t>15</w:t>
      </w:r>
      <w:r w:rsidRPr="00F76A42">
        <w:rPr>
          <w:sz w:val="22"/>
          <w:szCs w:val="22"/>
          <w:lang w:eastAsia="cs-CZ"/>
        </w:rPr>
        <w:t>]</w:t>
      </w:r>
    </w:p>
    <w:p w14:paraId="298E3985" w14:textId="44F2F641" w:rsidR="00363C12" w:rsidRDefault="00363C12" w:rsidP="00363C12">
      <w:pPr>
        <w:pStyle w:val="Nadpis2"/>
      </w:pPr>
      <w:bookmarkStart w:id="796" w:name="_Toc162785117"/>
      <w:bookmarkStart w:id="797" w:name="_Toc167245456"/>
      <w:r>
        <w:t>NIST</w:t>
      </w:r>
      <w:bookmarkEnd w:id="796"/>
      <w:r w:rsidR="002B1E05">
        <w:t xml:space="preserve"> a </w:t>
      </w:r>
      <w:r w:rsidR="002D7FA7">
        <w:t>jeho zapojení do pokroku v </w:t>
      </w:r>
      <w:proofErr w:type="spellStart"/>
      <w:r w:rsidR="002D7FA7">
        <w:t>postkvantové</w:t>
      </w:r>
      <w:proofErr w:type="spellEnd"/>
      <w:r w:rsidR="002D7FA7">
        <w:t xml:space="preserve"> kryptografii</w:t>
      </w:r>
      <w:bookmarkEnd w:id="797"/>
    </w:p>
    <w:p w14:paraId="5AC9B228" w14:textId="487EC0DC" w:rsidR="000B0E66" w:rsidRPr="006A625B" w:rsidRDefault="000B0E66">
      <w:pPr>
        <w:spacing w:before="0" w:after="120"/>
        <w:ind w:firstLine="397"/>
        <w:jc w:val="both"/>
        <w:rPr>
          <w:sz w:val="22"/>
          <w:szCs w:val="22"/>
          <w:lang w:eastAsia="cs-CZ"/>
        </w:rPr>
        <w:pPrChange w:id="798" w:author="Vojtěch Bžatek" w:date="2024-05-22T04:22:00Z" w16du:dateUtc="2024-05-22T02:22:00Z">
          <w:pPr>
            <w:spacing w:before="0"/>
            <w:jc w:val="both"/>
          </w:pPr>
        </w:pPrChange>
      </w:pPr>
      <w:r w:rsidRPr="006A625B">
        <w:rPr>
          <w:sz w:val="22"/>
          <w:szCs w:val="22"/>
          <w:lang w:eastAsia="cs-CZ"/>
        </w:rPr>
        <w:t>Národní institut pro standardy</w:t>
      </w:r>
      <w:r w:rsidR="002B1E05">
        <w:rPr>
          <w:sz w:val="22"/>
          <w:szCs w:val="22"/>
          <w:lang w:eastAsia="cs-CZ"/>
        </w:rPr>
        <w:t xml:space="preserve"> a </w:t>
      </w:r>
      <w:r w:rsidRPr="006A625B">
        <w:rPr>
          <w:sz w:val="22"/>
          <w:szCs w:val="22"/>
          <w:lang w:eastAsia="cs-CZ"/>
        </w:rPr>
        <w:t xml:space="preserve">technologie, známý </w:t>
      </w:r>
      <w:r w:rsidR="000D7C25">
        <w:rPr>
          <w:sz w:val="22"/>
          <w:szCs w:val="22"/>
          <w:lang w:eastAsia="cs-CZ"/>
        </w:rPr>
        <w:t xml:space="preserve">pod zkratkou </w:t>
      </w:r>
      <w:r w:rsidRPr="006A625B">
        <w:rPr>
          <w:sz w:val="22"/>
          <w:szCs w:val="22"/>
          <w:lang w:eastAsia="cs-CZ"/>
        </w:rPr>
        <w:t>NIST, je prestižní federální agentura, která byla založena na počátku 20. století</w:t>
      </w:r>
      <w:r w:rsidR="002B1E05">
        <w:rPr>
          <w:sz w:val="22"/>
          <w:szCs w:val="22"/>
          <w:lang w:eastAsia="cs-CZ"/>
        </w:rPr>
        <w:t xml:space="preserve"> a </w:t>
      </w:r>
      <w:r w:rsidRPr="006A625B">
        <w:rPr>
          <w:sz w:val="22"/>
          <w:szCs w:val="22"/>
          <w:lang w:eastAsia="cs-CZ"/>
        </w:rPr>
        <w:t>od té doby hraje klíčovou roli ve vědeckém</w:t>
      </w:r>
      <w:r w:rsidR="002B1E05">
        <w:rPr>
          <w:sz w:val="22"/>
          <w:szCs w:val="22"/>
          <w:lang w:eastAsia="cs-CZ"/>
        </w:rPr>
        <w:t xml:space="preserve"> a </w:t>
      </w:r>
      <w:r w:rsidRPr="006A625B">
        <w:rPr>
          <w:sz w:val="22"/>
          <w:szCs w:val="22"/>
          <w:lang w:eastAsia="cs-CZ"/>
        </w:rPr>
        <w:t>průmyslovém pokroku Spojených států. Jeho založení bylo reakcí na potřebu zlepšit měřicí infrastrukturu v USA, která byla v té době považována za nedostatečnou ve srovnání s jinými průmyslovými mocnostmi, jako bylo Spojené království nebo Německo. Díky své práci v oblasti vývoje</w:t>
      </w:r>
      <w:r w:rsidR="002B1E05">
        <w:rPr>
          <w:sz w:val="22"/>
          <w:szCs w:val="22"/>
          <w:lang w:eastAsia="cs-CZ"/>
        </w:rPr>
        <w:t xml:space="preserve"> a </w:t>
      </w:r>
      <w:r w:rsidRPr="006A625B">
        <w:rPr>
          <w:sz w:val="22"/>
          <w:szCs w:val="22"/>
          <w:lang w:eastAsia="cs-CZ"/>
        </w:rPr>
        <w:t>normalizace měřicích metod</w:t>
      </w:r>
      <w:r w:rsidR="002B1E05">
        <w:rPr>
          <w:sz w:val="22"/>
          <w:szCs w:val="22"/>
          <w:lang w:eastAsia="cs-CZ"/>
        </w:rPr>
        <w:t xml:space="preserve"> a </w:t>
      </w:r>
      <w:r w:rsidRPr="006A625B">
        <w:rPr>
          <w:sz w:val="22"/>
          <w:szCs w:val="22"/>
          <w:lang w:eastAsia="cs-CZ"/>
        </w:rPr>
        <w:t>technologií se NIST stal základním kamenem pro inovace</w:t>
      </w:r>
      <w:r w:rsidR="002B1E05">
        <w:rPr>
          <w:sz w:val="22"/>
          <w:szCs w:val="22"/>
          <w:lang w:eastAsia="cs-CZ"/>
        </w:rPr>
        <w:t xml:space="preserve"> a </w:t>
      </w:r>
      <w:r w:rsidRPr="006A625B">
        <w:rPr>
          <w:sz w:val="22"/>
          <w:szCs w:val="22"/>
          <w:lang w:eastAsia="cs-CZ"/>
        </w:rPr>
        <w:t>udržitelný růst v mnoha odvětvích.</w:t>
      </w:r>
      <w:r w:rsidR="00527CE4" w:rsidRPr="00527CE4">
        <w:rPr>
          <w:color w:val="FF0000"/>
          <w:sz w:val="22"/>
          <w:szCs w:val="22"/>
          <w:lang w:eastAsia="cs-CZ"/>
        </w:rPr>
        <w:t xml:space="preserve"> </w:t>
      </w:r>
      <w:r w:rsidR="00527CE4" w:rsidRPr="008C6106">
        <w:rPr>
          <w:sz w:val="22"/>
          <w:szCs w:val="22"/>
          <w:lang w:eastAsia="cs-CZ"/>
        </w:rPr>
        <w:t>[</w:t>
      </w:r>
      <w:del w:id="799" w:author="Vojtěch Bžatek" w:date="2024-05-22T11:33:00Z" w16du:dateUtc="2024-05-22T09:33:00Z">
        <w:r w:rsidR="00136036" w:rsidRPr="008C6106" w:rsidDel="006E5371">
          <w:rPr>
            <w:sz w:val="22"/>
            <w:szCs w:val="22"/>
            <w:lang w:eastAsia="cs-CZ"/>
          </w:rPr>
          <w:delText>h</w:delText>
        </w:r>
      </w:del>
      <w:r w:rsidR="008C6106" w:rsidRPr="008C6106">
        <w:rPr>
          <w:sz w:val="22"/>
          <w:szCs w:val="22"/>
          <w:lang w:eastAsia="cs-CZ"/>
        </w:rPr>
        <w:t>16</w:t>
      </w:r>
      <w:r w:rsidR="00527CE4" w:rsidRPr="008C6106">
        <w:rPr>
          <w:sz w:val="22"/>
          <w:szCs w:val="22"/>
          <w:lang w:eastAsia="cs-CZ"/>
        </w:rPr>
        <w:t>]</w:t>
      </w:r>
    </w:p>
    <w:p w14:paraId="3F4B1FD6" w14:textId="02E6315E" w:rsidR="000B0E66" w:rsidRPr="006A625B" w:rsidRDefault="000B0E66">
      <w:pPr>
        <w:spacing w:before="0" w:after="120"/>
        <w:ind w:firstLine="397"/>
        <w:jc w:val="both"/>
        <w:rPr>
          <w:sz w:val="22"/>
          <w:szCs w:val="22"/>
          <w:lang w:eastAsia="cs-CZ"/>
        </w:rPr>
        <w:pPrChange w:id="800" w:author="Vojtěch Bžatek" w:date="2024-05-22T04:22:00Z" w16du:dateUtc="2024-05-22T02:22:00Z">
          <w:pPr>
            <w:spacing w:before="0"/>
            <w:ind w:firstLine="397"/>
            <w:jc w:val="both"/>
          </w:pPr>
        </w:pPrChange>
      </w:pPr>
      <w:r w:rsidRPr="006A625B">
        <w:rPr>
          <w:sz w:val="22"/>
          <w:szCs w:val="22"/>
          <w:lang w:eastAsia="cs-CZ"/>
        </w:rPr>
        <w:t>NIST se podílí na široké škále výzkumných</w:t>
      </w:r>
      <w:r w:rsidR="002B1E05">
        <w:rPr>
          <w:sz w:val="22"/>
          <w:szCs w:val="22"/>
          <w:lang w:eastAsia="cs-CZ"/>
        </w:rPr>
        <w:t xml:space="preserve"> a </w:t>
      </w:r>
      <w:r w:rsidRPr="006A625B">
        <w:rPr>
          <w:sz w:val="22"/>
          <w:szCs w:val="22"/>
          <w:lang w:eastAsia="cs-CZ"/>
        </w:rPr>
        <w:t>vývojových projektů, od základních fyzikálních studií až po pokročilé aplikace v nanotechnologiích</w:t>
      </w:r>
      <w:r w:rsidR="002B1E05">
        <w:rPr>
          <w:sz w:val="22"/>
          <w:szCs w:val="22"/>
          <w:lang w:eastAsia="cs-CZ"/>
        </w:rPr>
        <w:t xml:space="preserve"> a </w:t>
      </w:r>
      <w:r w:rsidRPr="006A625B">
        <w:rPr>
          <w:sz w:val="22"/>
          <w:szCs w:val="22"/>
          <w:lang w:eastAsia="cs-CZ"/>
        </w:rPr>
        <w:t>kybernetické bezpečnosti. Jeho práce zahrnuje vývoj atomových hodin, které jsou základem pro přesné měření času</w:t>
      </w:r>
      <w:r w:rsidR="002B1E05">
        <w:rPr>
          <w:sz w:val="22"/>
          <w:szCs w:val="22"/>
          <w:lang w:eastAsia="cs-CZ"/>
        </w:rPr>
        <w:t xml:space="preserve"> a </w:t>
      </w:r>
      <w:r w:rsidRPr="006A625B">
        <w:rPr>
          <w:sz w:val="22"/>
          <w:szCs w:val="22"/>
          <w:lang w:eastAsia="cs-CZ"/>
        </w:rPr>
        <w:t>synchronizaci globálních komunikačních sítí,</w:t>
      </w:r>
      <w:r w:rsidR="002B1E05">
        <w:rPr>
          <w:sz w:val="22"/>
          <w:szCs w:val="22"/>
          <w:lang w:eastAsia="cs-CZ"/>
        </w:rPr>
        <w:t xml:space="preserve"> a </w:t>
      </w:r>
      <w:r w:rsidRPr="006A625B">
        <w:rPr>
          <w:sz w:val="22"/>
          <w:szCs w:val="22"/>
          <w:lang w:eastAsia="cs-CZ"/>
        </w:rPr>
        <w:t>také vývoj nových materiálů s výjimečnými vlastnostmi, které nacházejí uplatnění v nejnovějších technologických zařízeních. NIST také hraje klíčovou roli v oblasti kybernetické bezpečnosti, kde vyvíjí</w:t>
      </w:r>
      <w:r w:rsidR="002B1E05">
        <w:rPr>
          <w:sz w:val="22"/>
          <w:szCs w:val="22"/>
          <w:lang w:eastAsia="cs-CZ"/>
        </w:rPr>
        <w:t xml:space="preserve"> a </w:t>
      </w:r>
      <w:r w:rsidRPr="006A625B">
        <w:rPr>
          <w:sz w:val="22"/>
          <w:szCs w:val="22"/>
          <w:lang w:eastAsia="cs-CZ"/>
        </w:rPr>
        <w:t>propaguje rámce</w:t>
      </w:r>
      <w:r w:rsidR="002B1E05">
        <w:rPr>
          <w:sz w:val="22"/>
          <w:szCs w:val="22"/>
          <w:lang w:eastAsia="cs-CZ"/>
        </w:rPr>
        <w:t xml:space="preserve"> a </w:t>
      </w:r>
      <w:r w:rsidRPr="006A625B">
        <w:rPr>
          <w:sz w:val="22"/>
          <w:szCs w:val="22"/>
          <w:lang w:eastAsia="cs-CZ"/>
        </w:rPr>
        <w:t>standardy pro ochranu kritické infrastruktury</w:t>
      </w:r>
      <w:r w:rsidR="002B1E05">
        <w:rPr>
          <w:sz w:val="22"/>
          <w:szCs w:val="22"/>
          <w:lang w:eastAsia="cs-CZ"/>
        </w:rPr>
        <w:t xml:space="preserve"> a </w:t>
      </w:r>
      <w:r w:rsidRPr="006A625B">
        <w:rPr>
          <w:sz w:val="22"/>
          <w:szCs w:val="22"/>
          <w:lang w:eastAsia="cs-CZ"/>
        </w:rPr>
        <w:t>soukromých dat.</w:t>
      </w:r>
      <w:r w:rsidR="00527CE4">
        <w:rPr>
          <w:sz w:val="22"/>
          <w:szCs w:val="22"/>
          <w:lang w:eastAsia="cs-CZ"/>
        </w:rPr>
        <w:t xml:space="preserve"> </w:t>
      </w:r>
      <w:r w:rsidR="008C6106" w:rsidRPr="008C6106">
        <w:rPr>
          <w:sz w:val="22"/>
          <w:szCs w:val="22"/>
          <w:lang w:eastAsia="cs-CZ"/>
        </w:rPr>
        <w:t>[</w:t>
      </w:r>
      <w:del w:id="801" w:author="Vojtěch Bžatek" w:date="2024-05-22T11:33:00Z" w16du:dateUtc="2024-05-22T09:33:00Z">
        <w:r w:rsidR="008C6106" w:rsidRPr="008C6106" w:rsidDel="006E5371">
          <w:rPr>
            <w:sz w:val="22"/>
            <w:szCs w:val="22"/>
            <w:lang w:eastAsia="cs-CZ"/>
          </w:rPr>
          <w:delText>h</w:delText>
        </w:r>
      </w:del>
      <w:r w:rsidR="008C6106" w:rsidRPr="008C6106">
        <w:rPr>
          <w:sz w:val="22"/>
          <w:szCs w:val="22"/>
          <w:lang w:eastAsia="cs-CZ"/>
        </w:rPr>
        <w:t>16]</w:t>
      </w:r>
    </w:p>
    <w:p w14:paraId="6B2CBEB7" w14:textId="1954D0AB" w:rsidR="000B0E66" w:rsidRPr="006A625B" w:rsidRDefault="000B0E66">
      <w:pPr>
        <w:spacing w:before="0" w:after="120"/>
        <w:ind w:firstLine="397"/>
        <w:jc w:val="both"/>
        <w:rPr>
          <w:sz w:val="22"/>
          <w:szCs w:val="22"/>
          <w:lang w:eastAsia="cs-CZ"/>
        </w:rPr>
        <w:pPrChange w:id="802" w:author="Vojtěch Bžatek" w:date="2024-05-22T04:22:00Z" w16du:dateUtc="2024-05-22T02:22:00Z">
          <w:pPr>
            <w:spacing w:before="0"/>
            <w:ind w:firstLine="397"/>
            <w:jc w:val="both"/>
          </w:pPr>
        </w:pPrChange>
      </w:pPr>
      <w:r w:rsidRPr="006A625B">
        <w:rPr>
          <w:sz w:val="22"/>
          <w:szCs w:val="22"/>
          <w:lang w:eastAsia="cs-CZ"/>
        </w:rPr>
        <w:t>V současné době NIST nadále rozšiřuje své působení</w:t>
      </w:r>
      <w:r w:rsidR="002B1E05">
        <w:rPr>
          <w:sz w:val="22"/>
          <w:szCs w:val="22"/>
          <w:lang w:eastAsia="cs-CZ"/>
        </w:rPr>
        <w:t xml:space="preserve"> a </w:t>
      </w:r>
      <w:r w:rsidRPr="006A625B">
        <w:rPr>
          <w:sz w:val="22"/>
          <w:szCs w:val="22"/>
          <w:lang w:eastAsia="cs-CZ"/>
        </w:rPr>
        <w:t>poskytuje podporu pro nejnovější technologické inovace. Jeho měření</w:t>
      </w:r>
      <w:r w:rsidR="002B1E05">
        <w:rPr>
          <w:sz w:val="22"/>
          <w:szCs w:val="22"/>
          <w:lang w:eastAsia="cs-CZ"/>
        </w:rPr>
        <w:t xml:space="preserve"> a </w:t>
      </w:r>
      <w:r w:rsidRPr="006A625B">
        <w:rPr>
          <w:sz w:val="22"/>
          <w:szCs w:val="22"/>
          <w:lang w:eastAsia="cs-CZ"/>
        </w:rPr>
        <w:t>standardy jsou nezbytné pro vývoj</w:t>
      </w:r>
      <w:r w:rsidR="002B1E05">
        <w:rPr>
          <w:sz w:val="22"/>
          <w:szCs w:val="22"/>
          <w:lang w:eastAsia="cs-CZ"/>
        </w:rPr>
        <w:t xml:space="preserve"> a </w:t>
      </w:r>
      <w:r w:rsidRPr="006A625B">
        <w:rPr>
          <w:sz w:val="22"/>
          <w:szCs w:val="22"/>
          <w:lang w:eastAsia="cs-CZ"/>
        </w:rPr>
        <w:t>provoz zařízení v</w:t>
      </w:r>
      <w:ins w:id="803" w:author="Administrator" w:date="2024-04-29T12:42:00Z">
        <w:r w:rsidR="000B0C92">
          <w:rPr>
            <w:sz w:val="22"/>
            <w:szCs w:val="22"/>
            <w:lang w:eastAsia="cs-CZ"/>
          </w:rPr>
          <w:t> </w:t>
        </w:r>
      </w:ins>
      <w:proofErr w:type="spellStart"/>
      <w:del w:id="804" w:author="Administrator" w:date="2024-04-29T12:42:00Z">
        <w:r w:rsidRPr="006A625B" w:rsidDel="000B0C92">
          <w:rPr>
            <w:sz w:val="22"/>
            <w:szCs w:val="22"/>
            <w:lang w:eastAsia="cs-CZ"/>
          </w:rPr>
          <w:delText xml:space="preserve"> </w:delText>
        </w:r>
      </w:del>
      <w:r w:rsidRPr="006A625B">
        <w:rPr>
          <w:sz w:val="22"/>
          <w:szCs w:val="22"/>
          <w:lang w:eastAsia="cs-CZ"/>
        </w:rPr>
        <w:t>nanoměřítku</w:t>
      </w:r>
      <w:proofErr w:type="spellEnd"/>
      <w:r w:rsidRPr="006A625B">
        <w:rPr>
          <w:sz w:val="22"/>
          <w:szCs w:val="22"/>
          <w:lang w:eastAsia="cs-CZ"/>
        </w:rPr>
        <w:t>, která jsou tak malá, že desítky tisíc z nich mohou být umístěny na konci jediného lidského vlasu. NIST také přispívá k bezpečnosti velkých staveb, jako jsou mrakodrapy navržené tak, aby odolaly zemětřesením,</w:t>
      </w:r>
      <w:r w:rsidR="002B1E05">
        <w:rPr>
          <w:sz w:val="22"/>
          <w:szCs w:val="22"/>
          <w:lang w:eastAsia="cs-CZ"/>
        </w:rPr>
        <w:t xml:space="preserve"> a </w:t>
      </w:r>
      <w:r w:rsidRPr="006A625B">
        <w:rPr>
          <w:sz w:val="22"/>
          <w:szCs w:val="22"/>
          <w:lang w:eastAsia="cs-CZ"/>
        </w:rPr>
        <w:t>k rozvoji globálních komunikačních sítí, které jsou základem moderní společnosti.</w:t>
      </w:r>
      <w:r w:rsidR="00527CE4" w:rsidRPr="00527CE4">
        <w:rPr>
          <w:sz w:val="22"/>
          <w:szCs w:val="22"/>
          <w:lang w:eastAsia="cs-CZ"/>
        </w:rPr>
        <w:t xml:space="preserve"> </w:t>
      </w:r>
      <w:r w:rsidR="008C6106" w:rsidRPr="008C6106">
        <w:rPr>
          <w:sz w:val="22"/>
          <w:szCs w:val="22"/>
          <w:lang w:eastAsia="cs-CZ"/>
        </w:rPr>
        <w:t>[</w:t>
      </w:r>
      <w:del w:id="805" w:author="Vojtěch Bžatek" w:date="2024-05-22T11:34:00Z" w16du:dateUtc="2024-05-22T09:34:00Z">
        <w:r w:rsidR="008C6106" w:rsidRPr="008C6106" w:rsidDel="006E5371">
          <w:rPr>
            <w:sz w:val="22"/>
            <w:szCs w:val="22"/>
            <w:lang w:eastAsia="cs-CZ"/>
          </w:rPr>
          <w:delText>h</w:delText>
        </w:r>
      </w:del>
      <w:r w:rsidR="008C6106" w:rsidRPr="008C6106">
        <w:rPr>
          <w:sz w:val="22"/>
          <w:szCs w:val="22"/>
          <w:lang w:eastAsia="cs-CZ"/>
        </w:rPr>
        <w:t>16]</w:t>
      </w:r>
    </w:p>
    <w:p w14:paraId="566353E6" w14:textId="0D3ED408" w:rsidR="000B0E66" w:rsidRPr="006A625B" w:rsidRDefault="000B0E66">
      <w:pPr>
        <w:spacing w:before="0" w:after="120"/>
        <w:ind w:firstLine="397"/>
        <w:jc w:val="both"/>
        <w:rPr>
          <w:sz w:val="22"/>
          <w:szCs w:val="22"/>
          <w:lang w:eastAsia="cs-CZ"/>
        </w:rPr>
        <w:pPrChange w:id="806" w:author="Vojtěch Bžatek" w:date="2024-05-22T04:22:00Z" w16du:dateUtc="2024-05-22T02:22:00Z">
          <w:pPr>
            <w:spacing w:before="0"/>
            <w:ind w:firstLine="397"/>
            <w:jc w:val="both"/>
          </w:pPr>
        </w:pPrChange>
      </w:pPr>
      <w:r w:rsidRPr="006A625B">
        <w:rPr>
          <w:sz w:val="22"/>
          <w:szCs w:val="22"/>
          <w:lang w:eastAsia="cs-CZ"/>
        </w:rPr>
        <w:lastRenderedPageBreak/>
        <w:t>NIST je tedy nejen svědkem, ale i tvůrcem historie v oblasti vědy</w:t>
      </w:r>
      <w:r w:rsidR="002B1E05">
        <w:rPr>
          <w:sz w:val="22"/>
          <w:szCs w:val="22"/>
          <w:lang w:eastAsia="cs-CZ"/>
        </w:rPr>
        <w:t xml:space="preserve"> a </w:t>
      </w:r>
      <w:r w:rsidRPr="006A625B">
        <w:rPr>
          <w:sz w:val="22"/>
          <w:szCs w:val="22"/>
          <w:lang w:eastAsia="cs-CZ"/>
        </w:rPr>
        <w:t>technologie. Jeho odkaz</w:t>
      </w:r>
      <w:r w:rsidR="002B1E05">
        <w:rPr>
          <w:sz w:val="22"/>
          <w:szCs w:val="22"/>
          <w:lang w:eastAsia="cs-CZ"/>
        </w:rPr>
        <w:t xml:space="preserve"> a </w:t>
      </w:r>
      <w:r w:rsidRPr="006A625B">
        <w:rPr>
          <w:sz w:val="22"/>
          <w:szCs w:val="22"/>
          <w:lang w:eastAsia="cs-CZ"/>
        </w:rPr>
        <w:t>pokračující práce jsou zásadní pro pokrok</w:t>
      </w:r>
      <w:r w:rsidR="002B1E05">
        <w:rPr>
          <w:sz w:val="22"/>
          <w:szCs w:val="22"/>
          <w:lang w:eastAsia="cs-CZ"/>
        </w:rPr>
        <w:t xml:space="preserve"> a </w:t>
      </w:r>
      <w:r w:rsidRPr="006A625B">
        <w:rPr>
          <w:sz w:val="22"/>
          <w:szCs w:val="22"/>
          <w:lang w:eastAsia="cs-CZ"/>
        </w:rPr>
        <w:t>bezpečnost po celém světě. S jeho pomocí se podařilo překonat mnohé výzvy</w:t>
      </w:r>
      <w:r w:rsidR="002B1E05">
        <w:rPr>
          <w:sz w:val="22"/>
          <w:szCs w:val="22"/>
          <w:lang w:eastAsia="cs-CZ"/>
        </w:rPr>
        <w:t xml:space="preserve"> a </w:t>
      </w:r>
      <w:r w:rsidRPr="006A625B">
        <w:rPr>
          <w:sz w:val="22"/>
          <w:szCs w:val="22"/>
          <w:lang w:eastAsia="cs-CZ"/>
        </w:rPr>
        <w:t>otevřít dveře k novým možnostem v různých průmyslových</w:t>
      </w:r>
      <w:r w:rsidR="002B1E05">
        <w:rPr>
          <w:sz w:val="22"/>
          <w:szCs w:val="22"/>
          <w:lang w:eastAsia="cs-CZ"/>
        </w:rPr>
        <w:t xml:space="preserve"> a </w:t>
      </w:r>
      <w:r w:rsidRPr="006A625B">
        <w:rPr>
          <w:sz w:val="22"/>
          <w:szCs w:val="22"/>
          <w:lang w:eastAsia="cs-CZ"/>
        </w:rPr>
        <w:t>vědeckých oborech.</w:t>
      </w:r>
      <w:r w:rsidR="00527CE4">
        <w:rPr>
          <w:sz w:val="22"/>
          <w:szCs w:val="22"/>
          <w:lang w:eastAsia="cs-CZ"/>
        </w:rPr>
        <w:t xml:space="preserve"> </w:t>
      </w:r>
      <w:r w:rsidR="008C6106" w:rsidRPr="008C6106">
        <w:rPr>
          <w:sz w:val="22"/>
          <w:szCs w:val="22"/>
          <w:lang w:eastAsia="cs-CZ"/>
        </w:rPr>
        <w:t>[</w:t>
      </w:r>
      <w:del w:id="807" w:author="Vojtěch Bžatek" w:date="2024-05-22T11:34:00Z" w16du:dateUtc="2024-05-22T09:34:00Z">
        <w:r w:rsidR="008C6106" w:rsidRPr="008C6106" w:rsidDel="006E5371">
          <w:rPr>
            <w:sz w:val="22"/>
            <w:szCs w:val="22"/>
            <w:lang w:eastAsia="cs-CZ"/>
          </w:rPr>
          <w:delText>h</w:delText>
        </w:r>
      </w:del>
      <w:r w:rsidR="008C6106" w:rsidRPr="008C6106">
        <w:rPr>
          <w:sz w:val="22"/>
          <w:szCs w:val="22"/>
          <w:lang w:eastAsia="cs-CZ"/>
        </w:rPr>
        <w:t>16]</w:t>
      </w:r>
    </w:p>
    <w:p w14:paraId="338E7BDA" w14:textId="3DF31185" w:rsidR="00BC15AD" w:rsidRDefault="0051198C" w:rsidP="00A15932">
      <w:pPr>
        <w:spacing w:before="0" w:after="0"/>
        <w:ind w:firstLine="397"/>
        <w:jc w:val="both"/>
        <w:rPr>
          <w:ins w:id="808" w:author="Vojtěch Bžatek" w:date="2024-05-22T03:59:00Z" w16du:dateUtc="2024-05-22T01:59:00Z"/>
          <w:sz w:val="22"/>
          <w:szCs w:val="22"/>
          <w:lang w:eastAsia="cs-CZ"/>
        </w:rPr>
      </w:pPr>
      <w:r w:rsidRPr="006A625B">
        <w:rPr>
          <w:sz w:val="22"/>
          <w:szCs w:val="22"/>
          <w:lang w:eastAsia="cs-CZ"/>
        </w:rPr>
        <w:t>V roce 2017 NIST zahájil proces výběru, hodnocení</w:t>
      </w:r>
      <w:r w:rsidR="002B1E05">
        <w:rPr>
          <w:sz w:val="22"/>
          <w:szCs w:val="22"/>
          <w:lang w:eastAsia="cs-CZ"/>
        </w:rPr>
        <w:t xml:space="preserve"> a </w:t>
      </w:r>
      <w:r w:rsidRPr="006A625B">
        <w:rPr>
          <w:sz w:val="22"/>
          <w:szCs w:val="22"/>
          <w:lang w:eastAsia="cs-CZ"/>
        </w:rPr>
        <w:t xml:space="preserve">standardizace jednoho nebo více algoritmů pro kvantově odolné veřejné klíčové kryptografie. Tyto algoritmy mají nahradit stávající, které jsou zranitelné vůči útokům kvantových počítačů. Nové standardy </w:t>
      </w:r>
      <w:del w:id="809" w:author="Administrator" w:date="2024-04-29T12:43:00Z">
        <w:r w:rsidR="0087000B" w:rsidDel="000B0C92">
          <w:rPr>
            <w:sz w:val="22"/>
            <w:szCs w:val="22"/>
            <w:lang w:eastAsia="cs-CZ"/>
          </w:rPr>
          <w:delText>měli</w:delText>
        </w:r>
        <w:r w:rsidRPr="006A625B" w:rsidDel="000B0C92">
          <w:rPr>
            <w:sz w:val="22"/>
            <w:szCs w:val="22"/>
            <w:lang w:eastAsia="cs-CZ"/>
          </w:rPr>
          <w:delText xml:space="preserve"> </w:delText>
        </w:r>
      </w:del>
      <w:ins w:id="810" w:author="Administrator" w:date="2024-04-29T12:43:00Z">
        <w:r w:rsidR="000B0C92">
          <w:rPr>
            <w:sz w:val="22"/>
            <w:szCs w:val="22"/>
            <w:lang w:eastAsia="cs-CZ"/>
          </w:rPr>
          <w:t>měly</w:t>
        </w:r>
        <w:r w:rsidR="000B0C92" w:rsidRPr="006A625B">
          <w:rPr>
            <w:sz w:val="22"/>
            <w:szCs w:val="22"/>
            <w:lang w:eastAsia="cs-CZ"/>
          </w:rPr>
          <w:t xml:space="preserve"> </w:t>
        </w:r>
      </w:ins>
      <w:r w:rsidRPr="006A625B">
        <w:rPr>
          <w:sz w:val="22"/>
          <w:szCs w:val="22"/>
          <w:lang w:eastAsia="cs-CZ"/>
        </w:rPr>
        <w:t>zahrnovat algoritmy pro digitální podpisy, šifrování</w:t>
      </w:r>
      <w:r w:rsidR="002B1E05">
        <w:rPr>
          <w:sz w:val="22"/>
          <w:szCs w:val="22"/>
          <w:lang w:eastAsia="cs-CZ"/>
        </w:rPr>
        <w:t xml:space="preserve"> a </w:t>
      </w:r>
      <w:r w:rsidRPr="006A625B">
        <w:rPr>
          <w:sz w:val="22"/>
          <w:szCs w:val="22"/>
          <w:lang w:eastAsia="cs-CZ"/>
        </w:rPr>
        <w:t>vytváření klíčů, které budou dostupné celosvětově</w:t>
      </w:r>
      <w:r w:rsidR="002B1E05">
        <w:rPr>
          <w:sz w:val="22"/>
          <w:szCs w:val="22"/>
          <w:lang w:eastAsia="cs-CZ"/>
        </w:rPr>
        <w:t xml:space="preserve"> a </w:t>
      </w:r>
      <w:r w:rsidRPr="006A625B">
        <w:rPr>
          <w:sz w:val="22"/>
          <w:szCs w:val="22"/>
          <w:lang w:eastAsia="cs-CZ"/>
        </w:rPr>
        <w:t>ochrání citlivé informace vlády i po vzniku kvantových počítačů. Jako první krok NIST vyžádal veřejné komentáře k návrhům minimálních požadavků na přijatelnost, požadavků na předložení</w:t>
      </w:r>
      <w:r w:rsidR="002B1E05">
        <w:rPr>
          <w:sz w:val="22"/>
          <w:szCs w:val="22"/>
          <w:lang w:eastAsia="cs-CZ"/>
        </w:rPr>
        <w:t xml:space="preserve"> a </w:t>
      </w:r>
      <w:r w:rsidRPr="006A625B">
        <w:rPr>
          <w:sz w:val="22"/>
          <w:szCs w:val="22"/>
          <w:lang w:eastAsia="cs-CZ"/>
        </w:rPr>
        <w:t xml:space="preserve">kritérií pro hodnocení kandidátních algoritmů. </w:t>
      </w:r>
      <w:r w:rsidR="008C6106" w:rsidRPr="008C6106">
        <w:rPr>
          <w:sz w:val="22"/>
          <w:szCs w:val="22"/>
          <w:lang w:eastAsia="cs-CZ"/>
        </w:rPr>
        <w:t>[</w:t>
      </w:r>
      <w:del w:id="811" w:author="Vojtěch Bžatek" w:date="2024-05-22T11:34:00Z" w16du:dateUtc="2024-05-22T09:34:00Z">
        <w:r w:rsidR="008C6106" w:rsidRPr="008C6106" w:rsidDel="006E5371">
          <w:rPr>
            <w:sz w:val="22"/>
            <w:szCs w:val="22"/>
            <w:lang w:eastAsia="cs-CZ"/>
          </w:rPr>
          <w:delText>h</w:delText>
        </w:r>
      </w:del>
      <w:r w:rsidR="008C6106" w:rsidRPr="008C6106">
        <w:rPr>
          <w:sz w:val="22"/>
          <w:szCs w:val="22"/>
          <w:lang w:eastAsia="cs-CZ"/>
        </w:rPr>
        <w:t>16]</w:t>
      </w:r>
      <w:r w:rsidR="00BC15AD">
        <w:rPr>
          <w:color w:val="FF0000"/>
          <w:sz w:val="22"/>
          <w:szCs w:val="22"/>
          <w:lang w:eastAsia="cs-CZ"/>
        </w:rPr>
        <w:t xml:space="preserve"> </w:t>
      </w:r>
      <w:r w:rsidR="00BC15AD" w:rsidRPr="00CC4175">
        <w:rPr>
          <w:sz w:val="22"/>
          <w:szCs w:val="22"/>
          <w:lang w:eastAsia="cs-CZ"/>
        </w:rPr>
        <w:t xml:space="preserve">Na základě toho zveřejnil 5 bezpečnostních kategorií podle odpovídající náročnosti útoku hrubou silou. </w:t>
      </w:r>
      <w:r w:rsidR="00CC4175">
        <w:rPr>
          <w:sz w:val="22"/>
          <w:szCs w:val="22"/>
          <w:lang w:eastAsia="cs-CZ"/>
        </w:rPr>
        <w:t xml:space="preserve">Například pro algoritmy zařazené do 3. kategorie je odpovídající náročnost na útok hrubou silou odpovídající útok hrubou silou na AES-192. </w:t>
      </w:r>
      <w:r w:rsidR="003A27F4">
        <w:rPr>
          <w:sz w:val="22"/>
          <w:szCs w:val="22"/>
          <w:lang w:eastAsia="cs-CZ"/>
        </w:rPr>
        <w:t>[</w:t>
      </w:r>
      <w:del w:id="812" w:author="Vojtěch Bžatek" w:date="2024-05-22T11:34:00Z" w16du:dateUtc="2024-05-22T09:34:00Z">
        <w:r w:rsidR="003A27F4" w:rsidDel="006E5371">
          <w:rPr>
            <w:sz w:val="22"/>
            <w:szCs w:val="22"/>
            <w:lang w:eastAsia="cs-CZ"/>
          </w:rPr>
          <w:delText>h</w:delText>
        </w:r>
      </w:del>
      <w:r w:rsidR="003A27F4">
        <w:rPr>
          <w:sz w:val="22"/>
          <w:szCs w:val="22"/>
          <w:lang w:eastAsia="cs-CZ"/>
        </w:rPr>
        <w:t>17]</w:t>
      </w:r>
    </w:p>
    <w:p w14:paraId="4D58E5BD" w14:textId="77777777" w:rsidR="009F4949" w:rsidRDefault="009F4949" w:rsidP="009F4949">
      <w:pPr>
        <w:spacing w:before="0" w:after="0"/>
        <w:ind w:firstLine="397"/>
        <w:jc w:val="center"/>
        <w:rPr>
          <w:ins w:id="813" w:author="Vojtěch Bžatek" w:date="2024-05-22T03:59:00Z" w16du:dateUtc="2024-05-22T01:59:00Z"/>
        </w:rPr>
      </w:pPr>
    </w:p>
    <w:p w14:paraId="0DD38C63" w14:textId="55879480" w:rsidR="009F4949" w:rsidDel="009F4949" w:rsidRDefault="009F4949" w:rsidP="009F4949">
      <w:pPr>
        <w:spacing w:before="0" w:after="0"/>
        <w:ind w:firstLine="397"/>
        <w:jc w:val="center"/>
        <w:rPr>
          <w:del w:id="814" w:author="Vojtěch Bžatek" w:date="2024-05-22T03:59:00Z" w16du:dateUtc="2024-05-22T01:59:00Z"/>
          <w:moveTo w:id="815" w:author="Vojtěch Bžatek" w:date="2024-05-22T03:59:00Z" w16du:dateUtc="2024-05-22T01:59:00Z"/>
          <w:sz w:val="22"/>
          <w:szCs w:val="22"/>
          <w:lang w:eastAsia="cs-CZ"/>
        </w:rPr>
      </w:pPr>
      <w:moveToRangeStart w:id="816" w:author="Vojtěch Bžatek" w:date="2024-05-22T03:59:00Z" w:name="move167242806"/>
      <w:moveTo w:id="817" w:author="Vojtěch Bžatek" w:date="2024-05-22T03:59:00Z" w16du:dateUtc="2024-05-22T01:59:00Z">
        <w:r>
          <w:t>Tabulka 1 - Bezpečnostní kategorie PQC – NIST [</w:t>
        </w:r>
        <w:del w:id="818" w:author="Vojtěch Bžatek" w:date="2024-05-22T11:34:00Z" w16du:dateUtc="2024-05-22T09:34:00Z">
          <w:r w:rsidDel="006E5371">
            <w:delText>h</w:delText>
          </w:r>
        </w:del>
        <w:r>
          <w:t>17]</w:t>
        </w:r>
      </w:moveTo>
    </w:p>
    <w:moveToRangeEnd w:id="816"/>
    <w:p w14:paraId="16230F7F" w14:textId="77777777" w:rsidR="009F4949" w:rsidRDefault="009F4949">
      <w:pPr>
        <w:spacing w:before="0" w:after="0"/>
        <w:ind w:firstLine="397"/>
        <w:jc w:val="center"/>
        <w:rPr>
          <w:sz w:val="22"/>
          <w:szCs w:val="22"/>
          <w:lang w:eastAsia="cs-CZ"/>
        </w:rPr>
        <w:pPrChange w:id="819" w:author="Vojtěch Bžatek" w:date="2024-05-22T03:59:00Z" w16du:dateUtc="2024-05-22T01:59:00Z">
          <w:pPr>
            <w:spacing w:before="0" w:after="0"/>
            <w:ind w:firstLine="397"/>
            <w:jc w:val="both"/>
          </w:pPr>
        </w:pPrChange>
      </w:pPr>
    </w:p>
    <w:tbl>
      <w:tblPr>
        <w:tblStyle w:val="Mkatabulky"/>
        <w:tblW w:w="0" w:type="auto"/>
        <w:tblInd w:w="2850" w:type="dxa"/>
        <w:tblLook w:val="04A0" w:firstRow="1" w:lastRow="0" w:firstColumn="1" w:lastColumn="0" w:noHBand="0" w:noVBand="1"/>
      </w:tblPr>
      <w:tblGrid>
        <w:gridCol w:w="876"/>
        <w:gridCol w:w="2203"/>
      </w:tblGrid>
      <w:tr w:rsidR="00BC15AD" w14:paraId="68CA9AED" w14:textId="77777777" w:rsidTr="000B536A">
        <w:trPr>
          <w:trHeight w:val="382"/>
        </w:trPr>
        <w:tc>
          <w:tcPr>
            <w:tcW w:w="876" w:type="dxa"/>
          </w:tcPr>
          <w:p w14:paraId="56E6B620" w14:textId="31A3907E" w:rsidR="00BC15AD" w:rsidRDefault="00BC15AD" w:rsidP="006C437F">
            <w:pPr>
              <w:spacing w:before="0" w:after="0"/>
              <w:jc w:val="center"/>
              <w:rPr>
                <w:sz w:val="22"/>
                <w:szCs w:val="22"/>
                <w:lang w:eastAsia="cs-CZ"/>
              </w:rPr>
            </w:pPr>
            <w:r>
              <w:rPr>
                <w:sz w:val="22"/>
                <w:szCs w:val="22"/>
                <w:lang w:eastAsia="cs-CZ"/>
              </w:rPr>
              <w:t>Úroveň</w:t>
            </w:r>
          </w:p>
        </w:tc>
        <w:tc>
          <w:tcPr>
            <w:tcW w:w="2203" w:type="dxa"/>
          </w:tcPr>
          <w:p w14:paraId="6BE5C52F" w14:textId="6159AAFD" w:rsidR="00BC15AD" w:rsidRDefault="00BC15AD" w:rsidP="006C437F">
            <w:pPr>
              <w:spacing w:before="0" w:after="0"/>
              <w:jc w:val="center"/>
              <w:rPr>
                <w:sz w:val="22"/>
                <w:szCs w:val="22"/>
                <w:lang w:eastAsia="cs-CZ"/>
              </w:rPr>
            </w:pPr>
            <w:r>
              <w:rPr>
                <w:sz w:val="22"/>
                <w:szCs w:val="22"/>
                <w:lang w:eastAsia="cs-CZ"/>
              </w:rPr>
              <w:t>Náročnost</w:t>
            </w:r>
          </w:p>
        </w:tc>
      </w:tr>
      <w:tr w:rsidR="00BC15AD" w14:paraId="01A7873B" w14:textId="77777777" w:rsidTr="000B536A">
        <w:trPr>
          <w:trHeight w:val="382"/>
        </w:trPr>
        <w:tc>
          <w:tcPr>
            <w:tcW w:w="876" w:type="dxa"/>
            <w:vAlign w:val="center"/>
          </w:tcPr>
          <w:p w14:paraId="3FA663DE" w14:textId="010C690D" w:rsidR="00BC15AD" w:rsidRDefault="00BC15AD" w:rsidP="006C437F">
            <w:pPr>
              <w:spacing w:before="0" w:after="0"/>
              <w:jc w:val="center"/>
              <w:rPr>
                <w:sz w:val="22"/>
                <w:szCs w:val="22"/>
                <w:lang w:eastAsia="cs-CZ"/>
              </w:rPr>
            </w:pPr>
            <w:r>
              <w:rPr>
                <w:sz w:val="22"/>
                <w:szCs w:val="22"/>
                <w:lang w:eastAsia="cs-CZ"/>
              </w:rPr>
              <w:t>1</w:t>
            </w:r>
          </w:p>
        </w:tc>
        <w:tc>
          <w:tcPr>
            <w:tcW w:w="2203" w:type="dxa"/>
            <w:vAlign w:val="bottom"/>
          </w:tcPr>
          <w:p w14:paraId="6D521975" w14:textId="1103059A" w:rsidR="00BC15AD" w:rsidRDefault="00BC15AD" w:rsidP="00A15932">
            <w:pPr>
              <w:spacing w:before="0" w:after="0"/>
              <w:jc w:val="both"/>
              <w:rPr>
                <w:sz w:val="22"/>
                <w:szCs w:val="22"/>
                <w:lang w:eastAsia="cs-CZ"/>
              </w:rPr>
            </w:pPr>
            <w:r>
              <w:t>AES-128</w:t>
            </w:r>
          </w:p>
        </w:tc>
      </w:tr>
      <w:tr w:rsidR="00BC15AD" w14:paraId="5AB030B2" w14:textId="77777777" w:rsidTr="000B536A">
        <w:trPr>
          <w:trHeight w:val="382"/>
        </w:trPr>
        <w:tc>
          <w:tcPr>
            <w:tcW w:w="876" w:type="dxa"/>
            <w:vAlign w:val="center"/>
          </w:tcPr>
          <w:p w14:paraId="12FBA14D" w14:textId="5426D2B1" w:rsidR="00BC15AD" w:rsidRDefault="00BC15AD" w:rsidP="006C437F">
            <w:pPr>
              <w:spacing w:before="0" w:after="0"/>
              <w:jc w:val="center"/>
              <w:rPr>
                <w:sz w:val="22"/>
                <w:szCs w:val="22"/>
                <w:lang w:eastAsia="cs-CZ"/>
              </w:rPr>
            </w:pPr>
            <w:r>
              <w:rPr>
                <w:sz w:val="22"/>
                <w:szCs w:val="22"/>
                <w:lang w:eastAsia="cs-CZ"/>
              </w:rPr>
              <w:t>2</w:t>
            </w:r>
          </w:p>
        </w:tc>
        <w:tc>
          <w:tcPr>
            <w:tcW w:w="2203" w:type="dxa"/>
            <w:vAlign w:val="bottom"/>
          </w:tcPr>
          <w:p w14:paraId="5A67C9A9" w14:textId="1179B1DD" w:rsidR="00BC15AD" w:rsidRDefault="006C437F" w:rsidP="00A15932">
            <w:pPr>
              <w:spacing w:before="0" w:after="0"/>
              <w:jc w:val="both"/>
              <w:rPr>
                <w:sz w:val="22"/>
                <w:szCs w:val="22"/>
                <w:lang w:eastAsia="cs-CZ"/>
              </w:rPr>
            </w:pPr>
            <w:r>
              <w:t>SHA256/ SHA3-256</w:t>
            </w:r>
          </w:p>
        </w:tc>
      </w:tr>
      <w:tr w:rsidR="00BC15AD" w14:paraId="2DD7DF90" w14:textId="77777777" w:rsidTr="000B536A">
        <w:trPr>
          <w:trHeight w:val="382"/>
        </w:trPr>
        <w:tc>
          <w:tcPr>
            <w:tcW w:w="876" w:type="dxa"/>
            <w:vAlign w:val="center"/>
          </w:tcPr>
          <w:p w14:paraId="34490C29" w14:textId="706DA844" w:rsidR="00BC15AD" w:rsidRDefault="00BC15AD" w:rsidP="006C437F">
            <w:pPr>
              <w:spacing w:before="0" w:after="0"/>
              <w:jc w:val="center"/>
              <w:rPr>
                <w:sz w:val="22"/>
                <w:szCs w:val="22"/>
                <w:lang w:eastAsia="cs-CZ"/>
              </w:rPr>
            </w:pPr>
            <w:r>
              <w:rPr>
                <w:sz w:val="22"/>
                <w:szCs w:val="22"/>
                <w:lang w:eastAsia="cs-CZ"/>
              </w:rPr>
              <w:t>3</w:t>
            </w:r>
          </w:p>
        </w:tc>
        <w:tc>
          <w:tcPr>
            <w:tcW w:w="2203" w:type="dxa"/>
            <w:vAlign w:val="bottom"/>
          </w:tcPr>
          <w:p w14:paraId="71643F28" w14:textId="4755212A" w:rsidR="00BC15AD" w:rsidRDefault="00BC15AD" w:rsidP="00A15932">
            <w:pPr>
              <w:spacing w:before="0" w:after="0"/>
              <w:jc w:val="both"/>
              <w:rPr>
                <w:sz w:val="22"/>
                <w:szCs w:val="22"/>
                <w:lang w:eastAsia="cs-CZ"/>
              </w:rPr>
            </w:pPr>
            <w:r>
              <w:t>AES-192</w:t>
            </w:r>
          </w:p>
        </w:tc>
      </w:tr>
      <w:tr w:rsidR="00BC15AD" w14:paraId="3E9B422C" w14:textId="77777777" w:rsidTr="000B536A">
        <w:trPr>
          <w:trHeight w:val="382"/>
        </w:trPr>
        <w:tc>
          <w:tcPr>
            <w:tcW w:w="876" w:type="dxa"/>
            <w:vAlign w:val="center"/>
          </w:tcPr>
          <w:p w14:paraId="4DA85EDE" w14:textId="39DD2773" w:rsidR="00BC15AD" w:rsidRDefault="00BC15AD" w:rsidP="006C437F">
            <w:pPr>
              <w:spacing w:before="0" w:after="0"/>
              <w:jc w:val="center"/>
              <w:rPr>
                <w:sz w:val="22"/>
                <w:szCs w:val="22"/>
                <w:lang w:eastAsia="cs-CZ"/>
              </w:rPr>
            </w:pPr>
            <w:r>
              <w:rPr>
                <w:sz w:val="22"/>
                <w:szCs w:val="22"/>
                <w:lang w:eastAsia="cs-CZ"/>
              </w:rPr>
              <w:t>4</w:t>
            </w:r>
          </w:p>
        </w:tc>
        <w:tc>
          <w:tcPr>
            <w:tcW w:w="2203" w:type="dxa"/>
            <w:vAlign w:val="bottom"/>
          </w:tcPr>
          <w:p w14:paraId="4F4C5665" w14:textId="09435EDC" w:rsidR="00BC15AD" w:rsidRDefault="006C437F" w:rsidP="00A15932">
            <w:pPr>
              <w:spacing w:before="0" w:after="0"/>
              <w:jc w:val="both"/>
              <w:rPr>
                <w:sz w:val="22"/>
                <w:szCs w:val="22"/>
                <w:lang w:eastAsia="cs-CZ"/>
              </w:rPr>
            </w:pPr>
            <w:r>
              <w:t>SHA384/ SHA3-384</w:t>
            </w:r>
          </w:p>
        </w:tc>
      </w:tr>
      <w:tr w:rsidR="00BC15AD" w14:paraId="436F94F0" w14:textId="77777777" w:rsidTr="000B536A">
        <w:trPr>
          <w:trHeight w:val="382"/>
        </w:trPr>
        <w:tc>
          <w:tcPr>
            <w:tcW w:w="876" w:type="dxa"/>
            <w:vAlign w:val="center"/>
          </w:tcPr>
          <w:p w14:paraId="654677E3" w14:textId="743F2C3C" w:rsidR="00BC15AD" w:rsidRDefault="00BC15AD" w:rsidP="006C437F">
            <w:pPr>
              <w:spacing w:before="0" w:after="0"/>
              <w:jc w:val="center"/>
              <w:rPr>
                <w:sz w:val="22"/>
                <w:szCs w:val="22"/>
                <w:lang w:eastAsia="cs-CZ"/>
              </w:rPr>
            </w:pPr>
            <w:r>
              <w:rPr>
                <w:sz w:val="22"/>
                <w:szCs w:val="22"/>
                <w:lang w:eastAsia="cs-CZ"/>
              </w:rPr>
              <w:t>5</w:t>
            </w:r>
          </w:p>
        </w:tc>
        <w:tc>
          <w:tcPr>
            <w:tcW w:w="2203" w:type="dxa"/>
            <w:vAlign w:val="bottom"/>
          </w:tcPr>
          <w:p w14:paraId="5B721A80" w14:textId="2C74A819" w:rsidR="00BC15AD" w:rsidRDefault="00BC15AD" w:rsidP="00A15932">
            <w:pPr>
              <w:spacing w:before="0" w:after="0"/>
              <w:jc w:val="both"/>
              <w:rPr>
                <w:sz w:val="22"/>
                <w:szCs w:val="22"/>
                <w:lang w:eastAsia="cs-CZ"/>
              </w:rPr>
            </w:pPr>
            <w:r>
              <w:t>AES-256</w:t>
            </w:r>
          </w:p>
        </w:tc>
      </w:tr>
    </w:tbl>
    <w:p w14:paraId="0627D52C" w14:textId="0AF97650" w:rsidR="00BC15AD" w:rsidDel="009F4949" w:rsidRDefault="000B536A" w:rsidP="000B536A">
      <w:pPr>
        <w:spacing w:before="0" w:after="0"/>
        <w:ind w:firstLine="397"/>
        <w:jc w:val="center"/>
        <w:rPr>
          <w:moveFrom w:id="820" w:author="Vojtěch Bžatek" w:date="2024-05-22T03:59:00Z" w16du:dateUtc="2024-05-22T01:59:00Z"/>
          <w:sz w:val="22"/>
          <w:szCs w:val="22"/>
          <w:lang w:eastAsia="cs-CZ"/>
        </w:rPr>
      </w:pPr>
      <w:moveFromRangeStart w:id="821" w:author="Vojtěch Bžatek" w:date="2024-05-22T03:59:00Z" w:name="move167242806"/>
      <w:moveFrom w:id="822" w:author="Vojtěch Bžatek" w:date="2024-05-22T03:59:00Z" w16du:dateUtc="2024-05-22T01:59:00Z">
        <w:r w:rsidDel="009F4949">
          <w:t xml:space="preserve">Tabulka 1 - Bezpečnostní kategorie </w:t>
        </w:r>
        <w:r w:rsidR="008C6106" w:rsidDel="009F4949">
          <w:t>PQC – NIST</w:t>
        </w:r>
        <w:r w:rsidR="003A27F4" w:rsidDel="009F4949">
          <w:t xml:space="preserve"> [h17]</w:t>
        </w:r>
      </w:moveFrom>
    </w:p>
    <w:moveFromRangeEnd w:id="821"/>
    <w:p w14:paraId="7078E4EF" w14:textId="77777777" w:rsidR="00BC15AD" w:rsidRPr="006A625B" w:rsidRDefault="00BC15AD" w:rsidP="00A15932">
      <w:pPr>
        <w:spacing w:before="0" w:after="0"/>
        <w:ind w:firstLine="397"/>
        <w:jc w:val="both"/>
        <w:rPr>
          <w:sz w:val="22"/>
          <w:szCs w:val="22"/>
          <w:lang w:eastAsia="cs-CZ"/>
        </w:rPr>
      </w:pPr>
    </w:p>
    <w:p w14:paraId="13FDCCCB" w14:textId="1A334FA7" w:rsidR="0051198C" w:rsidRPr="006A625B" w:rsidRDefault="0051198C">
      <w:pPr>
        <w:spacing w:before="0" w:after="120"/>
        <w:ind w:firstLine="397"/>
        <w:jc w:val="both"/>
        <w:rPr>
          <w:rFonts w:eastAsia="Times New Roman"/>
          <w:color w:val="FF0000"/>
          <w:sz w:val="22"/>
          <w:szCs w:val="22"/>
          <w:lang w:eastAsia="cs-CZ"/>
        </w:rPr>
        <w:pPrChange w:id="823" w:author="Vojtěch Bžatek" w:date="2024-05-22T04:23:00Z" w16du:dateUtc="2024-05-22T02:23:00Z">
          <w:pPr>
            <w:spacing w:before="0" w:after="0"/>
            <w:ind w:firstLine="397"/>
            <w:jc w:val="both"/>
          </w:pPr>
        </w:pPrChange>
      </w:pPr>
      <w:del w:id="824" w:author="Administrator" w:date="2024-04-29T12:44:00Z">
        <w:r w:rsidRPr="006A625B" w:rsidDel="000B0C92">
          <w:rPr>
            <w:rFonts w:eastAsia="Times New Roman"/>
            <w:sz w:val="22"/>
            <w:szCs w:val="22"/>
            <w:lang w:eastAsia="cs-CZ"/>
          </w:rPr>
          <w:delText xml:space="preserve"> </w:delText>
        </w:r>
      </w:del>
      <w:r w:rsidR="00BC15AD" w:rsidRPr="006A625B">
        <w:rPr>
          <w:sz w:val="22"/>
          <w:szCs w:val="22"/>
          <w:lang w:eastAsia="cs-CZ"/>
        </w:rPr>
        <w:t>Nominace na post-kvantové kandidátní algoritmy mohly být podány až do konečného termínu 30. listopadu 2017</w:t>
      </w:r>
      <w:r w:rsidR="00BC15AD">
        <w:rPr>
          <w:sz w:val="22"/>
          <w:szCs w:val="22"/>
          <w:lang w:eastAsia="cs-CZ"/>
        </w:rPr>
        <w:t xml:space="preserve"> </w:t>
      </w:r>
      <w:r w:rsidR="00BC15AD" w:rsidRPr="003A27F4">
        <w:rPr>
          <w:sz w:val="22"/>
          <w:szCs w:val="22"/>
          <w:lang w:eastAsia="cs-CZ"/>
        </w:rPr>
        <w:t>[</w:t>
      </w:r>
      <w:del w:id="825" w:author="Vojtěch Bžatek" w:date="2024-05-22T11:34:00Z" w16du:dateUtc="2024-05-22T09:34:00Z">
        <w:r w:rsidR="00BC15AD" w:rsidRPr="003A27F4" w:rsidDel="006E5371">
          <w:rPr>
            <w:sz w:val="22"/>
            <w:szCs w:val="22"/>
            <w:lang w:eastAsia="cs-CZ"/>
          </w:rPr>
          <w:delText>h</w:delText>
        </w:r>
      </w:del>
      <w:r w:rsidR="003A27F4" w:rsidRPr="003A27F4">
        <w:rPr>
          <w:sz w:val="22"/>
          <w:szCs w:val="22"/>
          <w:lang w:eastAsia="cs-CZ"/>
        </w:rPr>
        <w:t>18</w:t>
      </w:r>
      <w:r w:rsidR="00BC15AD" w:rsidRPr="003A27F4">
        <w:rPr>
          <w:sz w:val="22"/>
          <w:szCs w:val="22"/>
          <w:lang w:eastAsia="cs-CZ"/>
        </w:rPr>
        <w:t>]</w:t>
      </w:r>
      <w:r w:rsidR="00BC15AD" w:rsidRPr="006A625B">
        <w:rPr>
          <w:sz w:val="22"/>
          <w:szCs w:val="22"/>
          <w:lang w:eastAsia="cs-CZ"/>
        </w:rPr>
        <w:t xml:space="preserve">. </w:t>
      </w:r>
      <w:del w:id="826" w:author="Administrator" w:date="2024-04-29T12:44:00Z">
        <w:r w:rsidR="00BC15AD" w:rsidDel="000B0C92">
          <w:rPr>
            <w:sz w:val="22"/>
            <w:szCs w:val="22"/>
            <w:lang w:eastAsia="cs-CZ"/>
          </w:rPr>
          <w:delText xml:space="preserve"> </w:delText>
        </w:r>
      </w:del>
      <w:r w:rsidRPr="006A625B">
        <w:rPr>
          <w:rFonts w:eastAsia="Times New Roman"/>
          <w:sz w:val="22"/>
          <w:szCs w:val="22"/>
          <w:lang w:eastAsia="cs-CZ"/>
        </w:rPr>
        <w:t>Původně bylo předloženo 69 kandidátů, i když hrstka se rychle stáhla poté, co byly objeveny chyby,</w:t>
      </w:r>
      <w:r w:rsidR="002B1E05">
        <w:rPr>
          <w:rFonts w:eastAsia="Times New Roman"/>
          <w:sz w:val="22"/>
          <w:szCs w:val="22"/>
          <w:lang w:eastAsia="cs-CZ"/>
        </w:rPr>
        <w:t xml:space="preserve"> a </w:t>
      </w:r>
      <w:r w:rsidRPr="006A625B">
        <w:rPr>
          <w:rFonts w:eastAsia="Times New Roman"/>
          <w:sz w:val="22"/>
          <w:szCs w:val="22"/>
          <w:lang w:eastAsia="cs-CZ"/>
        </w:rPr>
        <w:t>v lednu 2019 NIST ukončil první kolo procesu</w:t>
      </w:r>
      <w:r w:rsidR="002B1E05">
        <w:rPr>
          <w:rFonts w:eastAsia="Times New Roman"/>
          <w:sz w:val="22"/>
          <w:szCs w:val="22"/>
          <w:lang w:eastAsia="cs-CZ"/>
        </w:rPr>
        <w:t xml:space="preserve"> a </w:t>
      </w:r>
      <w:r w:rsidRPr="006A625B">
        <w:rPr>
          <w:rFonts w:eastAsia="Times New Roman"/>
          <w:sz w:val="22"/>
          <w:szCs w:val="22"/>
          <w:lang w:eastAsia="cs-CZ"/>
        </w:rPr>
        <w:t xml:space="preserve">oznámil 26 </w:t>
      </w:r>
      <w:r w:rsidR="006A625B" w:rsidRPr="006A625B">
        <w:rPr>
          <w:rFonts w:eastAsia="Times New Roman"/>
          <w:sz w:val="22"/>
          <w:szCs w:val="22"/>
          <w:lang w:eastAsia="cs-CZ"/>
        </w:rPr>
        <w:t>algoritmů</w:t>
      </w:r>
      <w:r w:rsidRPr="006A625B">
        <w:rPr>
          <w:rFonts w:eastAsia="Times New Roman"/>
          <w:sz w:val="22"/>
          <w:szCs w:val="22"/>
          <w:lang w:eastAsia="cs-CZ"/>
        </w:rPr>
        <w:t xml:space="preserve">, které se dostaly do druhého kola. V červenci 2020, po téměř 18 měsících soustředění komunity na tato schémata, NIST oznámil své kandidáty do posledního kola: 4 mechanismy </w:t>
      </w:r>
      <w:r w:rsidR="0087000B">
        <w:rPr>
          <w:rFonts w:eastAsia="Times New Roman"/>
          <w:sz w:val="22"/>
          <w:szCs w:val="22"/>
          <w:lang w:eastAsia="cs-CZ"/>
        </w:rPr>
        <w:t>výměny</w:t>
      </w:r>
      <w:r w:rsidRPr="006A625B">
        <w:rPr>
          <w:rFonts w:eastAsia="Times New Roman"/>
          <w:sz w:val="22"/>
          <w:szCs w:val="22"/>
          <w:lang w:eastAsia="cs-CZ"/>
        </w:rPr>
        <w:t xml:space="preserve"> klíčů</w:t>
      </w:r>
      <w:r w:rsidR="002B1E05">
        <w:rPr>
          <w:rFonts w:eastAsia="Times New Roman"/>
          <w:sz w:val="22"/>
          <w:szCs w:val="22"/>
          <w:lang w:eastAsia="cs-CZ"/>
        </w:rPr>
        <w:t xml:space="preserve"> a </w:t>
      </w:r>
      <w:r w:rsidRPr="006A625B">
        <w:rPr>
          <w:rFonts w:eastAsia="Times New Roman"/>
          <w:sz w:val="22"/>
          <w:szCs w:val="22"/>
          <w:lang w:eastAsia="cs-CZ"/>
        </w:rPr>
        <w:t xml:space="preserve">3 schémata podpisů, se záměrem vybrat na konci procesu alespoň jeden z každého typu. </w:t>
      </w:r>
      <w:r w:rsidR="006A625B" w:rsidRPr="003D1962">
        <w:rPr>
          <w:rFonts w:eastAsia="Times New Roman"/>
          <w:sz w:val="22"/>
          <w:szCs w:val="22"/>
          <w:lang w:eastAsia="cs-CZ"/>
        </w:rPr>
        <w:t>[</w:t>
      </w:r>
      <w:del w:id="827" w:author="Vojtěch Bžatek" w:date="2024-05-22T11:34:00Z" w16du:dateUtc="2024-05-22T09:34:00Z">
        <w:r w:rsidR="003D1962" w:rsidRPr="003D1962" w:rsidDel="006E5371">
          <w:rPr>
            <w:rFonts w:eastAsia="Times New Roman"/>
            <w:sz w:val="22"/>
            <w:szCs w:val="22"/>
            <w:lang w:eastAsia="cs-CZ"/>
          </w:rPr>
          <w:delText>h</w:delText>
        </w:r>
      </w:del>
      <w:r w:rsidR="003D1962" w:rsidRPr="003D1962">
        <w:rPr>
          <w:rFonts w:eastAsia="Times New Roman"/>
          <w:sz w:val="22"/>
          <w:szCs w:val="22"/>
          <w:lang w:eastAsia="cs-CZ"/>
        </w:rPr>
        <w:t>19</w:t>
      </w:r>
      <w:r w:rsidR="006A625B" w:rsidRPr="003D1962">
        <w:rPr>
          <w:rFonts w:eastAsia="Times New Roman"/>
          <w:sz w:val="22"/>
          <w:szCs w:val="22"/>
          <w:lang w:eastAsia="cs-CZ"/>
        </w:rPr>
        <w:t>]</w:t>
      </w:r>
    </w:p>
    <w:p w14:paraId="23917E4B" w14:textId="21F826E9" w:rsidR="006A625B" w:rsidRDefault="006A625B">
      <w:pPr>
        <w:spacing w:before="0" w:after="120"/>
        <w:ind w:firstLine="397"/>
        <w:jc w:val="both"/>
        <w:rPr>
          <w:rFonts w:eastAsia="Times New Roman"/>
          <w:color w:val="FF0000"/>
          <w:sz w:val="22"/>
          <w:szCs w:val="22"/>
          <w:lang w:eastAsia="cs-CZ"/>
        </w:rPr>
        <w:pPrChange w:id="828" w:author="Vojtěch Bžatek" w:date="2024-05-22T04:23:00Z" w16du:dateUtc="2024-05-22T02:23:00Z">
          <w:pPr>
            <w:spacing w:before="0" w:after="0"/>
            <w:ind w:firstLine="397"/>
            <w:jc w:val="both"/>
          </w:pPr>
        </w:pPrChange>
      </w:pPr>
      <w:r w:rsidRPr="006A625B">
        <w:rPr>
          <w:rFonts w:eastAsia="Times New Roman"/>
          <w:sz w:val="22"/>
          <w:szCs w:val="22"/>
          <w:lang w:eastAsia="cs-CZ"/>
        </w:rPr>
        <w:t xml:space="preserve">Na začátku července 2022 byly </w:t>
      </w:r>
      <w:r w:rsidR="00DA0035">
        <w:rPr>
          <w:rFonts w:eastAsia="Times New Roman"/>
          <w:sz w:val="22"/>
          <w:szCs w:val="22"/>
          <w:lang w:eastAsia="cs-CZ"/>
        </w:rPr>
        <w:t>vybrány</w:t>
      </w:r>
      <w:r w:rsidRPr="006A625B">
        <w:rPr>
          <w:rFonts w:eastAsia="Times New Roman"/>
          <w:sz w:val="22"/>
          <w:szCs w:val="22"/>
          <w:lang w:eastAsia="cs-CZ"/>
        </w:rPr>
        <w:t xml:space="preserve"> 4 algoritmy, které komunita uznala za kvantově bezpečné.</w:t>
      </w:r>
      <w:r w:rsidR="00DA0035">
        <w:rPr>
          <w:rFonts w:eastAsia="Times New Roman"/>
          <w:sz w:val="22"/>
          <w:szCs w:val="22"/>
          <w:lang w:eastAsia="cs-CZ"/>
        </w:rPr>
        <w:t xml:space="preserve"> Jedná se o</w:t>
      </w:r>
      <w:r w:rsidRPr="006A625B">
        <w:rPr>
          <w:rFonts w:eastAsia="Times New Roman"/>
          <w:sz w:val="22"/>
          <w:szCs w:val="22"/>
          <w:lang w:eastAsia="cs-CZ"/>
        </w:rPr>
        <w:t xml:space="preserve"> CRYSTALS-</w:t>
      </w:r>
      <w:proofErr w:type="spellStart"/>
      <w:r w:rsidRPr="006A625B">
        <w:rPr>
          <w:rFonts w:eastAsia="Times New Roman"/>
          <w:sz w:val="22"/>
          <w:szCs w:val="22"/>
          <w:lang w:eastAsia="cs-CZ"/>
        </w:rPr>
        <w:t>Kyber</w:t>
      </w:r>
      <w:proofErr w:type="spellEnd"/>
      <w:r w:rsidRPr="006A625B">
        <w:rPr>
          <w:rFonts w:eastAsia="Times New Roman"/>
          <w:sz w:val="22"/>
          <w:szCs w:val="22"/>
          <w:lang w:eastAsia="cs-CZ"/>
        </w:rPr>
        <w:t xml:space="preserve"> pro výměnu klíčů</w:t>
      </w:r>
      <w:r w:rsidR="00DA0035">
        <w:rPr>
          <w:rFonts w:eastAsia="Times New Roman"/>
          <w:sz w:val="22"/>
          <w:szCs w:val="22"/>
          <w:lang w:eastAsia="cs-CZ"/>
        </w:rPr>
        <w:t>,</w:t>
      </w:r>
      <w:r w:rsidR="002B1E05">
        <w:rPr>
          <w:rFonts w:eastAsia="Times New Roman"/>
          <w:sz w:val="22"/>
          <w:szCs w:val="22"/>
          <w:lang w:eastAsia="cs-CZ"/>
        </w:rPr>
        <w:t> </w:t>
      </w:r>
      <w:r w:rsidRPr="006A625B">
        <w:rPr>
          <w:rFonts w:eastAsia="Times New Roman"/>
          <w:sz w:val="22"/>
          <w:szCs w:val="22"/>
          <w:lang w:eastAsia="cs-CZ"/>
        </w:rPr>
        <w:t xml:space="preserve">CRYSTALS-DILITHIUM, </w:t>
      </w:r>
      <w:proofErr w:type="spellStart"/>
      <w:r w:rsidRPr="006A625B">
        <w:rPr>
          <w:rFonts w:eastAsia="Times New Roman"/>
          <w:sz w:val="22"/>
          <w:szCs w:val="22"/>
          <w:lang w:eastAsia="cs-CZ"/>
        </w:rPr>
        <w:t>Falcon</w:t>
      </w:r>
      <w:proofErr w:type="spellEnd"/>
      <w:r w:rsidR="002B1E05">
        <w:rPr>
          <w:rFonts w:eastAsia="Times New Roman"/>
          <w:sz w:val="22"/>
          <w:szCs w:val="22"/>
          <w:lang w:eastAsia="cs-CZ"/>
        </w:rPr>
        <w:t xml:space="preserve"> a </w:t>
      </w:r>
      <w:r w:rsidRPr="006A625B">
        <w:rPr>
          <w:rFonts w:eastAsia="Times New Roman"/>
          <w:sz w:val="22"/>
          <w:szCs w:val="22"/>
          <w:lang w:eastAsia="cs-CZ"/>
        </w:rPr>
        <w:t>SPHINCS+ pro digitální podpisy</w:t>
      </w:r>
      <w:r w:rsidR="00527CE4">
        <w:rPr>
          <w:rFonts w:eastAsia="Times New Roman"/>
          <w:sz w:val="22"/>
          <w:szCs w:val="22"/>
          <w:lang w:eastAsia="cs-CZ"/>
        </w:rPr>
        <w:t>.</w:t>
      </w:r>
      <w:r w:rsidRPr="006A625B">
        <w:rPr>
          <w:rFonts w:eastAsia="Times New Roman"/>
          <w:sz w:val="22"/>
          <w:szCs w:val="22"/>
          <w:lang w:eastAsia="cs-CZ"/>
        </w:rPr>
        <w:t xml:space="preserve"> </w:t>
      </w:r>
      <w:r w:rsidRPr="000F5AE4">
        <w:rPr>
          <w:rFonts w:eastAsia="Times New Roman"/>
          <w:sz w:val="22"/>
          <w:szCs w:val="22"/>
          <w:lang w:eastAsia="cs-CZ"/>
        </w:rPr>
        <w:t>[</w:t>
      </w:r>
      <w:del w:id="829" w:author="Vojtěch Bžatek" w:date="2024-05-22T11:34:00Z" w16du:dateUtc="2024-05-22T09:34:00Z">
        <w:r w:rsidR="000F5AE4" w:rsidRPr="000F5AE4" w:rsidDel="006E5371">
          <w:rPr>
            <w:rFonts w:eastAsia="Times New Roman"/>
            <w:sz w:val="22"/>
            <w:szCs w:val="22"/>
            <w:lang w:eastAsia="cs-CZ"/>
          </w:rPr>
          <w:delText>h</w:delText>
        </w:r>
      </w:del>
      <w:r w:rsidR="000F5AE4" w:rsidRPr="000F5AE4">
        <w:rPr>
          <w:rFonts w:eastAsia="Times New Roman"/>
          <w:sz w:val="22"/>
          <w:szCs w:val="22"/>
          <w:lang w:eastAsia="cs-CZ"/>
        </w:rPr>
        <w:t>20</w:t>
      </w:r>
      <w:r w:rsidRPr="000F5AE4">
        <w:rPr>
          <w:rFonts w:eastAsia="Times New Roman"/>
          <w:sz w:val="22"/>
          <w:szCs w:val="22"/>
          <w:lang w:eastAsia="cs-CZ"/>
        </w:rPr>
        <w:t>]</w:t>
      </w:r>
    </w:p>
    <w:p w14:paraId="5E035990" w14:textId="4D51EFED" w:rsidR="003B50A0" w:rsidRDefault="003B50A0" w:rsidP="00A15932">
      <w:pPr>
        <w:spacing w:before="0" w:after="0"/>
        <w:ind w:firstLine="397"/>
        <w:jc w:val="both"/>
        <w:rPr>
          <w:color w:val="FF0000"/>
          <w:sz w:val="22"/>
          <w:szCs w:val="22"/>
        </w:rPr>
      </w:pPr>
      <w:r w:rsidRPr="003B50A0">
        <w:rPr>
          <w:sz w:val="22"/>
          <w:szCs w:val="22"/>
        </w:rPr>
        <w:t>NIST se sice rozhodl začlenit do standardizace čtyři algoritmy, ale algoritmy CRYSTALS se vyznačují výjimečným postavením. Pro kategorii šifrování</w:t>
      </w:r>
      <w:r w:rsidR="002B1E05">
        <w:rPr>
          <w:sz w:val="22"/>
          <w:szCs w:val="22"/>
        </w:rPr>
        <w:t xml:space="preserve"> a </w:t>
      </w:r>
      <w:r w:rsidRPr="003B50A0">
        <w:rPr>
          <w:sz w:val="22"/>
          <w:szCs w:val="22"/>
        </w:rPr>
        <w:t xml:space="preserve">klíčové výměny byl zvolen pro </w:t>
      </w:r>
      <w:r w:rsidRPr="003B50A0">
        <w:rPr>
          <w:sz w:val="22"/>
          <w:szCs w:val="22"/>
        </w:rPr>
        <w:lastRenderedPageBreak/>
        <w:t>standardizaci pouze algoritmus CRYSTALS-</w:t>
      </w:r>
      <w:proofErr w:type="spellStart"/>
      <w:r w:rsidRPr="003B50A0">
        <w:rPr>
          <w:sz w:val="22"/>
          <w:szCs w:val="22"/>
        </w:rPr>
        <w:t>Kyber</w:t>
      </w:r>
      <w:proofErr w:type="spellEnd"/>
      <w:r w:rsidRPr="003B50A0">
        <w:rPr>
          <w:sz w:val="22"/>
          <w:szCs w:val="22"/>
        </w:rPr>
        <w:t>. V oblasti post-kvantových digitálních podpisů byly vybrány tři algoritmy, avšak CRYSTALS-</w:t>
      </w:r>
      <w:proofErr w:type="spellStart"/>
      <w:r w:rsidRPr="003B50A0">
        <w:rPr>
          <w:sz w:val="22"/>
          <w:szCs w:val="22"/>
        </w:rPr>
        <w:t>Dilithium</w:t>
      </w:r>
      <w:proofErr w:type="spellEnd"/>
      <w:r w:rsidRPr="003B50A0">
        <w:rPr>
          <w:sz w:val="22"/>
          <w:szCs w:val="22"/>
        </w:rPr>
        <w:t xml:space="preserve"> je </w:t>
      </w:r>
      <w:proofErr w:type="spellStart"/>
      <w:r w:rsidRPr="003B50A0">
        <w:rPr>
          <w:sz w:val="22"/>
          <w:szCs w:val="22"/>
        </w:rPr>
        <w:t>NISTem</w:t>
      </w:r>
      <w:proofErr w:type="spellEnd"/>
      <w:r w:rsidRPr="003B50A0">
        <w:rPr>
          <w:sz w:val="22"/>
          <w:szCs w:val="22"/>
        </w:rPr>
        <w:t xml:space="preserve"> preferován jako hlavní volba </w:t>
      </w:r>
      <w:r w:rsidRPr="000F5AE4">
        <w:rPr>
          <w:sz w:val="22"/>
          <w:szCs w:val="22"/>
        </w:rPr>
        <w:t>[</w:t>
      </w:r>
      <w:del w:id="830" w:author="Vojtěch Bžatek" w:date="2024-05-22T11:35:00Z" w16du:dateUtc="2024-05-22T09:35:00Z">
        <w:r w:rsidR="000F5AE4" w:rsidRPr="000F5AE4" w:rsidDel="006E5371">
          <w:rPr>
            <w:sz w:val="22"/>
            <w:szCs w:val="22"/>
          </w:rPr>
          <w:delText>h</w:delText>
        </w:r>
      </w:del>
      <w:r w:rsidR="000F5AE4" w:rsidRPr="000F5AE4">
        <w:rPr>
          <w:sz w:val="22"/>
          <w:szCs w:val="22"/>
        </w:rPr>
        <w:t>21</w:t>
      </w:r>
      <w:r w:rsidRPr="000F5AE4">
        <w:rPr>
          <w:sz w:val="22"/>
          <w:szCs w:val="22"/>
        </w:rPr>
        <w:t>]</w:t>
      </w:r>
      <w:r w:rsidRPr="003B50A0">
        <w:rPr>
          <w:sz w:val="22"/>
          <w:szCs w:val="22"/>
        </w:rPr>
        <w:t>. NIST hodnotí oba tyto algoritmy jako vědecky dobře podložené, relativně jednoduché na implementaci</w:t>
      </w:r>
      <w:r w:rsidR="002B1E05">
        <w:rPr>
          <w:sz w:val="22"/>
          <w:szCs w:val="22"/>
        </w:rPr>
        <w:t xml:space="preserve"> a </w:t>
      </w:r>
      <w:r w:rsidRPr="003B50A0">
        <w:rPr>
          <w:sz w:val="22"/>
          <w:szCs w:val="22"/>
        </w:rPr>
        <w:t>umožňující efektivní provádění kryptografických operací</w:t>
      </w:r>
      <w:r w:rsidR="000F5AE4">
        <w:rPr>
          <w:sz w:val="22"/>
          <w:szCs w:val="22"/>
        </w:rPr>
        <w:t xml:space="preserve"> </w:t>
      </w:r>
      <w:r w:rsidR="000F5AE4" w:rsidRPr="000F5AE4">
        <w:rPr>
          <w:sz w:val="22"/>
          <w:szCs w:val="22"/>
        </w:rPr>
        <w:t>[</w:t>
      </w:r>
      <w:del w:id="831" w:author="Vojtěch Bžatek" w:date="2024-05-22T11:35:00Z" w16du:dateUtc="2024-05-22T09:35:00Z">
        <w:r w:rsidR="000F5AE4" w:rsidRPr="000F5AE4" w:rsidDel="006E5371">
          <w:rPr>
            <w:sz w:val="22"/>
            <w:szCs w:val="22"/>
          </w:rPr>
          <w:delText>h</w:delText>
        </w:r>
      </w:del>
      <w:r w:rsidR="000F5AE4" w:rsidRPr="000F5AE4">
        <w:rPr>
          <w:sz w:val="22"/>
          <w:szCs w:val="22"/>
        </w:rPr>
        <w:t>22]</w:t>
      </w:r>
      <w:r w:rsidRPr="003B50A0">
        <w:rPr>
          <w:sz w:val="22"/>
          <w:szCs w:val="22"/>
        </w:rPr>
        <w:t>.</w:t>
      </w:r>
      <w:r>
        <w:rPr>
          <w:sz w:val="22"/>
          <w:szCs w:val="22"/>
        </w:rPr>
        <w:t xml:space="preserve"> </w:t>
      </w:r>
    </w:p>
    <w:p w14:paraId="50417151" w14:textId="539A4087" w:rsidR="00363C12" w:rsidRDefault="00A15932" w:rsidP="00363C12">
      <w:pPr>
        <w:pStyle w:val="Nadpis2"/>
      </w:pPr>
      <w:bookmarkStart w:id="832" w:name="_Toc167245457"/>
      <w:r>
        <w:t xml:space="preserve">Vybrané </w:t>
      </w:r>
      <w:proofErr w:type="spellStart"/>
      <w:r>
        <w:t>postkvantové</w:t>
      </w:r>
      <w:proofErr w:type="spellEnd"/>
      <w:r>
        <w:t xml:space="preserve"> algoritmy pro standardizaci</w:t>
      </w:r>
      <w:bookmarkEnd w:id="832"/>
    </w:p>
    <w:p w14:paraId="40A16A4B" w14:textId="3285D383" w:rsidR="00044ECA" w:rsidRPr="00F90A83" w:rsidRDefault="004C01F9" w:rsidP="007270BB">
      <w:pPr>
        <w:jc w:val="both"/>
        <w:rPr>
          <w:sz w:val="22"/>
          <w:szCs w:val="22"/>
          <w:lang w:eastAsia="cs-CZ"/>
        </w:rPr>
      </w:pPr>
      <w:r w:rsidRPr="007270BB">
        <w:rPr>
          <w:sz w:val="22"/>
          <w:szCs w:val="22"/>
          <w:lang w:eastAsia="cs-CZ"/>
        </w:rPr>
        <w:t xml:space="preserve">CRYSTALS </w:t>
      </w:r>
      <w:proofErr w:type="spellStart"/>
      <w:r w:rsidRPr="007270BB">
        <w:rPr>
          <w:sz w:val="22"/>
          <w:szCs w:val="22"/>
          <w:lang w:eastAsia="cs-CZ"/>
        </w:rPr>
        <w:t>Kyber</w:t>
      </w:r>
      <w:proofErr w:type="spellEnd"/>
      <w:r w:rsidRPr="007270BB">
        <w:rPr>
          <w:sz w:val="22"/>
          <w:szCs w:val="22"/>
          <w:lang w:eastAsia="cs-CZ"/>
        </w:rPr>
        <w:t xml:space="preserve">, CRYSTALS </w:t>
      </w:r>
      <w:proofErr w:type="spellStart"/>
      <w:r w:rsidRPr="007270BB">
        <w:rPr>
          <w:sz w:val="22"/>
          <w:szCs w:val="22"/>
          <w:lang w:eastAsia="cs-CZ"/>
        </w:rPr>
        <w:t>Dilithium</w:t>
      </w:r>
      <w:proofErr w:type="spellEnd"/>
      <w:r w:rsidR="002B1E05">
        <w:rPr>
          <w:sz w:val="22"/>
          <w:szCs w:val="22"/>
          <w:lang w:eastAsia="cs-CZ"/>
        </w:rPr>
        <w:t xml:space="preserve"> a </w:t>
      </w:r>
      <w:proofErr w:type="spellStart"/>
      <w:r w:rsidRPr="007270BB">
        <w:rPr>
          <w:sz w:val="22"/>
          <w:szCs w:val="22"/>
          <w:lang w:eastAsia="cs-CZ"/>
        </w:rPr>
        <w:t>Falcon</w:t>
      </w:r>
      <w:proofErr w:type="spellEnd"/>
      <w:r w:rsidRPr="007270BB">
        <w:rPr>
          <w:sz w:val="22"/>
          <w:szCs w:val="22"/>
          <w:lang w:eastAsia="cs-CZ"/>
        </w:rPr>
        <w:t xml:space="preserve"> </w:t>
      </w:r>
      <w:proofErr w:type="gramStart"/>
      <w:r w:rsidRPr="007270BB">
        <w:rPr>
          <w:sz w:val="22"/>
          <w:szCs w:val="22"/>
          <w:lang w:eastAsia="cs-CZ"/>
        </w:rPr>
        <w:t>patří</w:t>
      </w:r>
      <w:proofErr w:type="gramEnd"/>
      <w:r w:rsidRPr="007270BB">
        <w:rPr>
          <w:sz w:val="22"/>
          <w:szCs w:val="22"/>
          <w:lang w:eastAsia="cs-CZ"/>
        </w:rPr>
        <w:t xml:space="preserve"> do stejné rodiny kryptografických algoritmů založených na </w:t>
      </w:r>
      <w:r w:rsidR="00DA0035">
        <w:rPr>
          <w:sz w:val="22"/>
          <w:szCs w:val="22"/>
          <w:lang w:eastAsia="cs-CZ"/>
        </w:rPr>
        <w:t>algebraických strukturách zvané mřížky</w:t>
      </w:r>
      <w:r w:rsidRPr="007270BB">
        <w:rPr>
          <w:sz w:val="22"/>
          <w:szCs w:val="22"/>
          <w:lang w:eastAsia="cs-CZ"/>
        </w:rPr>
        <w:t>, oproti tomu rodina algoritmů SPHINCS</w:t>
      </w:r>
      <w:r w:rsidRPr="007270BB">
        <w:rPr>
          <w:rFonts w:eastAsia="Times New Roman"/>
          <w:sz w:val="22"/>
          <w:szCs w:val="22"/>
          <w:lang w:eastAsia="cs-CZ"/>
        </w:rPr>
        <w:t>+ spoléhá na robustnost h</w:t>
      </w:r>
      <w:r w:rsidR="00DA0035">
        <w:rPr>
          <w:rFonts w:eastAsia="Times New Roman"/>
          <w:sz w:val="22"/>
          <w:szCs w:val="22"/>
          <w:lang w:eastAsia="cs-CZ"/>
        </w:rPr>
        <w:t>ashovací funkc</w:t>
      </w:r>
      <w:r w:rsidR="00FC1A81">
        <w:rPr>
          <w:rFonts w:eastAsia="Times New Roman"/>
          <w:sz w:val="22"/>
          <w:szCs w:val="22"/>
          <w:lang w:eastAsia="cs-CZ"/>
        </w:rPr>
        <w:t>e</w:t>
      </w:r>
      <w:r w:rsidR="000F5AE4">
        <w:rPr>
          <w:rFonts w:eastAsia="Times New Roman"/>
          <w:sz w:val="22"/>
          <w:szCs w:val="22"/>
          <w:lang w:eastAsia="cs-CZ"/>
        </w:rPr>
        <w:t xml:space="preserve"> [</w:t>
      </w:r>
      <w:del w:id="833" w:author="Vojtěch Bžatek" w:date="2024-05-22T11:35:00Z" w16du:dateUtc="2024-05-22T09:35:00Z">
        <w:r w:rsidR="000F5AE4" w:rsidDel="006E5371">
          <w:rPr>
            <w:rFonts w:eastAsia="Times New Roman"/>
            <w:sz w:val="22"/>
            <w:szCs w:val="22"/>
            <w:lang w:eastAsia="cs-CZ"/>
          </w:rPr>
          <w:delText>h</w:delText>
        </w:r>
      </w:del>
      <w:r w:rsidR="000F5AE4">
        <w:rPr>
          <w:rFonts w:eastAsia="Times New Roman"/>
          <w:sz w:val="22"/>
          <w:szCs w:val="22"/>
          <w:lang w:eastAsia="cs-CZ"/>
        </w:rPr>
        <w:t>21]</w:t>
      </w:r>
      <w:r w:rsidRPr="007270BB">
        <w:rPr>
          <w:rFonts w:eastAsia="Times New Roman"/>
          <w:sz w:val="22"/>
          <w:szCs w:val="22"/>
          <w:lang w:eastAsia="cs-CZ"/>
        </w:rPr>
        <w:t xml:space="preserve">. </w:t>
      </w:r>
      <w:r w:rsidR="00F90A83">
        <w:rPr>
          <w:rFonts w:eastAsia="Times New Roman"/>
          <w:sz w:val="22"/>
          <w:szCs w:val="22"/>
          <w:lang w:eastAsia="cs-CZ"/>
        </w:rPr>
        <w:t>V této kapitole nahlédneme do základní podstaty zmíněných kryptografických oborů</w:t>
      </w:r>
      <w:r w:rsidR="002B1E05">
        <w:rPr>
          <w:rFonts w:eastAsia="Times New Roman"/>
          <w:sz w:val="22"/>
          <w:szCs w:val="22"/>
          <w:lang w:eastAsia="cs-CZ"/>
        </w:rPr>
        <w:t xml:space="preserve"> a </w:t>
      </w:r>
      <w:r w:rsidR="00F90A83">
        <w:rPr>
          <w:rFonts w:eastAsia="Times New Roman"/>
          <w:sz w:val="22"/>
          <w:szCs w:val="22"/>
          <w:lang w:eastAsia="cs-CZ"/>
        </w:rPr>
        <w:t xml:space="preserve">poté </w:t>
      </w:r>
      <w:r w:rsidR="008D3296">
        <w:rPr>
          <w:rFonts w:eastAsia="Times New Roman"/>
          <w:sz w:val="22"/>
          <w:szCs w:val="22"/>
          <w:lang w:eastAsia="cs-CZ"/>
        </w:rPr>
        <w:t>uvedu popis</w:t>
      </w:r>
      <w:r w:rsidR="00F90A83">
        <w:rPr>
          <w:rFonts w:eastAsia="Times New Roman"/>
          <w:sz w:val="22"/>
          <w:szCs w:val="22"/>
          <w:lang w:eastAsia="cs-CZ"/>
        </w:rPr>
        <w:t xml:space="preserve"> vybran</w:t>
      </w:r>
      <w:r w:rsidR="008D3296">
        <w:rPr>
          <w:rFonts w:eastAsia="Times New Roman"/>
          <w:sz w:val="22"/>
          <w:szCs w:val="22"/>
          <w:lang w:eastAsia="cs-CZ"/>
        </w:rPr>
        <w:t>ých</w:t>
      </w:r>
      <w:r w:rsidR="00F90A83">
        <w:rPr>
          <w:rFonts w:eastAsia="Times New Roman"/>
          <w:sz w:val="22"/>
          <w:szCs w:val="22"/>
          <w:lang w:eastAsia="cs-CZ"/>
        </w:rPr>
        <w:t xml:space="preserve"> </w:t>
      </w:r>
      <w:proofErr w:type="spellStart"/>
      <w:r w:rsidR="00F90A83">
        <w:rPr>
          <w:rFonts w:eastAsia="Times New Roman"/>
          <w:sz w:val="22"/>
          <w:szCs w:val="22"/>
          <w:lang w:eastAsia="cs-CZ"/>
        </w:rPr>
        <w:t>postkvantov</w:t>
      </w:r>
      <w:r w:rsidR="008D3296">
        <w:rPr>
          <w:rFonts w:eastAsia="Times New Roman"/>
          <w:sz w:val="22"/>
          <w:szCs w:val="22"/>
          <w:lang w:eastAsia="cs-CZ"/>
        </w:rPr>
        <w:t>ých</w:t>
      </w:r>
      <w:proofErr w:type="spellEnd"/>
      <w:r w:rsidR="008D3296">
        <w:rPr>
          <w:rFonts w:eastAsia="Times New Roman"/>
          <w:sz w:val="22"/>
          <w:szCs w:val="22"/>
          <w:lang w:eastAsia="cs-CZ"/>
        </w:rPr>
        <w:t xml:space="preserve"> </w:t>
      </w:r>
      <w:r w:rsidR="00F90A83">
        <w:rPr>
          <w:rFonts w:eastAsia="Times New Roman"/>
          <w:sz w:val="22"/>
          <w:szCs w:val="22"/>
          <w:lang w:eastAsia="cs-CZ"/>
        </w:rPr>
        <w:t>algoritm</w:t>
      </w:r>
      <w:r w:rsidR="008D3296">
        <w:rPr>
          <w:rFonts w:eastAsia="Times New Roman"/>
          <w:sz w:val="22"/>
          <w:szCs w:val="22"/>
          <w:lang w:eastAsia="cs-CZ"/>
        </w:rPr>
        <w:t>ů</w:t>
      </w:r>
      <w:r w:rsidR="00F90A83">
        <w:rPr>
          <w:rFonts w:eastAsia="Times New Roman"/>
          <w:sz w:val="22"/>
          <w:szCs w:val="22"/>
          <w:lang w:eastAsia="cs-CZ"/>
        </w:rPr>
        <w:t xml:space="preserve">. </w:t>
      </w:r>
    </w:p>
    <w:p w14:paraId="76312C5B" w14:textId="577FA302" w:rsidR="00944900" w:rsidRDefault="00944900" w:rsidP="008175AD">
      <w:pPr>
        <w:pStyle w:val="Nadpis3-pododdl"/>
      </w:pPr>
      <w:bookmarkStart w:id="834" w:name="_Toc167245458"/>
      <w:r>
        <w:t>Kryptografie založená na mřížkách</w:t>
      </w:r>
      <w:bookmarkEnd w:id="834"/>
    </w:p>
    <w:p w14:paraId="4B2B0075" w14:textId="2DFCB50D" w:rsidR="004E5893" w:rsidRPr="004E5893" w:rsidRDefault="004E5893">
      <w:pPr>
        <w:spacing w:before="0" w:after="120"/>
        <w:jc w:val="both"/>
        <w:rPr>
          <w:sz w:val="22"/>
          <w:szCs w:val="22"/>
        </w:rPr>
        <w:pPrChange w:id="835" w:author="Vojtěch Bžatek" w:date="2024-05-22T04:57:00Z" w16du:dateUtc="2024-05-22T02:57:00Z">
          <w:pPr>
            <w:spacing w:before="0"/>
            <w:ind w:left="397"/>
            <w:jc w:val="both"/>
          </w:pPr>
        </w:pPrChange>
      </w:pPr>
      <w:r w:rsidRPr="004E5893">
        <w:rPr>
          <w:sz w:val="22"/>
          <w:szCs w:val="22"/>
        </w:rPr>
        <w:t xml:space="preserve">Mřížky využívají dvou matematických problémů, které je dělají imunní vůči kvantovým počítačům. Jedná se o problém </w:t>
      </w:r>
      <w:proofErr w:type="spellStart"/>
      <w:r w:rsidRPr="004E5893">
        <w:rPr>
          <w:sz w:val="22"/>
          <w:szCs w:val="22"/>
        </w:rPr>
        <w:t>Shortest</w:t>
      </w:r>
      <w:proofErr w:type="spellEnd"/>
      <w:r w:rsidRPr="004E5893">
        <w:rPr>
          <w:sz w:val="22"/>
          <w:szCs w:val="22"/>
        </w:rPr>
        <w:t xml:space="preserve"> </w:t>
      </w:r>
      <w:proofErr w:type="spellStart"/>
      <w:r w:rsidRPr="004E5893">
        <w:rPr>
          <w:sz w:val="22"/>
          <w:szCs w:val="22"/>
        </w:rPr>
        <w:t>Vector</w:t>
      </w:r>
      <w:proofErr w:type="spellEnd"/>
      <w:r w:rsidRPr="004E5893">
        <w:rPr>
          <w:sz w:val="22"/>
          <w:szCs w:val="22"/>
        </w:rPr>
        <w:t xml:space="preserve"> </w:t>
      </w:r>
      <w:proofErr w:type="spellStart"/>
      <w:r w:rsidRPr="004E5893">
        <w:rPr>
          <w:sz w:val="22"/>
          <w:szCs w:val="22"/>
        </w:rPr>
        <w:t>Problem</w:t>
      </w:r>
      <w:proofErr w:type="spellEnd"/>
      <w:r w:rsidRPr="004E5893">
        <w:rPr>
          <w:sz w:val="22"/>
          <w:szCs w:val="22"/>
        </w:rPr>
        <w:t xml:space="preserve"> (SVP)</w:t>
      </w:r>
      <w:r w:rsidR="002B1E05">
        <w:rPr>
          <w:sz w:val="22"/>
          <w:szCs w:val="22"/>
        </w:rPr>
        <w:t xml:space="preserve"> a </w:t>
      </w:r>
      <w:proofErr w:type="spellStart"/>
      <w:r w:rsidRPr="004E5893">
        <w:rPr>
          <w:sz w:val="22"/>
          <w:szCs w:val="22"/>
        </w:rPr>
        <w:t>Closest</w:t>
      </w:r>
      <w:proofErr w:type="spellEnd"/>
      <w:r w:rsidRPr="004E5893">
        <w:rPr>
          <w:sz w:val="22"/>
          <w:szCs w:val="22"/>
        </w:rPr>
        <w:t xml:space="preserve"> </w:t>
      </w:r>
      <w:proofErr w:type="spellStart"/>
      <w:r w:rsidRPr="004E5893">
        <w:rPr>
          <w:sz w:val="22"/>
          <w:szCs w:val="22"/>
        </w:rPr>
        <w:t>Vector</w:t>
      </w:r>
      <w:proofErr w:type="spellEnd"/>
      <w:r w:rsidRPr="004E5893">
        <w:rPr>
          <w:sz w:val="22"/>
          <w:szCs w:val="22"/>
        </w:rPr>
        <w:t xml:space="preserve"> </w:t>
      </w:r>
      <w:proofErr w:type="spellStart"/>
      <w:r w:rsidRPr="004E5893">
        <w:rPr>
          <w:sz w:val="22"/>
          <w:szCs w:val="22"/>
        </w:rPr>
        <w:t>Problem</w:t>
      </w:r>
      <w:proofErr w:type="spellEnd"/>
      <w:r w:rsidRPr="004E5893">
        <w:rPr>
          <w:sz w:val="22"/>
          <w:szCs w:val="22"/>
        </w:rPr>
        <w:t xml:space="preserve"> (CVP). </w:t>
      </w:r>
      <w:r w:rsidR="000F5AE4">
        <w:rPr>
          <w:sz w:val="22"/>
          <w:szCs w:val="22"/>
        </w:rPr>
        <w:t>[</w:t>
      </w:r>
      <w:del w:id="836" w:author="Vojtěch Bžatek" w:date="2024-05-22T11:35:00Z" w16du:dateUtc="2024-05-22T09:35:00Z">
        <w:r w:rsidR="000F5AE4" w:rsidDel="006E5371">
          <w:rPr>
            <w:sz w:val="22"/>
            <w:szCs w:val="22"/>
          </w:rPr>
          <w:delText>h</w:delText>
        </w:r>
      </w:del>
      <w:r w:rsidR="000F5AE4">
        <w:rPr>
          <w:sz w:val="22"/>
          <w:szCs w:val="22"/>
        </w:rPr>
        <w:t>23]</w:t>
      </w:r>
    </w:p>
    <w:p w14:paraId="3B477D95" w14:textId="1BCBF4A7" w:rsidR="004E5893" w:rsidRPr="004E5893" w:rsidRDefault="004E5893">
      <w:pPr>
        <w:spacing w:before="0" w:after="120"/>
        <w:ind w:firstLine="397"/>
        <w:jc w:val="both"/>
        <w:rPr>
          <w:sz w:val="22"/>
          <w:szCs w:val="22"/>
        </w:rPr>
        <w:pPrChange w:id="837" w:author="Vojtěch Bžatek" w:date="2024-05-22T04:57:00Z" w16du:dateUtc="2024-05-22T02:57:00Z">
          <w:pPr>
            <w:spacing w:before="0"/>
            <w:ind w:left="397" w:firstLine="397"/>
            <w:jc w:val="both"/>
          </w:pPr>
        </w:pPrChange>
      </w:pPr>
      <w:r w:rsidRPr="004E5893">
        <w:rPr>
          <w:sz w:val="22"/>
          <w:szCs w:val="22"/>
        </w:rPr>
        <w:t xml:space="preserve">Problematika SVP je spojena s hledáním nejkratšího vektoru báze. Lze si to představit na příkladu, kdy máme zadanou mřížku </w:t>
      </w:r>
      <w:r w:rsidRPr="004E5893">
        <w:rPr>
          <w:rFonts w:ascii="Cambria Math" w:hAnsi="Cambria Math" w:cs="Cambria Math"/>
          <w:sz w:val="22"/>
          <w:szCs w:val="22"/>
        </w:rPr>
        <w:t>𝐿</w:t>
      </w:r>
      <w:r w:rsidRPr="004E5893">
        <w:rPr>
          <w:sz w:val="22"/>
          <w:szCs w:val="22"/>
        </w:rPr>
        <w:t>, libovolnou bázi</w:t>
      </w:r>
      <w:r w:rsidR="002B1E05">
        <w:rPr>
          <w:sz w:val="22"/>
          <w:szCs w:val="22"/>
        </w:rPr>
        <w:t xml:space="preserve"> a </w:t>
      </w:r>
      <w:r w:rsidRPr="004E5893">
        <w:rPr>
          <w:sz w:val="22"/>
          <w:szCs w:val="22"/>
        </w:rPr>
        <w:t xml:space="preserve">cílem je najít nejkratší nenulový vektor, který do mřížky </w:t>
      </w:r>
      <w:proofErr w:type="gramStart"/>
      <w:r w:rsidRPr="004E5893">
        <w:rPr>
          <w:sz w:val="22"/>
          <w:szCs w:val="22"/>
        </w:rPr>
        <w:t>patří</w:t>
      </w:r>
      <w:proofErr w:type="gramEnd"/>
      <w:r w:rsidRPr="004E5893">
        <w:rPr>
          <w:sz w:val="22"/>
          <w:szCs w:val="22"/>
        </w:rPr>
        <w:t>. Je třeba si uvědomit, že se hledá bod mřížky, který je nejblíže nule, ale není nulový</w:t>
      </w:r>
      <w:r w:rsidR="000F5AE4">
        <w:rPr>
          <w:sz w:val="22"/>
          <w:szCs w:val="22"/>
        </w:rPr>
        <w:t xml:space="preserve"> [</w:t>
      </w:r>
      <w:del w:id="838" w:author="Vojtěch Bžatek" w:date="2024-05-22T11:35:00Z" w16du:dateUtc="2024-05-22T09:35:00Z">
        <w:r w:rsidR="000F5AE4" w:rsidDel="006E5371">
          <w:rPr>
            <w:sz w:val="22"/>
            <w:szCs w:val="22"/>
          </w:rPr>
          <w:delText>h</w:delText>
        </w:r>
      </w:del>
      <w:r w:rsidR="000F5AE4">
        <w:rPr>
          <w:sz w:val="22"/>
          <w:szCs w:val="22"/>
        </w:rPr>
        <w:t>23]</w:t>
      </w:r>
      <w:r w:rsidRPr="004E5893">
        <w:rPr>
          <w:sz w:val="22"/>
          <w:szCs w:val="22"/>
        </w:rPr>
        <w:t xml:space="preserve">. </w:t>
      </w:r>
    </w:p>
    <w:p w14:paraId="6B0168BD" w14:textId="4862F9F0" w:rsidR="000F5AE4" w:rsidRDefault="004E5893">
      <w:pPr>
        <w:spacing w:before="0" w:after="120"/>
        <w:ind w:firstLine="397"/>
        <w:jc w:val="both"/>
        <w:rPr>
          <w:color w:val="FF0000"/>
          <w:sz w:val="22"/>
          <w:szCs w:val="22"/>
        </w:rPr>
        <w:pPrChange w:id="839" w:author="Vojtěch Bžatek" w:date="2024-05-22T04:57:00Z" w16du:dateUtc="2024-05-22T02:57:00Z">
          <w:pPr>
            <w:spacing w:before="0"/>
            <w:ind w:left="397" w:firstLine="397"/>
            <w:jc w:val="both"/>
          </w:pPr>
        </w:pPrChange>
      </w:pPr>
      <w:r w:rsidRPr="004E5893">
        <w:rPr>
          <w:sz w:val="22"/>
          <w:szCs w:val="22"/>
        </w:rPr>
        <w:t>Druhou problematikou je CVP</w:t>
      </w:r>
      <w:r w:rsidR="00CC3D26">
        <w:rPr>
          <w:sz w:val="22"/>
          <w:szCs w:val="22"/>
        </w:rPr>
        <w:t xml:space="preserve">, </w:t>
      </w:r>
      <w:r w:rsidRPr="004E5893">
        <w:rPr>
          <w:sz w:val="22"/>
          <w:szCs w:val="22"/>
        </w:rPr>
        <w:t>která je spojena s nalezením nejbližšího vektoru vůči libovolnému vektoru mřížky. Problematika se opírá o dvě báze vektorového prostoru. Jednoduchou</w:t>
      </w:r>
      <w:r w:rsidR="002B1E05">
        <w:rPr>
          <w:sz w:val="22"/>
          <w:szCs w:val="22"/>
        </w:rPr>
        <w:t xml:space="preserve"> a </w:t>
      </w:r>
      <w:r w:rsidRPr="004E5893">
        <w:rPr>
          <w:sz w:val="22"/>
          <w:szCs w:val="22"/>
        </w:rPr>
        <w:t>složitou. Jednoduchá obsahuje krátké</w:t>
      </w:r>
      <w:r w:rsidR="002B1E05">
        <w:rPr>
          <w:sz w:val="22"/>
          <w:szCs w:val="22"/>
        </w:rPr>
        <w:t xml:space="preserve"> a </w:t>
      </w:r>
      <w:r w:rsidRPr="004E5893">
        <w:rPr>
          <w:sz w:val="22"/>
          <w:szCs w:val="22"/>
        </w:rPr>
        <w:t xml:space="preserve">pokud možno na sebe kolmé vektory, které snadno popisují celou mřížku. Naopak složitá báze obsahuje velké vektory s podobným směrem. Popsat jimi celou mřížku, z definice báze samozřejmě jde, ale je to o dost náročnější. Ovšem nalézt nejbližší vektor mřížky vůči zadanému vektoru je podstatně náročnější než s využitím jednoduché báze. </w:t>
      </w:r>
      <w:r w:rsidR="000F5AE4">
        <w:rPr>
          <w:sz w:val="22"/>
          <w:szCs w:val="22"/>
        </w:rPr>
        <w:t>[</w:t>
      </w:r>
      <w:del w:id="840" w:author="Vojtěch Bžatek" w:date="2024-05-22T11:35:00Z" w16du:dateUtc="2024-05-22T09:35:00Z">
        <w:r w:rsidR="000F5AE4" w:rsidDel="006E5371">
          <w:rPr>
            <w:sz w:val="22"/>
            <w:szCs w:val="22"/>
          </w:rPr>
          <w:delText>h</w:delText>
        </w:r>
      </w:del>
      <w:r w:rsidR="000F5AE4">
        <w:rPr>
          <w:sz w:val="22"/>
          <w:szCs w:val="22"/>
        </w:rPr>
        <w:t>23]</w:t>
      </w:r>
    </w:p>
    <w:p w14:paraId="7FE95C1F" w14:textId="2C46001D" w:rsidR="00944900" w:rsidRPr="000D2786" w:rsidRDefault="000D2786">
      <w:pPr>
        <w:spacing w:before="0" w:after="120"/>
        <w:ind w:firstLine="397"/>
        <w:jc w:val="both"/>
        <w:rPr>
          <w:sz w:val="22"/>
          <w:szCs w:val="22"/>
        </w:rPr>
        <w:pPrChange w:id="841" w:author="Vojtěch Bžatek" w:date="2024-05-22T04:57:00Z" w16du:dateUtc="2024-05-22T02:57:00Z">
          <w:pPr>
            <w:spacing w:before="0"/>
            <w:ind w:left="397" w:firstLine="397"/>
            <w:jc w:val="both"/>
          </w:pPr>
        </w:pPrChange>
      </w:pPr>
      <w:r>
        <w:rPr>
          <w:sz w:val="22"/>
          <w:szCs w:val="22"/>
        </w:rPr>
        <w:t xml:space="preserve">Problém postavený na SVP a CVP není možné efektivně překonat pomocí nám známým kvantových algoritmů, a proto lze na nich stavět </w:t>
      </w:r>
      <w:proofErr w:type="spellStart"/>
      <w:r>
        <w:rPr>
          <w:sz w:val="22"/>
          <w:szCs w:val="22"/>
        </w:rPr>
        <w:t>postkvantové</w:t>
      </w:r>
      <w:proofErr w:type="spellEnd"/>
      <w:r>
        <w:rPr>
          <w:sz w:val="22"/>
          <w:szCs w:val="22"/>
        </w:rPr>
        <w:t xml:space="preserve"> kryptografické algoritmy jako jsou CRYSTALS-</w:t>
      </w:r>
      <w:proofErr w:type="spellStart"/>
      <w:r>
        <w:rPr>
          <w:sz w:val="22"/>
          <w:szCs w:val="22"/>
        </w:rPr>
        <w:t>Kyber</w:t>
      </w:r>
      <w:proofErr w:type="spellEnd"/>
      <w:r>
        <w:rPr>
          <w:sz w:val="22"/>
          <w:szCs w:val="22"/>
        </w:rPr>
        <w:t xml:space="preserve">, CRYSTALS-DILITHIUM a </w:t>
      </w:r>
      <w:proofErr w:type="spellStart"/>
      <w:r>
        <w:rPr>
          <w:sz w:val="22"/>
          <w:szCs w:val="22"/>
        </w:rPr>
        <w:t>Falcon</w:t>
      </w:r>
      <w:proofErr w:type="spellEnd"/>
      <w:r>
        <w:rPr>
          <w:sz w:val="22"/>
          <w:szCs w:val="22"/>
        </w:rPr>
        <w:t>.</w:t>
      </w:r>
      <w:r w:rsidR="000F5AE4">
        <w:rPr>
          <w:sz w:val="22"/>
          <w:szCs w:val="22"/>
        </w:rPr>
        <w:t xml:space="preserve"> [</w:t>
      </w:r>
      <w:del w:id="842" w:author="Vojtěch Bžatek" w:date="2024-05-22T11:35:00Z" w16du:dateUtc="2024-05-22T09:35:00Z">
        <w:r w:rsidR="000F5AE4" w:rsidDel="006E5371">
          <w:rPr>
            <w:sz w:val="22"/>
            <w:szCs w:val="22"/>
          </w:rPr>
          <w:delText>h</w:delText>
        </w:r>
      </w:del>
      <w:r w:rsidR="000F5AE4">
        <w:rPr>
          <w:sz w:val="22"/>
          <w:szCs w:val="22"/>
        </w:rPr>
        <w:t>19]</w:t>
      </w:r>
    </w:p>
    <w:p w14:paraId="002E0540" w14:textId="7C131DE2" w:rsidR="003A658C" w:rsidRDefault="004E5893" w:rsidP="008175AD">
      <w:pPr>
        <w:jc w:val="center"/>
      </w:pPr>
      <w:r w:rsidRPr="00945D59">
        <w:rPr>
          <w:rFonts w:eastAsia="Times New Roman"/>
          <w:noProof/>
          <w:color w:val="FF0000"/>
          <w:sz w:val="22"/>
          <w:szCs w:val="22"/>
          <w:lang w:eastAsia="cs-CZ"/>
        </w:rPr>
        <w:lastRenderedPageBreak/>
        <w:drawing>
          <wp:inline distT="0" distB="0" distL="0" distR="0" wp14:anchorId="3A46E9F8" wp14:editId="4D8AB452">
            <wp:extent cx="5760720" cy="3026410"/>
            <wp:effectExtent l="0" t="0" r="0" b="2540"/>
            <wp:docPr id="1016130380" name="Obrázek 2" descr="Mříž se dvěma různými základna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říž se dvěma různými základnami"/>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026410"/>
                    </a:xfrm>
                    <a:prstGeom prst="rect">
                      <a:avLst/>
                    </a:prstGeom>
                    <a:noFill/>
                    <a:ln>
                      <a:noFill/>
                    </a:ln>
                  </pic:spPr>
                </pic:pic>
              </a:graphicData>
            </a:graphic>
          </wp:inline>
        </w:drawing>
      </w:r>
      <w:r w:rsidR="003A658C" w:rsidRPr="003A658C">
        <w:t xml:space="preserve"> </w:t>
      </w:r>
    </w:p>
    <w:p w14:paraId="3C41903B" w14:textId="392847B1" w:rsidR="004E5893" w:rsidRDefault="003A658C" w:rsidP="008175AD">
      <w:pPr>
        <w:spacing w:after="0"/>
        <w:jc w:val="center"/>
        <w:rPr>
          <w:ins w:id="843" w:author="Vojtěch Bžatek" w:date="2024-05-22T04:23:00Z" w16du:dateUtc="2024-05-22T02:23:00Z"/>
        </w:rPr>
      </w:pPr>
      <w:r w:rsidRPr="003A658C">
        <w:rPr>
          <w:rFonts w:eastAsia="Times New Roman"/>
          <w:lang w:eastAsia="cs-CZ"/>
        </w:rPr>
        <w:t xml:space="preserve">Obrázek </w:t>
      </w:r>
      <w:r w:rsidR="005F55B0">
        <w:rPr>
          <w:rFonts w:eastAsia="Times New Roman"/>
          <w:lang w:eastAsia="cs-CZ"/>
        </w:rPr>
        <w:t>5</w:t>
      </w:r>
      <w:r w:rsidRPr="003A658C">
        <w:rPr>
          <w:rFonts w:eastAsia="Times New Roman"/>
          <w:lang w:eastAsia="cs-CZ"/>
        </w:rPr>
        <w:t xml:space="preserve"> - </w:t>
      </w:r>
      <w:r w:rsidR="004E5893" w:rsidRPr="003A658C">
        <w:rPr>
          <w:rFonts w:eastAsia="Times New Roman"/>
          <w:lang w:eastAsia="cs-CZ"/>
        </w:rPr>
        <w:t xml:space="preserve">Mříž se dvěma různými základnami </w:t>
      </w:r>
      <w:r w:rsidR="004E5893" w:rsidRPr="000F5AE4">
        <w:t>[</w:t>
      </w:r>
      <w:del w:id="844" w:author="Vojtěch Bžatek" w:date="2024-05-22T11:35:00Z" w16du:dateUtc="2024-05-22T09:35:00Z">
        <w:r w:rsidR="000F5AE4" w:rsidRPr="000F5AE4" w:rsidDel="006E5371">
          <w:delText>h</w:delText>
        </w:r>
      </w:del>
      <w:r w:rsidR="000F5AE4" w:rsidRPr="000F5AE4">
        <w:t>19</w:t>
      </w:r>
      <w:r w:rsidR="004E5893" w:rsidRPr="000F5AE4">
        <w:t>]</w:t>
      </w:r>
    </w:p>
    <w:p w14:paraId="53099B6D" w14:textId="77777777" w:rsidR="00420291" w:rsidRPr="00945D59" w:rsidRDefault="00420291">
      <w:pPr>
        <w:spacing w:before="0" w:after="0"/>
        <w:jc w:val="center"/>
        <w:rPr>
          <w:rFonts w:eastAsia="Times New Roman"/>
          <w:color w:val="FF0000"/>
          <w:sz w:val="22"/>
          <w:szCs w:val="22"/>
          <w:lang w:eastAsia="cs-CZ"/>
        </w:rPr>
        <w:pPrChange w:id="845" w:author="Vojtěch Bžatek" w:date="2024-05-22T04:23:00Z" w16du:dateUtc="2024-05-22T02:23:00Z">
          <w:pPr>
            <w:spacing w:after="0"/>
            <w:jc w:val="center"/>
          </w:pPr>
        </w:pPrChange>
      </w:pPr>
    </w:p>
    <w:p w14:paraId="6E67A383" w14:textId="57660C86" w:rsidR="00044ECA" w:rsidRPr="000F5AE4" w:rsidRDefault="004E5893">
      <w:pPr>
        <w:spacing w:before="0"/>
        <w:ind w:firstLine="397"/>
        <w:jc w:val="both"/>
        <w:rPr>
          <w:color w:val="FF0000"/>
          <w:sz w:val="22"/>
          <w:szCs w:val="22"/>
        </w:rPr>
        <w:pPrChange w:id="846" w:author="Vojtěch Bžatek" w:date="2024-05-22T04:57:00Z" w16du:dateUtc="2024-05-22T02:57:00Z">
          <w:pPr>
            <w:spacing w:before="0"/>
            <w:ind w:left="397" w:firstLine="397"/>
            <w:jc w:val="both"/>
          </w:pPr>
        </w:pPrChange>
      </w:pPr>
      <w:r w:rsidRPr="00907DAA">
        <w:rPr>
          <w:sz w:val="22"/>
          <w:szCs w:val="22"/>
        </w:rPr>
        <w:t>Obrázek</w:t>
      </w:r>
      <w:r w:rsidR="0099055E" w:rsidRPr="00907DAA">
        <w:rPr>
          <w:sz w:val="22"/>
          <w:szCs w:val="22"/>
        </w:rPr>
        <w:t xml:space="preserve"> </w:t>
      </w:r>
      <w:r w:rsidR="00662FBF">
        <w:rPr>
          <w:sz w:val="22"/>
          <w:szCs w:val="22"/>
        </w:rPr>
        <w:t>5</w:t>
      </w:r>
      <w:r w:rsidRPr="00907DAA">
        <w:rPr>
          <w:sz w:val="22"/>
          <w:szCs w:val="22"/>
        </w:rPr>
        <w:t xml:space="preserve"> popisuje </w:t>
      </w:r>
      <w:r w:rsidRPr="004E5893">
        <w:rPr>
          <w:sz w:val="22"/>
          <w:szCs w:val="22"/>
        </w:rPr>
        <w:t xml:space="preserve">mřížku v nejjednodušším dvojrozměrném vektorovém prostoru, ovšem ta </w:t>
      </w:r>
      <w:proofErr w:type="gramStart"/>
      <w:r w:rsidRPr="004E5893">
        <w:rPr>
          <w:sz w:val="22"/>
          <w:szCs w:val="22"/>
        </w:rPr>
        <w:t>slouží</w:t>
      </w:r>
      <w:proofErr w:type="gramEnd"/>
      <w:r w:rsidRPr="004E5893">
        <w:rPr>
          <w:sz w:val="22"/>
          <w:szCs w:val="22"/>
        </w:rPr>
        <w:t xml:space="preserve"> pouze pro ilustraci problému, ale v realitě se využívají mřížky ve značně vyšším řádu rozměrů vektorového prostoru. </w:t>
      </w:r>
      <w:r w:rsidRPr="000F5AE4">
        <w:rPr>
          <w:sz w:val="22"/>
          <w:szCs w:val="22"/>
        </w:rPr>
        <w:t>[</w:t>
      </w:r>
      <w:del w:id="847" w:author="Vojtěch Bžatek" w:date="2024-05-22T11:36:00Z" w16du:dateUtc="2024-05-22T09:36:00Z">
        <w:r w:rsidR="000F5AE4" w:rsidDel="006E5371">
          <w:rPr>
            <w:sz w:val="22"/>
            <w:szCs w:val="22"/>
          </w:rPr>
          <w:delText>h1</w:delText>
        </w:r>
      </w:del>
      <w:ins w:id="848" w:author="Vojtěch Bžatek" w:date="2024-05-22T11:36:00Z" w16du:dateUtc="2024-05-22T09:36:00Z">
        <w:r w:rsidR="006E5371">
          <w:rPr>
            <w:sz w:val="22"/>
            <w:szCs w:val="22"/>
          </w:rPr>
          <w:t>1</w:t>
        </w:r>
      </w:ins>
      <w:r w:rsidR="000F5AE4">
        <w:rPr>
          <w:sz w:val="22"/>
          <w:szCs w:val="22"/>
        </w:rPr>
        <w:t>9</w:t>
      </w:r>
      <w:r w:rsidRPr="000F5AE4">
        <w:rPr>
          <w:sz w:val="22"/>
          <w:szCs w:val="22"/>
        </w:rPr>
        <w:t>]</w:t>
      </w:r>
    </w:p>
    <w:p w14:paraId="6B9E0531" w14:textId="100FF130" w:rsidR="005E03DC" w:rsidRDefault="005E03DC" w:rsidP="008175AD">
      <w:pPr>
        <w:pStyle w:val="Nadpis3-pododdl"/>
      </w:pPr>
      <w:bookmarkStart w:id="849" w:name="_Toc167245459"/>
      <w:r>
        <w:t>Kryptografie založená na ha</w:t>
      </w:r>
      <w:r w:rsidR="00DA0035">
        <w:t>s</w:t>
      </w:r>
      <w:r>
        <w:t>h</w:t>
      </w:r>
      <w:r w:rsidR="00DA0035">
        <w:t>ovacích funkcích</w:t>
      </w:r>
      <w:bookmarkEnd w:id="849"/>
    </w:p>
    <w:p w14:paraId="4CC7C6C3" w14:textId="37A2ADB1" w:rsidR="00CB4953" w:rsidRPr="00CB4953" w:rsidRDefault="00CB4953">
      <w:pPr>
        <w:spacing w:before="0" w:after="120"/>
        <w:ind w:firstLine="284"/>
        <w:jc w:val="both"/>
        <w:rPr>
          <w:sz w:val="22"/>
          <w:szCs w:val="22"/>
          <w:lang w:eastAsia="cs-CZ"/>
        </w:rPr>
        <w:pPrChange w:id="850" w:author="Vojtěch Bžatek" w:date="2024-05-22T04:24:00Z" w16du:dateUtc="2024-05-22T02:24:00Z">
          <w:pPr>
            <w:spacing w:before="0"/>
            <w:jc w:val="both"/>
          </w:pPr>
        </w:pPrChange>
      </w:pPr>
      <w:r w:rsidRPr="00CB4953">
        <w:rPr>
          <w:sz w:val="22"/>
          <w:szCs w:val="22"/>
          <w:lang w:eastAsia="cs-CZ"/>
        </w:rPr>
        <w:t xml:space="preserve">Kryptografie založená na </w:t>
      </w:r>
      <w:r w:rsidR="00FC1A81">
        <w:rPr>
          <w:sz w:val="22"/>
          <w:szCs w:val="22"/>
          <w:lang w:eastAsia="cs-CZ"/>
        </w:rPr>
        <w:t>hashovacích funkcích</w:t>
      </w:r>
      <w:r w:rsidRPr="00CB4953">
        <w:rPr>
          <w:sz w:val="22"/>
          <w:szCs w:val="22"/>
          <w:lang w:eastAsia="cs-CZ"/>
        </w:rPr>
        <w:t xml:space="preserve"> používá jednorázová podpisová schémata jako základní stavební blok. T</w:t>
      </w:r>
      <w:ins w:id="851" w:author="Administrator" w:date="2024-04-29T12:50:00Z">
        <w:r w:rsidR="00E91C8D">
          <w:rPr>
            <w:sz w:val="22"/>
            <w:szCs w:val="22"/>
            <w:lang w:eastAsia="cs-CZ"/>
          </w:rPr>
          <w:t>a</w:t>
        </w:r>
      </w:ins>
      <w:del w:id="852" w:author="Administrator" w:date="2024-04-29T12:50:00Z">
        <w:r w:rsidRPr="00CB4953" w:rsidDel="00E91C8D">
          <w:rPr>
            <w:sz w:val="22"/>
            <w:szCs w:val="22"/>
            <w:lang w:eastAsia="cs-CZ"/>
          </w:rPr>
          <w:delText>y</w:delText>
        </w:r>
      </w:del>
      <w:r w:rsidRPr="00CB4953">
        <w:rPr>
          <w:sz w:val="22"/>
          <w:szCs w:val="22"/>
          <w:lang w:eastAsia="cs-CZ"/>
        </w:rPr>
        <w:t xml:space="preserve">to schémata se </w:t>
      </w:r>
      <w:proofErr w:type="gramStart"/>
      <w:r w:rsidRPr="00CB4953">
        <w:rPr>
          <w:sz w:val="22"/>
          <w:szCs w:val="22"/>
          <w:lang w:eastAsia="cs-CZ"/>
        </w:rPr>
        <w:t>liší</w:t>
      </w:r>
      <w:proofErr w:type="gramEnd"/>
      <w:r w:rsidRPr="00CB4953">
        <w:rPr>
          <w:sz w:val="22"/>
          <w:szCs w:val="22"/>
          <w:lang w:eastAsia="cs-CZ"/>
        </w:rPr>
        <w:t xml:space="preserve"> od většiny jiných podpisových metod tím, že potřebují pouze bezpečnou kryptografickou hashovací funkci</w:t>
      </w:r>
      <w:r w:rsidR="002B1E05">
        <w:rPr>
          <w:sz w:val="22"/>
          <w:szCs w:val="22"/>
          <w:lang w:eastAsia="cs-CZ"/>
        </w:rPr>
        <w:t xml:space="preserve"> a </w:t>
      </w:r>
      <w:r w:rsidRPr="00CB4953">
        <w:rPr>
          <w:sz w:val="22"/>
          <w:szCs w:val="22"/>
          <w:lang w:eastAsia="cs-CZ"/>
        </w:rPr>
        <w:t>nevyžadují jiné předpoklady o</w:t>
      </w:r>
      <w:ins w:id="853" w:author="Administrator" w:date="2024-04-29T12:50:00Z">
        <w:r w:rsidR="00E91C8D">
          <w:rPr>
            <w:sz w:val="22"/>
            <w:szCs w:val="22"/>
            <w:lang w:eastAsia="cs-CZ"/>
          </w:rPr>
          <w:t> </w:t>
        </w:r>
      </w:ins>
      <w:del w:id="854" w:author="Administrator" w:date="2024-04-29T12:50:00Z">
        <w:r w:rsidRPr="00CB4953" w:rsidDel="00E91C8D">
          <w:rPr>
            <w:sz w:val="22"/>
            <w:szCs w:val="22"/>
            <w:lang w:eastAsia="cs-CZ"/>
          </w:rPr>
          <w:delText xml:space="preserve"> </w:delText>
        </w:r>
      </w:del>
      <w:r w:rsidRPr="00CB4953">
        <w:rPr>
          <w:sz w:val="22"/>
          <w:szCs w:val="22"/>
          <w:lang w:eastAsia="cs-CZ"/>
        </w:rPr>
        <w:t xml:space="preserve">složitosti problémů z teorie čísel. Navíc nejsou náchylné k </w:t>
      </w:r>
      <w:proofErr w:type="spellStart"/>
      <w:r w:rsidRPr="00CB4953">
        <w:rPr>
          <w:sz w:val="22"/>
          <w:szCs w:val="22"/>
          <w:lang w:eastAsia="cs-CZ"/>
        </w:rPr>
        <w:t>Shorově</w:t>
      </w:r>
      <w:proofErr w:type="spellEnd"/>
      <w:r w:rsidRPr="00CB4953">
        <w:rPr>
          <w:sz w:val="22"/>
          <w:szCs w:val="22"/>
          <w:lang w:eastAsia="cs-CZ"/>
        </w:rPr>
        <w:t xml:space="preserve"> algoritmu. Zabezpečení těchto schémat se týká buď odolnosti vůči kolizím nebo pouze odolnosti proti druhému obrazu, což záleží na konkrétním použitém jednorázovém podpisu.</w:t>
      </w:r>
      <w:r>
        <w:rPr>
          <w:sz w:val="22"/>
          <w:szCs w:val="22"/>
          <w:lang w:eastAsia="cs-CZ"/>
        </w:rPr>
        <w:t xml:space="preserve"> </w:t>
      </w:r>
      <w:r w:rsidRPr="000F5AE4">
        <w:rPr>
          <w:sz w:val="22"/>
          <w:szCs w:val="22"/>
          <w:lang w:eastAsia="cs-CZ"/>
        </w:rPr>
        <w:t>[</w:t>
      </w:r>
      <w:del w:id="855" w:author="Vojtěch Bžatek" w:date="2024-05-22T11:36:00Z" w16du:dateUtc="2024-05-22T09:36:00Z">
        <w:r w:rsidR="000F5AE4" w:rsidRPr="000F5AE4" w:rsidDel="006E5371">
          <w:rPr>
            <w:sz w:val="22"/>
            <w:szCs w:val="22"/>
            <w:lang w:eastAsia="cs-CZ"/>
          </w:rPr>
          <w:delText>h</w:delText>
        </w:r>
      </w:del>
      <w:r w:rsidR="000F5AE4" w:rsidRPr="000F5AE4">
        <w:rPr>
          <w:sz w:val="22"/>
          <w:szCs w:val="22"/>
          <w:lang w:eastAsia="cs-CZ"/>
        </w:rPr>
        <w:t>24</w:t>
      </w:r>
      <w:r w:rsidRPr="000F5AE4">
        <w:rPr>
          <w:sz w:val="22"/>
          <w:szCs w:val="22"/>
          <w:lang w:eastAsia="cs-CZ"/>
        </w:rPr>
        <w:t>]</w:t>
      </w:r>
    </w:p>
    <w:p w14:paraId="382F645E" w14:textId="64E73EF1" w:rsidR="00CB4953" w:rsidRPr="00CB4953" w:rsidRDefault="00CB4953">
      <w:pPr>
        <w:spacing w:before="0" w:after="120"/>
        <w:ind w:firstLine="397"/>
        <w:jc w:val="both"/>
        <w:rPr>
          <w:sz w:val="22"/>
          <w:szCs w:val="22"/>
          <w:lang w:eastAsia="cs-CZ"/>
        </w:rPr>
        <w:pPrChange w:id="856" w:author="Vojtěch Bžatek" w:date="2024-05-22T04:24:00Z" w16du:dateUtc="2024-05-22T02:24:00Z">
          <w:pPr>
            <w:spacing w:before="0" w:after="0"/>
            <w:ind w:firstLine="397"/>
            <w:jc w:val="both"/>
          </w:pPr>
        </w:pPrChange>
      </w:pPr>
      <w:r w:rsidRPr="00CB4953">
        <w:rPr>
          <w:sz w:val="22"/>
          <w:szCs w:val="22"/>
          <w:lang w:eastAsia="cs-CZ"/>
        </w:rPr>
        <w:t xml:space="preserve">Jednorázová podpisová schémata zahrnují například </w:t>
      </w:r>
      <w:proofErr w:type="spellStart"/>
      <w:r w:rsidRPr="00CB4953">
        <w:rPr>
          <w:sz w:val="22"/>
          <w:szCs w:val="22"/>
          <w:lang w:eastAsia="cs-CZ"/>
        </w:rPr>
        <w:t>Lamportovo</w:t>
      </w:r>
      <w:proofErr w:type="spellEnd"/>
      <w:r w:rsidRPr="00CB4953">
        <w:rPr>
          <w:sz w:val="22"/>
          <w:szCs w:val="22"/>
          <w:lang w:eastAsia="cs-CZ"/>
        </w:rPr>
        <w:t xml:space="preserve"> schéma, </w:t>
      </w:r>
      <w:proofErr w:type="spellStart"/>
      <w:r w:rsidRPr="00CB4953">
        <w:rPr>
          <w:sz w:val="22"/>
          <w:szCs w:val="22"/>
          <w:lang w:eastAsia="cs-CZ"/>
        </w:rPr>
        <w:t>Winternitzovo</w:t>
      </w:r>
      <w:proofErr w:type="spellEnd"/>
      <w:r w:rsidRPr="00CB4953">
        <w:rPr>
          <w:sz w:val="22"/>
          <w:szCs w:val="22"/>
          <w:lang w:eastAsia="cs-CZ"/>
        </w:rPr>
        <w:t xml:space="preserve"> schéma</w:t>
      </w:r>
      <w:r w:rsidR="002B1E05">
        <w:rPr>
          <w:sz w:val="22"/>
          <w:szCs w:val="22"/>
          <w:lang w:eastAsia="cs-CZ"/>
        </w:rPr>
        <w:t xml:space="preserve"> a </w:t>
      </w:r>
      <w:r w:rsidRPr="00CB4953">
        <w:rPr>
          <w:sz w:val="22"/>
          <w:szCs w:val="22"/>
          <w:lang w:eastAsia="cs-CZ"/>
        </w:rPr>
        <w:t>jeho varianta W-OTS+. V těchto schématech je soukromý klíč obvykle generován náhodně</w:t>
      </w:r>
      <w:r w:rsidR="002B1E05">
        <w:rPr>
          <w:sz w:val="22"/>
          <w:szCs w:val="22"/>
          <w:lang w:eastAsia="cs-CZ"/>
        </w:rPr>
        <w:t xml:space="preserve"> a </w:t>
      </w:r>
      <w:r w:rsidRPr="00CB4953">
        <w:rPr>
          <w:sz w:val="22"/>
          <w:szCs w:val="22"/>
          <w:lang w:eastAsia="cs-CZ"/>
        </w:rPr>
        <w:t>veřejný klíč je funkcí soukromého klíče, zahrnující základní hashovací funkci. Pokročilá jednorázová podpisová schémata zahrnují parametry umožňující obchodování mezi časem</w:t>
      </w:r>
      <w:r w:rsidR="002B1E05">
        <w:rPr>
          <w:sz w:val="22"/>
          <w:szCs w:val="22"/>
          <w:lang w:eastAsia="cs-CZ"/>
        </w:rPr>
        <w:t xml:space="preserve"> a </w:t>
      </w:r>
      <w:r w:rsidRPr="00CB4953">
        <w:rPr>
          <w:sz w:val="22"/>
          <w:szCs w:val="22"/>
          <w:lang w:eastAsia="cs-CZ"/>
        </w:rPr>
        <w:t xml:space="preserve">pamětí, jako je například </w:t>
      </w:r>
      <w:proofErr w:type="spellStart"/>
      <w:r w:rsidRPr="00CB4953">
        <w:rPr>
          <w:sz w:val="22"/>
          <w:szCs w:val="22"/>
          <w:lang w:eastAsia="cs-CZ"/>
        </w:rPr>
        <w:t>Winternitzův</w:t>
      </w:r>
      <w:proofErr w:type="spellEnd"/>
      <w:r w:rsidRPr="00CB4953">
        <w:rPr>
          <w:sz w:val="22"/>
          <w:szCs w:val="22"/>
          <w:lang w:eastAsia="cs-CZ"/>
        </w:rPr>
        <w:t xml:space="preserve"> parametr. Nicméně samotná jednorázová podpisová schémata nejsou praktická, protože každý soukromý klíč lze použít pouze k podpisu jediné zprávy.</w:t>
      </w:r>
      <w:r>
        <w:rPr>
          <w:sz w:val="22"/>
          <w:szCs w:val="22"/>
          <w:lang w:eastAsia="cs-CZ"/>
        </w:rPr>
        <w:t xml:space="preserve"> </w:t>
      </w:r>
      <w:r w:rsidRPr="000F5AE4">
        <w:rPr>
          <w:sz w:val="22"/>
          <w:szCs w:val="22"/>
          <w:lang w:eastAsia="cs-CZ"/>
        </w:rPr>
        <w:t>[</w:t>
      </w:r>
      <w:del w:id="857" w:author="Vojtěch Bžatek" w:date="2024-05-22T11:36:00Z" w16du:dateUtc="2024-05-22T09:36:00Z">
        <w:r w:rsidRPr="000F5AE4" w:rsidDel="006E5371">
          <w:rPr>
            <w:sz w:val="22"/>
            <w:szCs w:val="22"/>
            <w:lang w:eastAsia="cs-CZ"/>
          </w:rPr>
          <w:delText>h</w:delText>
        </w:r>
      </w:del>
      <w:r w:rsidR="000F5AE4" w:rsidRPr="000F5AE4">
        <w:rPr>
          <w:sz w:val="22"/>
          <w:szCs w:val="22"/>
          <w:lang w:eastAsia="cs-CZ"/>
        </w:rPr>
        <w:t>24</w:t>
      </w:r>
      <w:r w:rsidRPr="000F5AE4">
        <w:rPr>
          <w:sz w:val="22"/>
          <w:szCs w:val="22"/>
          <w:lang w:eastAsia="cs-CZ"/>
        </w:rPr>
        <w:t>]</w:t>
      </w:r>
    </w:p>
    <w:p w14:paraId="2A05C2D8" w14:textId="5F430FB8" w:rsidR="00356040" w:rsidRPr="00CB4953" w:rsidRDefault="00CB4953">
      <w:pPr>
        <w:spacing w:before="0" w:after="120"/>
        <w:ind w:firstLine="397"/>
        <w:jc w:val="both"/>
        <w:rPr>
          <w:sz w:val="22"/>
          <w:szCs w:val="22"/>
          <w:lang w:eastAsia="cs-CZ"/>
        </w:rPr>
        <w:pPrChange w:id="858" w:author="Vojtěch Bžatek" w:date="2024-05-22T04:24:00Z" w16du:dateUtc="2024-05-22T02:24:00Z">
          <w:pPr>
            <w:spacing w:before="0" w:after="0"/>
            <w:ind w:firstLine="397"/>
            <w:jc w:val="both"/>
          </w:pPr>
        </w:pPrChange>
      </w:pPr>
      <w:r w:rsidRPr="00CB4953">
        <w:rPr>
          <w:sz w:val="22"/>
          <w:szCs w:val="22"/>
          <w:lang w:eastAsia="cs-CZ"/>
        </w:rPr>
        <w:t>Stavová schémata N-</w:t>
      </w:r>
      <w:proofErr w:type="spellStart"/>
      <w:r w:rsidRPr="00CB4953">
        <w:rPr>
          <w:sz w:val="22"/>
          <w:szCs w:val="22"/>
          <w:lang w:eastAsia="cs-CZ"/>
        </w:rPr>
        <w:t>time</w:t>
      </w:r>
      <w:proofErr w:type="spellEnd"/>
      <w:r w:rsidRPr="00CB4953">
        <w:rPr>
          <w:sz w:val="22"/>
          <w:szCs w:val="22"/>
          <w:lang w:eastAsia="cs-CZ"/>
        </w:rPr>
        <w:t xml:space="preserve"> podpisů, představená </w:t>
      </w:r>
      <w:proofErr w:type="spellStart"/>
      <w:r w:rsidRPr="00CB4953">
        <w:rPr>
          <w:sz w:val="22"/>
          <w:szCs w:val="22"/>
          <w:lang w:eastAsia="cs-CZ"/>
        </w:rPr>
        <w:t>Merklem</w:t>
      </w:r>
      <w:proofErr w:type="spellEnd"/>
      <w:r w:rsidR="002B1E05">
        <w:rPr>
          <w:sz w:val="22"/>
          <w:szCs w:val="22"/>
          <w:lang w:eastAsia="cs-CZ"/>
        </w:rPr>
        <w:t xml:space="preserve"> a </w:t>
      </w:r>
      <w:r w:rsidRPr="00CB4953">
        <w:rPr>
          <w:sz w:val="22"/>
          <w:szCs w:val="22"/>
          <w:lang w:eastAsia="cs-CZ"/>
        </w:rPr>
        <w:t>dále zdokonalovaná, využívají jednorázová podpisová schémata</w:t>
      </w:r>
      <w:r w:rsidR="002B1E05">
        <w:rPr>
          <w:sz w:val="22"/>
          <w:szCs w:val="22"/>
          <w:lang w:eastAsia="cs-CZ"/>
        </w:rPr>
        <w:t xml:space="preserve"> a </w:t>
      </w:r>
      <w:r w:rsidRPr="00CB4953">
        <w:rPr>
          <w:sz w:val="22"/>
          <w:szCs w:val="22"/>
          <w:lang w:eastAsia="cs-CZ"/>
        </w:rPr>
        <w:t xml:space="preserve">umožňují opakované použití jednorázových podpisů. Tato </w:t>
      </w:r>
      <w:r w:rsidRPr="00CB4953">
        <w:rPr>
          <w:sz w:val="22"/>
          <w:szCs w:val="22"/>
          <w:lang w:eastAsia="cs-CZ"/>
        </w:rPr>
        <w:lastRenderedPageBreak/>
        <w:t>schémata kombinují N jednorázových podpisů do jedné struktury, obvykle úplného binárního stromu. Schéma N-</w:t>
      </w:r>
      <w:proofErr w:type="spellStart"/>
      <w:r w:rsidRPr="00CB4953">
        <w:rPr>
          <w:sz w:val="22"/>
          <w:szCs w:val="22"/>
          <w:lang w:eastAsia="cs-CZ"/>
        </w:rPr>
        <w:t>time</w:t>
      </w:r>
      <w:proofErr w:type="spellEnd"/>
      <w:r w:rsidRPr="00CB4953">
        <w:rPr>
          <w:sz w:val="22"/>
          <w:szCs w:val="22"/>
          <w:lang w:eastAsia="cs-CZ"/>
        </w:rPr>
        <w:t xml:space="preserve"> podpisu se skládá z algoritmů pro generování klíče, podpis</w:t>
      </w:r>
      <w:r w:rsidR="002B1E05">
        <w:rPr>
          <w:sz w:val="22"/>
          <w:szCs w:val="22"/>
          <w:lang w:eastAsia="cs-CZ"/>
        </w:rPr>
        <w:t xml:space="preserve"> a </w:t>
      </w:r>
      <w:r w:rsidRPr="00CB4953">
        <w:rPr>
          <w:sz w:val="22"/>
          <w:szCs w:val="22"/>
          <w:lang w:eastAsia="cs-CZ"/>
        </w:rPr>
        <w:t>ověření podpisu. Soukromý klíč pro toto schéma se skládá z N soukromých klíčů základního jednorázového schématu. Každým generováním podpisu je použit další jednorázový soukromý klíč. Pro snížení velikosti soukromého klíče lze použít kryptograficky bezpečnou pseudonáhodnou funkci.</w:t>
      </w:r>
      <w:r w:rsidRPr="00CB4953">
        <w:rPr>
          <w:color w:val="FF0000"/>
          <w:sz w:val="22"/>
          <w:szCs w:val="22"/>
          <w:lang w:eastAsia="cs-CZ"/>
        </w:rPr>
        <w:t xml:space="preserve"> </w:t>
      </w:r>
      <w:r w:rsidRPr="000F5AE4">
        <w:rPr>
          <w:sz w:val="22"/>
          <w:szCs w:val="22"/>
          <w:lang w:eastAsia="cs-CZ"/>
        </w:rPr>
        <w:t>[</w:t>
      </w:r>
      <w:del w:id="859" w:author="Vojtěch Bžatek" w:date="2024-05-22T11:36:00Z" w16du:dateUtc="2024-05-22T09:36:00Z">
        <w:r w:rsidRPr="000F5AE4" w:rsidDel="006E5371">
          <w:rPr>
            <w:sz w:val="22"/>
            <w:szCs w:val="22"/>
            <w:lang w:eastAsia="cs-CZ"/>
          </w:rPr>
          <w:delText>h</w:delText>
        </w:r>
      </w:del>
      <w:r w:rsidR="000F5AE4" w:rsidRPr="000F5AE4">
        <w:rPr>
          <w:sz w:val="22"/>
          <w:szCs w:val="22"/>
          <w:lang w:eastAsia="cs-CZ"/>
        </w:rPr>
        <w:t>24</w:t>
      </w:r>
      <w:r w:rsidRPr="000F5AE4">
        <w:rPr>
          <w:sz w:val="22"/>
          <w:szCs w:val="22"/>
          <w:lang w:eastAsia="cs-CZ"/>
        </w:rPr>
        <w:t>]</w:t>
      </w:r>
    </w:p>
    <w:p w14:paraId="4B4580CC" w14:textId="19363FA9" w:rsidR="00356040" w:rsidRDefault="00356040" w:rsidP="00CB4953">
      <w:pPr>
        <w:spacing w:before="0"/>
        <w:ind w:firstLine="397"/>
        <w:jc w:val="both"/>
        <w:rPr>
          <w:sz w:val="22"/>
          <w:szCs w:val="22"/>
          <w:lang w:eastAsia="cs-CZ"/>
        </w:rPr>
      </w:pPr>
      <w:r w:rsidRPr="00CB4953">
        <w:rPr>
          <w:sz w:val="22"/>
          <w:szCs w:val="22"/>
          <w:lang w:eastAsia="cs-CZ"/>
        </w:rPr>
        <w:t>V kontextu kryptografie založené na ha</w:t>
      </w:r>
      <w:r w:rsidR="00CB4953" w:rsidRPr="00CB4953">
        <w:rPr>
          <w:sz w:val="22"/>
          <w:szCs w:val="22"/>
          <w:lang w:eastAsia="cs-CZ"/>
        </w:rPr>
        <w:t>ších</w:t>
      </w:r>
      <w:r w:rsidRPr="00CB4953">
        <w:rPr>
          <w:sz w:val="22"/>
          <w:szCs w:val="22"/>
          <w:lang w:eastAsia="cs-CZ"/>
        </w:rPr>
        <w:t xml:space="preserve"> je důležité zdůraznit, že schémata N-</w:t>
      </w:r>
      <w:proofErr w:type="spellStart"/>
      <w:r w:rsidRPr="00CB4953">
        <w:rPr>
          <w:sz w:val="22"/>
          <w:szCs w:val="22"/>
          <w:lang w:eastAsia="cs-CZ"/>
        </w:rPr>
        <w:t>time</w:t>
      </w:r>
      <w:proofErr w:type="spellEnd"/>
      <w:r w:rsidRPr="00CB4953">
        <w:rPr>
          <w:sz w:val="22"/>
          <w:szCs w:val="22"/>
          <w:lang w:eastAsia="cs-CZ"/>
        </w:rPr>
        <w:t xml:space="preserve"> podpisů představují významný pokrok ve snaze o zabezpečení digitálních komunikací. Tato schémata umožňují použití jednorázového podpisu vícekrát, aniž by došlo ke kompromitaci bezpečnosti, což je klíčové pro praktické aplikace. Využitím pseudonáhodné funkce pro generování soukromých klíčů z jednoho základního klíče se podstatně snižuje potřeba ukládat velké množství dat, což je zásadní pro zařízení s omezenou pamětí.</w:t>
      </w:r>
      <w:r w:rsidR="00CB4953" w:rsidRPr="00CB4953">
        <w:rPr>
          <w:color w:val="FF0000"/>
          <w:sz w:val="22"/>
          <w:szCs w:val="22"/>
          <w:lang w:eastAsia="cs-CZ"/>
        </w:rPr>
        <w:t xml:space="preserve"> </w:t>
      </w:r>
      <w:r w:rsidR="00CB4953" w:rsidRPr="000F5AE4">
        <w:rPr>
          <w:sz w:val="22"/>
          <w:szCs w:val="22"/>
          <w:lang w:eastAsia="cs-CZ"/>
        </w:rPr>
        <w:t>[</w:t>
      </w:r>
      <w:del w:id="860" w:author="Vojtěch Bžatek" w:date="2024-05-22T11:36:00Z" w16du:dateUtc="2024-05-22T09:36:00Z">
        <w:r w:rsidR="00CB4953" w:rsidRPr="000F5AE4" w:rsidDel="006E5371">
          <w:rPr>
            <w:sz w:val="22"/>
            <w:szCs w:val="22"/>
            <w:lang w:eastAsia="cs-CZ"/>
          </w:rPr>
          <w:delText>h</w:delText>
        </w:r>
      </w:del>
      <w:r w:rsidR="000F5AE4" w:rsidRPr="000F5AE4">
        <w:rPr>
          <w:sz w:val="22"/>
          <w:szCs w:val="22"/>
          <w:lang w:eastAsia="cs-CZ"/>
        </w:rPr>
        <w:t>24</w:t>
      </w:r>
      <w:r w:rsidR="00CB4953" w:rsidRPr="000F5AE4">
        <w:rPr>
          <w:sz w:val="22"/>
          <w:szCs w:val="22"/>
          <w:lang w:eastAsia="cs-CZ"/>
        </w:rPr>
        <w:t>]</w:t>
      </w:r>
    </w:p>
    <w:p w14:paraId="1A926B42" w14:textId="1DF86D47" w:rsidR="005E03DC" w:rsidRDefault="00A15932" w:rsidP="008175AD">
      <w:pPr>
        <w:pStyle w:val="Nadpis3-pododdl"/>
      </w:pPr>
      <w:bookmarkStart w:id="861" w:name="_Toc162785119"/>
      <w:bookmarkStart w:id="862" w:name="_Toc167245460"/>
      <w:r>
        <w:t>CRYSTALS-</w:t>
      </w:r>
      <w:proofErr w:type="spellStart"/>
      <w:r w:rsidR="00363C12">
        <w:t>Kyber</w:t>
      </w:r>
      <w:bookmarkEnd w:id="861"/>
      <w:bookmarkEnd w:id="862"/>
      <w:proofErr w:type="spellEnd"/>
    </w:p>
    <w:p w14:paraId="0C0FC617" w14:textId="773D6739" w:rsidR="00DA70AF" w:rsidRPr="00DA70AF" w:rsidRDefault="006E5371">
      <w:pPr>
        <w:spacing w:before="0" w:after="120"/>
        <w:ind w:firstLine="284"/>
        <w:jc w:val="both"/>
        <w:rPr>
          <w:sz w:val="22"/>
          <w:szCs w:val="22"/>
        </w:rPr>
        <w:pPrChange w:id="863" w:author="Vojtěch Bžatek" w:date="2024-05-22T04:25:00Z" w16du:dateUtc="2024-05-22T02:25:00Z">
          <w:pPr>
            <w:spacing w:before="0" w:after="0"/>
            <w:jc w:val="both"/>
          </w:pPr>
        </w:pPrChange>
      </w:pPr>
      <w:ins w:id="864" w:author="Vojtěch Bžatek" w:date="2024-05-22T11:38:00Z" w16du:dateUtc="2024-05-22T09:38:00Z">
        <w:r>
          <w:rPr>
            <w:sz w:val="22"/>
            <w:szCs w:val="22"/>
          </w:rPr>
          <w:t>Podl</w:t>
        </w:r>
      </w:ins>
      <w:ins w:id="865" w:author="Vojtěch Bžatek" w:date="2024-05-22T11:40:00Z" w16du:dateUtc="2024-05-22T09:40:00Z">
        <w:r>
          <w:rPr>
            <w:sz w:val="22"/>
            <w:szCs w:val="22"/>
          </w:rPr>
          <w:t>e</w:t>
        </w:r>
      </w:ins>
      <w:ins w:id="866" w:author="Vojtěch Bžatek" w:date="2024-05-22T11:38:00Z" w16du:dateUtc="2024-05-22T09:38:00Z">
        <w:r>
          <w:rPr>
            <w:sz w:val="22"/>
            <w:szCs w:val="22"/>
          </w:rPr>
          <w:t xml:space="preserve"> N</w:t>
        </w:r>
      </w:ins>
      <w:ins w:id="867" w:author="Vojtěch Bžatek" w:date="2024-05-22T11:40:00Z" w16du:dateUtc="2024-05-22T09:40:00Z">
        <w:r>
          <w:rPr>
            <w:sz w:val="22"/>
            <w:szCs w:val="22"/>
          </w:rPr>
          <w:t>Ú</w:t>
        </w:r>
      </w:ins>
      <w:ins w:id="868" w:author="Vojtěch Bžatek" w:date="2024-05-22T11:38:00Z" w16du:dateUtc="2024-05-22T09:38:00Z">
        <w:r>
          <w:rPr>
            <w:sz w:val="22"/>
            <w:szCs w:val="22"/>
          </w:rPr>
          <w:t xml:space="preserve">KIB je </w:t>
        </w:r>
        <w:proofErr w:type="spellStart"/>
        <w:r>
          <w:rPr>
            <w:sz w:val="22"/>
            <w:szCs w:val="22"/>
          </w:rPr>
          <w:t>Kyber</w:t>
        </w:r>
        <w:proofErr w:type="spellEnd"/>
        <w:r>
          <w:rPr>
            <w:sz w:val="22"/>
            <w:szCs w:val="22"/>
          </w:rPr>
          <w:t xml:space="preserve">: </w:t>
        </w:r>
      </w:ins>
      <w:r w:rsidR="00DA70AF" w:rsidRPr="00DA70AF">
        <w:rPr>
          <w:sz w:val="22"/>
          <w:szCs w:val="22"/>
        </w:rPr>
        <w:t>„</w:t>
      </w:r>
      <w:del w:id="869" w:author="Vojtěch Bžatek" w:date="2024-05-22T04:24:00Z" w16du:dateUtc="2024-05-22T02:24:00Z">
        <w:r w:rsidR="005E03DC" w:rsidRPr="00DA70AF" w:rsidDel="00420291">
          <w:rPr>
            <w:sz w:val="22"/>
            <w:szCs w:val="22"/>
          </w:rPr>
          <w:delText>J</w:delText>
        </w:r>
      </w:del>
      <w:del w:id="870" w:author="Vojtěch Bžatek" w:date="2024-05-22T11:38:00Z" w16du:dateUtc="2024-05-22T09:38:00Z">
        <w:r w:rsidR="005E03DC" w:rsidRPr="00DA70AF" w:rsidDel="006E5371">
          <w:rPr>
            <w:sz w:val="22"/>
            <w:szCs w:val="22"/>
          </w:rPr>
          <w:delText xml:space="preserve">e </w:delText>
        </w:r>
      </w:del>
      <w:r w:rsidR="00467334">
        <w:rPr>
          <w:sz w:val="22"/>
          <w:szCs w:val="22"/>
        </w:rPr>
        <w:t xml:space="preserve">KEM </w:t>
      </w:r>
      <w:r w:rsidR="005E03DC" w:rsidRPr="00DA70AF">
        <w:rPr>
          <w:sz w:val="22"/>
          <w:szCs w:val="22"/>
        </w:rPr>
        <w:t>kvantov</w:t>
      </w:r>
      <w:r w:rsidR="00467334">
        <w:rPr>
          <w:sz w:val="22"/>
          <w:szCs w:val="22"/>
        </w:rPr>
        <w:t>ě odolné</w:t>
      </w:r>
      <w:r w:rsidR="005E03DC" w:rsidRPr="00DA70AF">
        <w:rPr>
          <w:sz w:val="22"/>
          <w:szCs w:val="22"/>
        </w:rPr>
        <w:t xml:space="preserve"> schéma na bázi strukturovaných mřížek</w:t>
      </w:r>
      <w:del w:id="871" w:author="Vojtěch Bžatek" w:date="2024-05-22T11:37:00Z" w16du:dateUtc="2024-05-22T09:37:00Z">
        <w:r w:rsidR="008D3296" w:rsidDel="006E5371">
          <w:rPr>
            <w:sz w:val="22"/>
            <w:szCs w:val="22"/>
          </w:rPr>
          <w:delText xml:space="preserve"> [</w:delText>
        </w:r>
      </w:del>
      <w:del w:id="872" w:author="Vojtěch Bžatek" w:date="2024-05-22T11:36:00Z" w16du:dateUtc="2024-05-22T09:36:00Z">
        <w:r w:rsidR="008D3296" w:rsidDel="006E5371">
          <w:rPr>
            <w:sz w:val="22"/>
            <w:szCs w:val="22"/>
          </w:rPr>
          <w:delText>26]</w:delText>
        </w:r>
      </w:del>
      <w:r w:rsidR="005E03DC" w:rsidRPr="00DA70AF">
        <w:rPr>
          <w:sz w:val="22"/>
          <w:szCs w:val="22"/>
        </w:rPr>
        <w:t>. Ke standardizaci byl vybrán pro svou bezpečnost</w:t>
      </w:r>
      <w:r w:rsidR="002B1E05">
        <w:rPr>
          <w:sz w:val="22"/>
          <w:szCs w:val="22"/>
        </w:rPr>
        <w:t xml:space="preserve"> a </w:t>
      </w:r>
      <w:r w:rsidR="005E03DC" w:rsidRPr="00DA70AF">
        <w:rPr>
          <w:sz w:val="22"/>
          <w:szCs w:val="22"/>
        </w:rPr>
        <w:t>výkonnost. Jeho výkonnost na různých platformách je institucí NIST hodnocena jako excelentní. NIST předpokládá, že bude standardizovat varianty</w:t>
      </w:r>
      <w:r w:rsidR="00DF6385">
        <w:rPr>
          <w:sz w:val="22"/>
          <w:szCs w:val="22"/>
        </w:rPr>
        <w:t>:</w:t>
      </w:r>
      <w:r w:rsidR="00DA70AF" w:rsidRPr="00DA70AF">
        <w:rPr>
          <w:sz w:val="22"/>
          <w:szCs w:val="22"/>
        </w:rPr>
        <w:t xml:space="preserve"> </w:t>
      </w:r>
      <w:r w:rsidR="005E03DC" w:rsidRPr="00DA70AF">
        <w:rPr>
          <w:sz w:val="22"/>
          <w:szCs w:val="22"/>
        </w:rPr>
        <w:t>Kyber-768 (úroveň 3)</w:t>
      </w:r>
      <w:r w:rsidR="002B1E05">
        <w:rPr>
          <w:sz w:val="22"/>
          <w:szCs w:val="22"/>
        </w:rPr>
        <w:t xml:space="preserve"> a </w:t>
      </w:r>
      <w:r w:rsidR="005E03DC" w:rsidRPr="00DA70AF">
        <w:rPr>
          <w:sz w:val="22"/>
          <w:szCs w:val="22"/>
        </w:rPr>
        <w:t xml:space="preserve">Kyber-1024 (úroveň 5). O standardizaci varianty Kyber-512 (úroveň 1) </w:t>
      </w:r>
      <w:r w:rsidR="00467334">
        <w:rPr>
          <w:sz w:val="22"/>
          <w:szCs w:val="22"/>
        </w:rPr>
        <w:t>ještě</w:t>
      </w:r>
      <w:r w:rsidR="005E03DC" w:rsidRPr="00DA70AF">
        <w:rPr>
          <w:sz w:val="22"/>
          <w:szCs w:val="22"/>
        </w:rPr>
        <w:t xml:space="preserve"> není rozhodnuto,</w:t>
      </w:r>
      <w:r w:rsidR="00467334">
        <w:rPr>
          <w:sz w:val="22"/>
          <w:szCs w:val="22"/>
        </w:rPr>
        <w:t xml:space="preserve"> ale</w:t>
      </w:r>
      <w:r w:rsidR="005E03DC" w:rsidRPr="00DA70AF">
        <w:rPr>
          <w:sz w:val="22"/>
          <w:szCs w:val="22"/>
        </w:rPr>
        <w:t xml:space="preserve"> zatím se k ní NIST spíše přiklání. Pro jednotlivé bezpečnostní úrovně 1, 3</w:t>
      </w:r>
      <w:r w:rsidR="002B1E05">
        <w:rPr>
          <w:sz w:val="22"/>
          <w:szCs w:val="22"/>
        </w:rPr>
        <w:t xml:space="preserve"> a </w:t>
      </w:r>
      <w:r w:rsidR="005E03DC" w:rsidRPr="00DA70AF">
        <w:rPr>
          <w:sz w:val="22"/>
          <w:szCs w:val="22"/>
        </w:rPr>
        <w:t>5 mají jeho veřejné klíče po řadě délky 800, 1184</w:t>
      </w:r>
      <w:r w:rsidR="002B1E05">
        <w:rPr>
          <w:sz w:val="22"/>
          <w:szCs w:val="22"/>
        </w:rPr>
        <w:t xml:space="preserve"> a </w:t>
      </w:r>
      <w:r w:rsidR="005E03DC" w:rsidRPr="00DA70AF">
        <w:rPr>
          <w:sz w:val="22"/>
          <w:szCs w:val="22"/>
        </w:rPr>
        <w:t>1568 bajtů</w:t>
      </w:r>
      <w:r w:rsidR="002B1E05">
        <w:rPr>
          <w:sz w:val="22"/>
          <w:szCs w:val="22"/>
        </w:rPr>
        <w:t xml:space="preserve"> a </w:t>
      </w:r>
      <w:r w:rsidR="005E03DC" w:rsidRPr="00DA70AF">
        <w:rPr>
          <w:sz w:val="22"/>
          <w:szCs w:val="22"/>
        </w:rPr>
        <w:t>jeho šifrové texty mají po řadě délky 768, 1088</w:t>
      </w:r>
      <w:r w:rsidR="002B1E05">
        <w:rPr>
          <w:sz w:val="22"/>
          <w:szCs w:val="22"/>
        </w:rPr>
        <w:t xml:space="preserve"> a </w:t>
      </w:r>
      <w:r w:rsidR="005E03DC" w:rsidRPr="00DA70AF">
        <w:rPr>
          <w:sz w:val="22"/>
          <w:szCs w:val="22"/>
        </w:rPr>
        <w:t>1568 bajtů.</w:t>
      </w:r>
      <w:r w:rsidR="00DA70AF" w:rsidRPr="00DA70AF">
        <w:rPr>
          <w:sz w:val="22"/>
          <w:szCs w:val="22"/>
        </w:rPr>
        <w:t>“</w:t>
      </w:r>
      <w:r w:rsidR="005E03DC" w:rsidRPr="00DA70AF">
        <w:rPr>
          <w:sz w:val="22"/>
          <w:szCs w:val="22"/>
        </w:rPr>
        <w:t xml:space="preserve"> </w:t>
      </w:r>
      <w:r w:rsidR="002645F9" w:rsidRPr="00DA70AF">
        <w:rPr>
          <w:sz w:val="22"/>
          <w:szCs w:val="22"/>
        </w:rPr>
        <w:t>[</w:t>
      </w:r>
      <w:del w:id="873" w:author="Vojtěch Bžatek" w:date="2024-05-22T11:40:00Z" w16du:dateUtc="2024-05-22T09:40:00Z">
        <w:r w:rsidR="000F5AE4" w:rsidDel="006E5371">
          <w:rPr>
            <w:sz w:val="22"/>
            <w:szCs w:val="22"/>
          </w:rPr>
          <w:delText>h</w:delText>
        </w:r>
      </w:del>
      <w:r w:rsidR="000F5AE4">
        <w:rPr>
          <w:sz w:val="22"/>
          <w:szCs w:val="22"/>
        </w:rPr>
        <w:t>22</w:t>
      </w:r>
      <w:r w:rsidR="002645F9" w:rsidRPr="00DA70AF">
        <w:rPr>
          <w:sz w:val="22"/>
          <w:szCs w:val="22"/>
        </w:rPr>
        <w:t>]</w:t>
      </w:r>
      <w:r w:rsidR="00DA70AF" w:rsidRPr="00DA70AF">
        <w:rPr>
          <w:sz w:val="22"/>
          <w:szCs w:val="22"/>
        </w:rPr>
        <w:t xml:space="preserve"> </w:t>
      </w:r>
    </w:p>
    <w:p w14:paraId="4D54D4CE" w14:textId="76EE39BC" w:rsidR="005E03DC" w:rsidRPr="00DA70AF" w:rsidRDefault="00DA70AF" w:rsidP="00DA70AF">
      <w:pPr>
        <w:spacing w:before="0" w:after="0"/>
        <w:ind w:firstLine="397"/>
        <w:jc w:val="both"/>
        <w:rPr>
          <w:sz w:val="22"/>
          <w:szCs w:val="22"/>
        </w:rPr>
      </w:pPr>
      <w:r w:rsidRPr="00DA70AF">
        <w:rPr>
          <w:sz w:val="22"/>
          <w:szCs w:val="22"/>
        </w:rPr>
        <w:t xml:space="preserve">Autoři </w:t>
      </w:r>
      <w:proofErr w:type="spellStart"/>
      <w:r w:rsidRPr="00DA70AF">
        <w:rPr>
          <w:sz w:val="22"/>
          <w:szCs w:val="22"/>
        </w:rPr>
        <w:t>Kyber</w:t>
      </w:r>
      <w:proofErr w:type="spellEnd"/>
      <w:r w:rsidRPr="00DA70AF">
        <w:rPr>
          <w:sz w:val="22"/>
          <w:szCs w:val="22"/>
        </w:rPr>
        <w:t xml:space="preserve"> pro 2. kolo projektu NIST navrhli variantu </w:t>
      </w:r>
      <w:proofErr w:type="spellStart"/>
      <w:r w:rsidRPr="00DA70AF">
        <w:rPr>
          <w:sz w:val="22"/>
          <w:szCs w:val="22"/>
        </w:rPr>
        <w:t>Kyberu</w:t>
      </w:r>
      <w:proofErr w:type="spellEnd"/>
      <w:r w:rsidRPr="00DA70AF">
        <w:rPr>
          <w:sz w:val="22"/>
          <w:szCs w:val="22"/>
        </w:rPr>
        <w:t xml:space="preserve"> (Kyber-</w:t>
      </w:r>
      <w:r w:rsidR="00DF6385">
        <w:rPr>
          <w:sz w:val="22"/>
          <w:szCs w:val="22"/>
        </w:rPr>
        <w:t>512_</w:t>
      </w:r>
      <w:proofErr w:type="gramStart"/>
      <w:r w:rsidRPr="00DA70AF">
        <w:rPr>
          <w:sz w:val="22"/>
          <w:szCs w:val="22"/>
        </w:rPr>
        <w:t>90s</w:t>
      </w:r>
      <w:proofErr w:type="gramEnd"/>
      <w:r w:rsidR="00DF6385">
        <w:rPr>
          <w:sz w:val="22"/>
          <w:szCs w:val="22"/>
        </w:rPr>
        <w:t xml:space="preserve">, </w:t>
      </w:r>
      <w:r w:rsidR="00DF6385" w:rsidRPr="00DA70AF">
        <w:rPr>
          <w:sz w:val="22"/>
          <w:szCs w:val="22"/>
        </w:rPr>
        <w:t>Kyber-</w:t>
      </w:r>
      <w:r w:rsidR="00DF6385">
        <w:rPr>
          <w:sz w:val="22"/>
          <w:szCs w:val="22"/>
        </w:rPr>
        <w:t>768_</w:t>
      </w:r>
      <w:r w:rsidR="00DF6385" w:rsidRPr="00DA70AF">
        <w:rPr>
          <w:sz w:val="22"/>
          <w:szCs w:val="22"/>
        </w:rPr>
        <w:t>90s</w:t>
      </w:r>
      <w:r w:rsidR="00DF6385">
        <w:rPr>
          <w:sz w:val="22"/>
          <w:szCs w:val="22"/>
        </w:rPr>
        <w:t xml:space="preserve">, </w:t>
      </w:r>
      <w:r w:rsidR="00DF6385" w:rsidRPr="00DA70AF">
        <w:rPr>
          <w:sz w:val="22"/>
          <w:szCs w:val="22"/>
        </w:rPr>
        <w:t>Kyber-</w:t>
      </w:r>
      <w:r w:rsidR="00DF6385">
        <w:rPr>
          <w:sz w:val="22"/>
          <w:szCs w:val="22"/>
        </w:rPr>
        <w:t>1024_</w:t>
      </w:r>
      <w:r w:rsidR="00DF6385" w:rsidRPr="00DA70AF">
        <w:rPr>
          <w:sz w:val="22"/>
          <w:szCs w:val="22"/>
        </w:rPr>
        <w:t>90s</w:t>
      </w:r>
      <w:r w:rsidRPr="00DA70AF">
        <w:rPr>
          <w:sz w:val="22"/>
          <w:szCs w:val="22"/>
        </w:rPr>
        <w:t>) přizpůsobenou pro případ har</w:t>
      </w:r>
      <w:ins w:id="874" w:author="Administrator" w:date="2024-04-29T12:53:00Z">
        <w:r w:rsidR="00E91C8D">
          <w:rPr>
            <w:sz w:val="22"/>
            <w:szCs w:val="22"/>
          </w:rPr>
          <w:t>d</w:t>
        </w:r>
      </w:ins>
      <w:r w:rsidRPr="00DA70AF">
        <w:rPr>
          <w:sz w:val="22"/>
          <w:szCs w:val="22"/>
        </w:rPr>
        <w:t>warové podpory symetrických primitiv [</w:t>
      </w:r>
      <w:del w:id="875" w:author="Vojtěch Bžatek" w:date="2024-05-22T11:41:00Z" w16du:dateUtc="2024-05-22T09:41:00Z">
        <w:r w:rsidRPr="00DA70AF" w:rsidDel="006E5371">
          <w:rPr>
            <w:sz w:val="22"/>
            <w:szCs w:val="22"/>
          </w:rPr>
          <w:delText>h</w:delText>
        </w:r>
      </w:del>
      <w:r w:rsidR="00AA4203">
        <w:rPr>
          <w:sz w:val="22"/>
          <w:szCs w:val="22"/>
        </w:rPr>
        <w:t>25</w:t>
      </w:r>
      <w:r w:rsidRPr="00DA70AF">
        <w:rPr>
          <w:sz w:val="22"/>
          <w:szCs w:val="22"/>
        </w:rPr>
        <w:t>].</w:t>
      </w:r>
      <w:r>
        <w:rPr>
          <w:sz w:val="22"/>
          <w:szCs w:val="22"/>
        </w:rPr>
        <w:t xml:space="preserve"> </w:t>
      </w:r>
    </w:p>
    <w:p w14:paraId="4C08FE8E" w14:textId="53E6ED59" w:rsidR="00363C12" w:rsidRDefault="00363C12" w:rsidP="008175AD">
      <w:pPr>
        <w:pStyle w:val="Nadpis3-pododdl"/>
      </w:pPr>
      <w:r>
        <w:tab/>
      </w:r>
      <w:bookmarkStart w:id="876" w:name="_Toc162785120"/>
      <w:bookmarkStart w:id="877" w:name="_Toc167245461"/>
      <w:r w:rsidR="00A15932">
        <w:t>CRYSTALS-</w:t>
      </w:r>
      <w:r>
        <w:t>DILITHIUM</w:t>
      </w:r>
      <w:bookmarkEnd w:id="876"/>
      <w:bookmarkEnd w:id="877"/>
    </w:p>
    <w:p w14:paraId="28B4A35E" w14:textId="6465C718" w:rsidR="005E03DC" w:rsidRPr="00AA4203" w:rsidRDefault="00AA4203">
      <w:pPr>
        <w:ind w:firstLine="284"/>
        <w:jc w:val="both"/>
        <w:rPr>
          <w:sz w:val="22"/>
          <w:szCs w:val="22"/>
        </w:rPr>
        <w:pPrChange w:id="878" w:author="Vojtěch Bžatek" w:date="2024-05-22T04:25:00Z" w16du:dateUtc="2024-05-22T02:25:00Z">
          <w:pPr>
            <w:jc w:val="both"/>
          </w:pPr>
        </w:pPrChange>
      </w:pPr>
      <w:r w:rsidRPr="00AA4203">
        <w:rPr>
          <w:sz w:val="22"/>
          <w:szCs w:val="22"/>
        </w:rPr>
        <w:t>N</w:t>
      </w:r>
      <w:ins w:id="879" w:author="Vojtěch Bžatek" w:date="2024-05-22T11:40:00Z" w16du:dateUtc="2024-05-22T09:40:00Z">
        <w:r w:rsidR="006E5371">
          <w:rPr>
            <w:sz w:val="22"/>
            <w:szCs w:val="22"/>
          </w:rPr>
          <w:t>Ú</w:t>
        </w:r>
      </w:ins>
      <w:del w:id="880" w:author="Vojtěch Bžatek" w:date="2024-05-22T11:40:00Z" w16du:dateUtc="2024-05-22T09:40:00Z">
        <w:r w:rsidRPr="00AA4203" w:rsidDel="006E5371">
          <w:rPr>
            <w:sz w:val="22"/>
            <w:szCs w:val="22"/>
          </w:rPr>
          <w:delText>U</w:delText>
        </w:r>
      </w:del>
      <w:r w:rsidRPr="00AA4203">
        <w:rPr>
          <w:sz w:val="22"/>
          <w:szCs w:val="22"/>
        </w:rPr>
        <w:t>KIB popisuje CRYSTALS-DILITHIUM jako</w:t>
      </w:r>
      <w:r w:rsidR="005E03DC" w:rsidRPr="00AA4203">
        <w:rPr>
          <w:sz w:val="22"/>
          <w:szCs w:val="22"/>
        </w:rPr>
        <w:t xml:space="preserve"> </w:t>
      </w:r>
      <w:r w:rsidRPr="00AA4203">
        <w:rPr>
          <w:sz w:val="22"/>
          <w:szCs w:val="22"/>
        </w:rPr>
        <w:t>„</w:t>
      </w:r>
      <w:r w:rsidR="005E03DC" w:rsidRPr="006E5371">
        <w:rPr>
          <w:i/>
          <w:iCs/>
          <w:sz w:val="22"/>
          <w:szCs w:val="22"/>
          <w:rPrChange w:id="881" w:author="Vojtěch Bžatek" w:date="2024-05-22T11:37:00Z" w16du:dateUtc="2024-05-22T09:37:00Z">
            <w:rPr>
              <w:sz w:val="22"/>
              <w:szCs w:val="22"/>
            </w:rPr>
          </w:rPrChange>
        </w:rPr>
        <w:t>bezpečné post-kvantové podpisové schéma na bázi strukturovaných mřížek. Ke standardizaci byl vybrán pro svou bezpečnost, vysokou výkonnost</w:t>
      </w:r>
      <w:r w:rsidR="002B1E05" w:rsidRPr="006E5371">
        <w:rPr>
          <w:i/>
          <w:iCs/>
          <w:sz w:val="22"/>
          <w:szCs w:val="22"/>
          <w:rPrChange w:id="882" w:author="Vojtěch Bžatek" w:date="2024-05-22T11:37:00Z" w16du:dateUtc="2024-05-22T09:37:00Z">
            <w:rPr>
              <w:sz w:val="22"/>
              <w:szCs w:val="22"/>
            </w:rPr>
          </w:rPrChange>
        </w:rPr>
        <w:t xml:space="preserve"> a </w:t>
      </w:r>
      <w:r w:rsidR="005E03DC" w:rsidRPr="006E5371">
        <w:rPr>
          <w:i/>
          <w:iCs/>
          <w:sz w:val="22"/>
          <w:szCs w:val="22"/>
          <w:rPrChange w:id="883" w:author="Vojtěch Bžatek" w:date="2024-05-22T11:37:00Z" w16du:dateUtc="2024-05-22T09:37:00Z">
            <w:rPr>
              <w:sz w:val="22"/>
              <w:szCs w:val="22"/>
            </w:rPr>
          </w:rPrChange>
        </w:rPr>
        <w:t>poměrně jednoduché schéma návrhu. Institucí NIST je hodnoceno jako vysoce efektivní schéma se snadnou implementací</w:t>
      </w:r>
      <w:r w:rsidR="002B1E05" w:rsidRPr="006E5371">
        <w:rPr>
          <w:i/>
          <w:iCs/>
          <w:sz w:val="22"/>
          <w:szCs w:val="22"/>
          <w:rPrChange w:id="884" w:author="Vojtěch Bžatek" w:date="2024-05-22T11:37:00Z" w16du:dateUtc="2024-05-22T09:37:00Z">
            <w:rPr>
              <w:sz w:val="22"/>
              <w:szCs w:val="22"/>
            </w:rPr>
          </w:rPrChange>
        </w:rPr>
        <w:t xml:space="preserve"> a </w:t>
      </w:r>
      <w:r w:rsidR="005E03DC" w:rsidRPr="006E5371">
        <w:rPr>
          <w:i/>
          <w:iCs/>
          <w:sz w:val="22"/>
          <w:szCs w:val="22"/>
          <w:rPrChange w:id="885" w:author="Vojtěch Bžatek" w:date="2024-05-22T11:37:00Z" w16du:dateUtc="2024-05-22T09:37:00Z">
            <w:rPr>
              <w:sz w:val="22"/>
              <w:szCs w:val="22"/>
            </w:rPr>
          </w:rPrChange>
        </w:rPr>
        <w:t xml:space="preserve">silnými bezpečnostními zárukami. NIST předpokládá, že bude standardizovat varianty: </w:t>
      </w:r>
      <w:proofErr w:type="spellStart"/>
      <w:r w:rsidR="005E03DC" w:rsidRPr="006E5371">
        <w:rPr>
          <w:i/>
          <w:iCs/>
          <w:sz w:val="22"/>
          <w:szCs w:val="22"/>
          <w:rPrChange w:id="886" w:author="Vojtěch Bžatek" w:date="2024-05-22T11:37:00Z" w16du:dateUtc="2024-05-22T09:37:00Z">
            <w:rPr>
              <w:sz w:val="22"/>
              <w:szCs w:val="22"/>
            </w:rPr>
          </w:rPrChange>
        </w:rPr>
        <w:t>Dilithium</w:t>
      </w:r>
      <w:proofErr w:type="spellEnd"/>
      <w:r w:rsidR="005E03DC" w:rsidRPr="006E5371">
        <w:rPr>
          <w:i/>
          <w:iCs/>
          <w:sz w:val="22"/>
          <w:szCs w:val="22"/>
          <w:rPrChange w:id="887" w:author="Vojtěch Bžatek" w:date="2024-05-22T11:37:00Z" w16du:dateUtc="2024-05-22T09:37:00Z">
            <w:rPr>
              <w:sz w:val="22"/>
              <w:szCs w:val="22"/>
            </w:rPr>
          </w:rPrChange>
        </w:rPr>
        <w:t xml:space="preserve"> 2 (úroveň 2),</w:t>
      </w:r>
      <w:r w:rsidR="00DF6385" w:rsidRPr="006E5371">
        <w:rPr>
          <w:i/>
          <w:iCs/>
          <w:sz w:val="22"/>
          <w:szCs w:val="22"/>
          <w:rPrChange w:id="888" w:author="Vojtěch Bžatek" w:date="2024-05-22T11:37:00Z" w16du:dateUtc="2024-05-22T09:37:00Z">
            <w:rPr>
              <w:sz w:val="22"/>
              <w:szCs w:val="22"/>
            </w:rPr>
          </w:rPrChange>
        </w:rPr>
        <w:t xml:space="preserve"> </w:t>
      </w:r>
      <w:proofErr w:type="spellStart"/>
      <w:r w:rsidR="005E03DC" w:rsidRPr="006E5371">
        <w:rPr>
          <w:i/>
          <w:iCs/>
          <w:sz w:val="22"/>
          <w:szCs w:val="22"/>
          <w:rPrChange w:id="889" w:author="Vojtěch Bžatek" w:date="2024-05-22T11:37:00Z" w16du:dateUtc="2024-05-22T09:37:00Z">
            <w:rPr>
              <w:sz w:val="22"/>
              <w:szCs w:val="22"/>
            </w:rPr>
          </w:rPrChange>
        </w:rPr>
        <w:t>Dilithium</w:t>
      </w:r>
      <w:proofErr w:type="spellEnd"/>
      <w:r w:rsidR="005E03DC" w:rsidRPr="006E5371">
        <w:rPr>
          <w:i/>
          <w:iCs/>
          <w:sz w:val="22"/>
          <w:szCs w:val="22"/>
          <w:rPrChange w:id="890" w:author="Vojtěch Bžatek" w:date="2024-05-22T11:37:00Z" w16du:dateUtc="2024-05-22T09:37:00Z">
            <w:rPr>
              <w:sz w:val="22"/>
              <w:szCs w:val="22"/>
            </w:rPr>
          </w:rPrChange>
        </w:rPr>
        <w:t xml:space="preserve"> 3 (úroveň 3)</w:t>
      </w:r>
      <w:r w:rsidR="00DF6385" w:rsidRPr="006E5371">
        <w:rPr>
          <w:i/>
          <w:iCs/>
          <w:sz w:val="22"/>
          <w:szCs w:val="22"/>
          <w:rPrChange w:id="891" w:author="Vojtěch Bžatek" w:date="2024-05-22T11:37:00Z" w16du:dateUtc="2024-05-22T09:37:00Z">
            <w:rPr>
              <w:sz w:val="22"/>
              <w:szCs w:val="22"/>
            </w:rPr>
          </w:rPrChange>
        </w:rPr>
        <w:t xml:space="preserve"> a</w:t>
      </w:r>
      <w:r w:rsidR="005E03DC" w:rsidRPr="006E5371">
        <w:rPr>
          <w:i/>
          <w:iCs/>
          <w:sz w:val="22"/>
          <w:szCs w:val="22"/>
          <w:rPrChange w:id="892" w:author="Vojtěch Bžatek" w:date="2024-05-22T11:37:00Z" w16du:dateUtc="2024-05-22T09:37:00Z">
            <w:rPr>
              <w:sz w:val="22"/>
              <w:szCs w:val="22"/>
            </w:rPr>
          </w:rPrChange>
        </w:rPr>
        <w:t xml:space="preserve"> </w:t>
      </w:r>
      <w:proofErr w:type="spellStart"/>
      <w:r w:rsidR="005E03DC" w:rsidRPr="006E5371">
        <w:rPr>
          <w:i/>
          <w:iCs/>
          <w:sz w:val="22"/>
          <w:szCs w:val="22"/>
          <w:rPrChange w:id="893" w:author="Vojtěch Bžatek" w:date="2024-05-22T11:37:00Z" w16du:dateUtc="2024-05-22T09:37:00Z">
            <w:rPr>
              <w:sz w:val="22"/>
              <w:szCs w:val="22"/>
            </w:rPr>
          </w:rPrChange>
        </w:rPr>
        <w:t>Dilithium</w:t>
      </w:r>
      <w:proofErr w:type="spellEnd"/>
      <w:r w:rsidR="005E03DC" w:rsidRPr="006E5371">
        <w:rPr>
          <w:i/>
          <w:iCs/>
          <w:sz w:val="22"/>
          <w:szCs w:val="22"/>
          <w:rPrChange w:id="894" w:author="Vojtěch Bžatek" w:date="2024-05-22T11:37:00Z" w16du:dateUtc="2024-05-22T09:37:00Z">
            <w:rPr>
              <w:sz w:val="22"/>
              <w:szCs w:val="22"/>
            </w:rPr>
          </w:rPrChange>
        </w:rPr>
        <w:t xml:space="preserve"> 5 (úroveň 5)</w:t>
      </w:r>
      <w:r w:rsidR="00DF6385" w:rsidRPr="006E5371">
        <w:rPr>
          <w:i/>
          <w:iCs/>
          <w:sz w:val="22"/>
          <w:szCs w:val="22"/>
          <w:rPrChange w:id="895" w:author="Vojtěch Bžatek" w:date="2024-05-22T11:37:00Z" w16du:dateUtc="2024-05-22T09:37:00Z">
            <w:rPr>
              <w:sz w:val="22"/>
              <w:szCs w:val="22"/>
            </w:rPr>
          </w:rPrChange>
        </w:rPr>
        <w:t xml:space="preserve"> [h21</w:t>
      </w:r>
      <w:del w:id="896" w:author="Vojtěch Bžatek" w:date="2024-05-22T11:43:00Z" w16du:dateUtc="2024-05-22T09:43:00Z">
        <w:r w:rsidR="00DF6385" w:rsidRPr="006E5371" w:rsidDel="006E5371">
          <w:rPr>
            <w:i/>
            <w:iCs/>
            <w:sz w:val="22"/>
            <w:szCs w:val="22"/>
            <w:rPrChange w:id="897" w:author="Vojtěch Bžatek" w:date="2024-05-22T11:37:00Z" w16du:dateUtc="2024-05-22T09:37:00Z">
              <w:rPr>
                <w:sz w:val="22"/>
                <w:szCs w:val="22"/>
              </w:rPr>
            </w:rPrChange>
          </w:rPr>
          <w:delText>, sl. 13</w:delText>
        </w:r>
      </w:del>
      <w:r w:rsidR="00DF6385" w:rsidRPr="006E5371">
        <w:rPr>
          <w:i/>
          <w:iCs/>
          <w:sz w:val="22"/>
          <w:szCs w:val="22"/>
          <w:rPrChange w:id="898" w:author="Vojtěch Bžatek" w:date="2024-05-22T11:37:00Z" w16du:dateUtc="2024-05-22T09:37:00Z">
            <w:rPr>
              <w:sz w:val="22"/>
              <w:szCs w:val="22"/>
            </w:rPr>
          </w:rPrChange>
        </w:rPr>
        <w:t>]</w:t>
      </w:r>
      <w:r w:rsidR="005E03DC" w:rsidRPr="006E5371">
        <w:rPr>
          <w:i/>
          <w:iCs/>
          <w:sz w:val="22"/>
          <w:szCs w:val="22"/>
          <w:rPrChange w:id="899" w:author="Vojtěch Bžatek" w:date="2024-05-22T11:37:00Z" w16du:dateUtc="2024-05-22T09:37:00Z">
            <w:rPr>
              <w:sz w:val="22"/>
              <w:szCs w:val="22"/>
            </w:rPr>
          </w:rPrChange>
        </w:rPr>
        <w:t>. Pro jednotlivé bezpečnostní úrovně 2, 3</w:t>
      </w:r>
      <w:r w:rsidR="002B1E05" w:rsidRPr="006E5371">
        <w:rPr>
          <w:i/>
          <w:iCs/>
          <w:sz w:val="22"/>
          <w:szCs w:val="22"/>
          <w:rPrChange w:id="900" w:author="Vojtěch Bžatek" w:date="2024-05-22T11:37:00Z" w16du:dateUtc="2024-05-22T09:37:00Z">
            <w:rPr>
              <w:sz w:val="22"/>
              <w:szCs w:val="22"/>
            </w:rPr>
          </w:rPrChange>
        </w:rPr>
        <w:t xml:space="preserve"> a </w:t>
      </w:r>
      <w:r w:rsidR="005E03DC" w:rsidRPr="006E5371">
        <w:rPr>
          <w:i/>
          <w:iCs/>
          <w:sz w:val="22"/>
          <w:szCs w:val="22"/>
          <w:rPrChange w:id="901" w:author="Vojtěch Bžatek" w:date="2024-05-22T11:37:00Z" w16du:dateUtc="2024-05-22T09:37:00Z">
            <w:rPr>
              <w:sz w:val="22"/>
              <w:szCs w:val="22"/>
            </w:rPr>
          </w:rPrChange>
        </w:rPr>
        <w:t>5 mají jeho veřejné klíče po řadě délky 1312, 1952</w:t>
      </w:r>
      <w:r w:rsidR="002B1E05" w:rsidRPr="006E5371">
        <w:rPr>
          <w:i/>
          <w:iCs/>
          <w:sz w:val="22"/>
          <w:szCs w:val="22"/>
          <w:rPrChange w:id="902" w:author="Vojtěch Bžatek" w:date="2024-05-22T11:37:00Z" w16du:dateUtc="2024-05-22T09:37:00Z">
            <w:rPr>
              <w:sz w:val="22"/>
              <w:szCs w:val="22"/>
            </w:rPr>
          </w:rPrChange>
        </w:rPr>
        <w:t xml:space="preserve"> a </w:t>
      </w:r>
      <w:r w:rsidR="005E03DC" w:rsidRPr="006E5371">
        <w:rPr>
          <w:i/>
          <w:iCs/>
          <w:sz w:val="22"/>
          <w:szCs w:val="22"/>
          <w:rPrChange w:id="903" w:author="Vojtěch Bžatek" w:date="2024-05-22T11:37:00Z" w16du:dateUtc="2024-05-22T09:37:00Z">
            <w:rPr>
              <w:sz w:val="22"/>
              <w:szCs w:val="22"/>
            </w:rPr>
          </w:rPrChange>
        </w:rPr>
        <w:t>2592 bajtů</w:t>
      </w:r>
      <w:r w:rsidR="002B1E05" w:rsidRPr="006E5371">
        <w:rPr>
          <w:i/>
          <w:iCs/>
          <w:sz w:val="22"/>
          <w:szCs w:val="22"/>
          <w:rPrChange w:id="904" w:author="Vojtěch Bžatek" w:date="2024-05-22T11:37:00Z" w16du:dateUtc="2024-05-22T09:37:00Z">
            <w:rPr>
              <w:sz w:val="22"/>
              <w:szCs w:val="22"/>
            </w:rPr>
          </w:rPrChange>
        </w:rPr>
        <w:t xml:space="preserve"> a </w:t>
      </w:r>
      <w:r w:rsidR="005E03DC" w:rsidRPr="006E5371">
        <w:rPr>
          <w:i/>
          <w:iCs/>
          <w:sz w:val="22"/>
          <w:szCs w:val="22"/>
          <w:rPrChange w:id="905" w:author="Vojtěch Bžatek" w:date="2024-05-22T11:37:00Z" w16du:dateUtc="2024-05-22T09:37:00Z">
            <w:rPr>
              <w:sz w:val="22"/>
              <w:szCs w:val="22"/>
            </w:rPr>
          </w:rPrChange>
        </w:rPr>
        <w:t>jeho podpisy mají po řadě délky 2420, 3293</w:t>
      </w:r>
      <w:r w:rsidR="002B1E05" w:rsidRPr="006E5371">
        <w:rPr>
          <w:i/>
          <w:iCs/>
          <w:sz w:val="22"/>
          <w:szCs w:val="22"/>
          <w:rPrChange w:id="906" w:author="Vojtěch Bžatek" w:date="2024-05-22T11:37:00Z" w16du:dateUtc="2024-05-22T09:37:00Z">
            <w:rPr>
              <w:sz w:val="22"/>
              <w:szCs w:val="22"/>
            </w:rPr>
          </w:rPrChange>
        </w:rPr>
        <w:t xml:space="preserve"> a </w:t>
      </w:r>
      <w:r w:rsidR="005E03DC" w:rsidRPr="006E5371">
        <w:rPr>
          <w:i/>
          <w:iCs/>
          <w:sz w:val="22"/>
          <w:szCs w:val="22"/>
          <w:rPrChange w:id="907" w:author="Vojtěch Bžatek" w:date="2024-05-22T11:37:00Z" w16du:dateUtc="2024-05-22T09:37:00Z">
            <w:rPr>
              <w:sz w:val="22"/>
              <w:szCs w:val="22"/>
            </w:rPr>
          </w:rPrChange>
        </w:rPr>
        <w:t>4595 bajtů.</w:t>
      </w:r>
      <w:r w:rsidR="005E03DC" w:rsidRPr="00AA4203">
        <w:rPr>
          <w:sz w:val="22"/>
          <w:szCs w:val="22"/>
        </w:rPr>
        <w:t>“ [</w:t>
      </w:r>
      <w:r w:rsidR="000F5AE4" w:rsidRPr="00AA4203">
        <w:rPr>
          <w:sz w:val="22"/>
          <w:szCs w:val="22"/>
        </w:rPr>
        <w:t>h22</w:t>
      </w:r>
      <w:r w:rsidR="005E03DC" w:rsidRPr="00AA4203">
        <w:rPr>
          <w:sz w:val="22"/>
          <w:szCs w:val="22"/>
        </w:rPr>
        <w:t>]</w:t>
      </w:r>
    </w:p>
    <w:p w14:paraId="101A6D6C" w14:textId="55C08FB4" w:rsidR="00363C12" w:rsidRDefault="00363C12" w:rsidP="008175AD">
      <w:pPr>
        <w:pStyle w:val="Nadpis3-pododdl"/>
      </w:pPr>
      <w:r>
        <w:lastRenderedPageBreak/>
        <w:tab/>
      </w:r>
      <w:bookmarkStart w:id="908" w:name="_Toc162785121"/>
      <w:bookmarkStart w:id="909" w:name="_Toc167245462"/>
      <w:proofErr w:type="spellStart"/>
      <w:r>
        <w:t>Falcon</w:t>
      </w:r>
      <w:bookmarkEnd w:id="908"/>
      <w:bookmarkEnd w:id="909"/>
      <w:proofErr w:type="spellEnd"/>
    </w:p>
    <w:p w14:paraId="592A6FEF" w14:textId="36D76598" w:rsidR="00DF6385" w:rsidRDefault="00DF6385">
      <w:pPr>
        <w:spacing w:before="0" w:after="120"/>
        <w:ind w:firstLine="284"/>
        <w:jc w:val="both"/>
        <w:rPr>
          <w:sz w:val="22"/>
          <w:szCs w:val="22"/>
        </w:rPr>
        <w:pPrChange w:id="910" w:author="Vojtěch Bžatek" w:date="2024-05-22T04:25:00Z" w16du:dateUtc="2024-05-22T02:25:00Z">
          <w:pPr>
            <w:spacing w:before="0" w:after="0"/>
            <w:jc w:val="both"/>
          </w:pPr>
        </w:pPrChange>
      </w:pPr>
      <w:r>
        <w:rPr>
          <w:sz w:val="22"/>
          <w:szCs w:val="22"/>
        </w:rPr>
        <w:t xml:space="preserve">Autoři </w:t>
      </w:r>
      <w:proofErr w:type="spellStart"/>
      <w:r>
        <w:rPr>
          <w:sz w:val="22"/>
          <w:szCs w:val="22"/>
        </w:rPr>
        <w:t>Falcona</w:t>
      </w:r>
      <w:proofErr w:type="spellEnd"/>
      <w:r>
        <w:rPr>
          <w:sz w:val="22"/>
          <w:szCs w:val="22"/>
        </w:rPr>
        <w:t xml:space="preserve"> (</w:t>
      </w:r>
      <w:r w:rsidRPr="00DF6385">
        <w:rPr>
          <w:sz w:val="22"/>
          <w:szCs w:val="22"/>
        </w:rPr>
        <w:t xml:space="preserve">Pierre-Alain </w:t>
      </w:r>
      <w:proofErr w:type="spellStart"/>
      <w:r w:rsidRPr="00DF6385">
        <w:rPr>
          <w:sz w:val="22"/>
          <w:szCs w:val="22"/>
        </w:rPr>
        <w:t>Fouque</w:t>
      </w:r>
      <w:proofErr w:type="spellEnd"/>
      <w:r w:rsidRPr="00DF6385">
        <w:rPr>
          <w:sz w:val="22"/>
          <w:szCs w:val="22"/>
        </w:rPr>
        <w:t xml:space="preserve">, </w:t>
      </w:r>
      <w:proofErr w:type="spellStart"/>
      <w:r w:rsidRPr="00DF6385">
        <w:rPr>
          <w:sz w:val="22"/>
          <w:szCs w:val="22"/>
        </w:rPr>
        <w:t>Jeffrey</w:t>
      </w:r>
      <w:proofErr w:type="spellEnd"/>
      <w:r w:rsidRPr="00DF6385">
        <w:rPr>
          <w:sz w:val="22"/>
          <w:szCs w:val="22"/>
        </w:rPr>
        <w:t xml:space="preserve"> </w:t>
      </w:r>
      <w:proofErr w:type="spellStart"/>
      <w:r w:rsidRPr="00DF6385">
        <w:rPr>
          <w:sz w:val="22"/>
          <w:szCs w:val="22"/>
        </w:rPr>
        <w:t>Hoffstein</w:t>
      </w:r>
      <w:proofErr w:type="spellEnd"/>
      <w:r w:rsidRPr="00DF6385">
        <w:rPr>
          <w:sz w:val="22"/>
          <w:szCs w:val="22"/>
        </w:rPr>
        <w:t xml:space="preserve">, Paul Kirchner, Vadim </w:t>
      </w:r>
      <w:proofErr w:type="spellStart"/>
      <w:r w:rsidRPr="00DF6385">
        <w:rPr>
          <w:sz w:val="22"/>
          <w:szCs w:val="22"/>
        </w:rPr>
        <w:t>Lyubashevsky</w:t>
      </w:r>
      <w:proofErr w:type="spellEnd"/>
      <w:r w:rsidRPr="00DF6385">
        <w:rPr>
          <w:sz w:val="22"/>
          <w:szCs w:val="22"/>
        </w:rPr>
        <w:t xml:space="preserve">, Thomas </w:t>
      </w:r>
      <w:proofErr w:type="spellStart"/>
      <w:r w:rsidRPr="00DF6385">
        <w:rPr>
          <w:sz w:val="22"/>
          <w:szCs w:val="22"/>
        </w:rPr>
        <w:t>Pornin</w:t>
      </w:r>
      <w:proofErr w:type="spellEnd"/>
      <w:r w:rsidRPr="00DF6385">
        <w:rPr>
          <w:sz w:val="22"/>
          <w:szCs w:val="22"/>
        </w:rPr>
        <w:t xml:space="preserve">, Thomas Prest, Thomas </w:t>
      </w:r>
      <w:proofErr w:type="spellStart"/>
      <w:r w:rsidRPr="00DF6385">
        <w:rPr>
          <w:sz w:val="22"/>
          <w:szCs w:val="22"/>
        </w:rPr>
        <w:t>Ricosset</w:t>
      </w:r>
      <w:proofErr w:type="spellEnd"/>
      <w:r w:rsidRPr="00DF6385">
        <w:rPr>
          <w:sz w:val="22"/>
          <w:szCs w:val="22"/>
        </w:rPr>
        <w:t xml:space="preserve">, Gregor </w:t>
      </w:r>
      <w:proofErr w:type="spellStart"/>
      <w:r w:rsidRPr="00DF6385">
        <w:rPr>
          <w:sz w:val="22"/>
          <w:szCs w:val="22"/>
        </w:rPr>
        <w:t>Seiler</w:t>
      </w:r>
      <w:proofErr w:type="spellEnd"/>
      <w:r w:rsidRPr="00DF6385">
        <w:rPr>
          <w:sz w:val="22"/>
          <w:szCs w:val="22"/>
        </w:rPr>
        <w:t xml:space="preserve">, William </w:t>
      </w:r>
      <w:proofErr w:type="spellStart"/>
      <w:r w:rsidRPr="00DF6385">
        <w:rPr>
          <w:sz w:val="22"/>
          <w:szCs w:val="22"/>
        </w:rPr>
        <w:t>Whyte</w:t>
      </w:r>
      <w:proofErr w:type="spellEnd"/>
      <w:r w:rsidRPr="00DF6385">
        <w:rPr>
          <w:sz w:val="22"/>
          <w:szCs w:val="22"/>
        </w:rPr>
        <w:t xml:space="preserve">, </w:t>
      </w:r>
      <w:proofErr w:type="spellStart"/>
      <w:r w:rsidRPr="00DF6385">
        <w:rPr>
          <w:sz w:val="22"/>
          <w:szCs w:val="22"/>
        </w:rPr>
        <w:t>Zhenfei</w:t>
      </w:r>
      <w:proofErr w:type="spellEnd"/>
      <w:r w:rsidRPr="00DF6385">
        <w:rPr>
          <w:sz w:val="22"/>
          <w:szCs w:val="22"/>
        </w:rPr>
        <w:t xml:space="preserve"> </w:t>
      </w:r>
      <w:proofErr w:type="spellStart"/>
      <w:r w:rsidRPr="00DF6385">
        <w:rPr>
          <w:sz w:val="22"/>
          <w:szCs w:val="22"/>
        </w:rPr>
        <w:t>Zhang</w:t>
      </w:r>
      <w:proofErr w:type="spellEnd"/>
      <w:r>
        <w:rPr>
          <w:sz w:val="22"/>
          <w:szCs w:val="22"/>
        </w:rPr>
        <w:t>) ho popisují jako „</w:t>
      </w:r>
      <w:r w:rsidRPr="00330831">
        <w:rPr>
          <w:i/>
          <w:iCs/>
          <w:sz w:val="22"/>
          <w:szCs w:val="22"/>
          <w:rPrChange w:id="911" w:author="Vojtěch Bžatek" w:date="2024-05-22T11:44:00Z" w16du:dateUtc="2024-05-22T09:44:00Z">
            <w:rPr>
              <w:sz w:val="22"/>
              <w:szCs w:val="22"/>
            </w:rPr>
          </w:rPrChange>
        </w:rPr>
        <w:t>kryptografický podpisový algoritmus</w:t>
      </w:r>
      <w:r w:rsidR="007258AF" w:rsidRPr="00330831">
        <w:rPr>
          <w:i/>
          <w:iCs/>
          <w:sz w:val="22"/>
          <w:szCs w:val="22"/>
          <w:rPrChange w:id="912" w:author="Vojtěch Bžatek" w:date="2024-05-22T11:44:00Z" w16du:dateUtc="2024-05-22T09:44:00Z">
            <w:rPr>
              <w:sz w:val="22"/>
              <w:szCs w:val="22"/>
            </w:rPr>
          </w:rPrChange>
        </w:rPr>
        <w:t xml:space="preserve">, který je založen na teoretickém rámci </w:t>
      </w:r>
      <w:proofErr w:type="spellStart"/>
      <w:r w:rsidR="007258AF" w:rsidRPr="00330831">
        <w:rPr>
          <w:i/>
          <w:iCs/>
          <w:sz w:val="22"/>
          <w:szCs w:val="22"/>
          <w:rPrChange w:id="913" w:author="Vojtěch Bžatek" w:date="2024-05-22T11:44:00Z" w16du:dateUtc="2024-05-22T09:44:00Z">
            <w:rPr>
              <w:sz w:val="22"/>
              <w:szCs w:val="22"/>
            </w:rPr>
          </w:rPrChange>
        </w:rPr>
        <w:t>Gentry</w:t>
      </w:r>
      <w:proofErr w:type="spellEnd"/>
      <w:r w:rsidR="007258AF" w:rsidRPr="00330831">
        <w:rPr>
          <w:i/>
          <w:iCs/>
          <w:sz w:val="22"/>
          <w:szCs w:val="22"/>
          <w:rPrChange w:id="914" w:author="Vojtěch Bžatek" w:date="2024-05-22T11:44:00Z" w16du:dateUtc="2024-05-22T09:44:00Z">
            <w:rPr>
              <w:sz w:val="22"/>
              <w:szCs w:val="22"/>
            </w:rPr>
          </w:rPrChange>
        </w:rPr>
        <w:t xml:space="preserve">, </w:t>
      </w:r>
      <w:proofErr w:type="spellStart"/>
      <w:r w:rsidR="007258AF" w:rsidRPr="00330831">
        <w:rPr>
          <w:i/>
          <w:iCs/>
          <w:sz w:val="22"/>
          <w:szCs w:val="22"/>
          <w:rPrChange w:id="915" w:author="Vojtěch Bžatek" w:date="2024-05-22T11:44:00Z" w16du:dateUtc="2024-05-22T09:44:00Z">
            <w:rPr>
              <w:sz w:val="22"/>
              <w:szCs w:val="22"/>
            </w:rPr>
          </w:rPrChange>
        </w:rPr>
        <w:t>Peikert</w:t>
      </w:r>
      <w:proofErr w:type="spellEnd"/>
      <w:r w:rsidR="007258AF" w:rsidRPr="00330831">
        <w:rPr>
          <w:i/>
          <w:iCs/>
          <w:sz w:val="22"/>
          <w:szCs w:val="22"/>
          <w:rPrChange w:id="916" w:author="Vojtěch Bžatek" w:date="2024-05-22T11:44:00Z" w16du:dateUtc="2024-05-22T09:44:00Z">
            <w:rPr>
              <w:sz w:val="22"/>
              <w:szCs w:val="22"/>
            </w:rPr>
          </w:rPrChange>
        </w:rPr>
        <w:t xml:space="preserve"> a </w:t>
      </w:r>
      <w:proofErr w:type="spellStart"/>
      <w:r w:rsidR="007258AF" w:rsidRPr="00330831">
        <w:rPr>
          <w:i/>
          <w:iCs/>
          <w:sz w:val="22"/>
          <w:szCs w:val="22"/>
          <w:rPrChange w:id="917" w:author="Vojtěch Bžatek" w:date="2024-05-22T11:44:00Z" w16du:dateUtc="2024-05-22T09:44:00Z">
            <w:rPr>
              <w:sz w:val="22"/>
              <w:szCs w:val="22"/>
            </w:rPr>
          </w:rPrChange>
        </w:rPr>
        <w:t>Vaikuntanathan</w:t>
      </w:r>
      <w:proofErr w:type="spellEnd"/>
      <w:r w:rsidR="007258AF" w:rsidRPr="00330831">
        <w:rPr>
          <w:i/>
          <w:iCs/>
          <w:sz w:val="22"/>
          <w:szCs w:val="22"/>
          <w:rPrChange w:id="918" w:author="Vojtěch Bžatek" w:date="2024-05-22T11:44:00Z" w16du:dateUtc="2024-05-22T09:44:00Z">
            <w:rPr>
              <w:sz w:val="22"/>
              <w:szCs w:val="22"/>
            </w:rPr>
          </w:rPrChange>
        </w:rPr>
        <w:t xml:space="preserve"> pro schémata podpisů na bázi mřížky. Tento rámec je vytvářen přes mřížky NTRU pomocí vzorkovače poklopů nazývaného „fast Fourier </w:t>
      </w:r>
      <w:proofErr w:type="spellStart"/>
      <w:r w:rsidR="007258AF" w:rsidRPr="00330831">
        <w:rPr>
          <w:i/>
          <w:iCs/>
          <w:sz w:val="22"/>
          <w:szCs w:val="22"/>
          <w:rPrChange w:id="919" w:author="Vojtěch Bžatek" w:date="2024-05-22T11:44:00Z" w16du:dateUtc="2024-05-22T09:44:00Z">
            <w:rPr>
              <w:sz w:val="22"/>
              <w:szCs w:val="22"/>
            </w:rPr>
          </w:rPrChange>
        </w:rPr>
        <w:t>sampling</w:t>
      </w:r>
      <w:proofErr w:type="spellEnd"/>
      <w:r w:rsidR="007258AF" w:rsidRPr="00330831">
        <w:rPr>
          <w:i/>
          <w:iCs/>
          <w:sz w:val="22"/>
          <w:szCs w:val="22"/>
          <w:rPrChange w:id="920" w:author="Vojtěch Bžatek" w:date="2024-05-22T11:44:00Z" w16du:dateUtc="2024-05-22T09:44:00Z">
            <w:rPr>
              <w:sz w:val="22"/>
              <w:szCs w:val="22"/>
            </w:rPr>
          </w:rPrChange>
        </w:rPr>
        <w:t>“. Základním těžkým problémem je problém s krátkým celočíselným řešením</w:t>
      </w:r>
      <w:del w:id="921" w:author="Vojtěch Bžatek" w:date="2024-05-22T11:45:00Z" w16du:dateUtc="2024-05-22T09:45:00Z">
        <w:r w:rsidR="007258AF" w:rsidRPr="00330831" w:rsidDel="00330831">
          <w:rPr>
            <w:i/>
            <w:iCs/>
            <w:sz w:val="22"/>
            <w:szCs w:val="22"/>
            <w:rPrChange w:id="922" w:author="Vojtěch Bžatek" w:date="2024-05-22T11:44:00Z" w16du:dateUtc="2024-05-22T09:44:00Z">
              <w:rPr>
                <w:sz w:val="22"/>
                <w:szCs w:val="22"/>
              </w:rPr>
            </w:rPrChange>
          </w:rPr>
          <w:delText xml:space="preserve"> (SIS)</w:delText>
        </w:r>
      </w:del>
      <w:r w:rsidR="007258AF" w:rsidRPr="00330831">
        <w:rPr>
          <w:i/>
          <w:iCs/>
          <w:sz w:val="22"/>
          <w:szCs w:val="22"/>
          <w:rPrChange w:id="923" w:author="Vojtěch Bžatek" w:date="2024-05-22T11:44:00Z" w16du:dateUtc="2024-05-22T09:44:00Z">
            <w:rPr>
              <w:sz w:val="22"/>
              <w:szCs w:val="22"/>
            </w:rPr>
          </w:rPrChange>
        </w:rPr>
        <w:t xml:space="preserve"> přes NTRU mříže, pro který v současné době není v obecném případě znám žádný účinný algoritmus řešení, a to ani s pomocí kvantových počítačů.</w:t>
      </w:r>
      <w:r w:rsidR="007258AF">
        <w:rPr>
          <w:sz w:val="22"/>
          <w:szCs w:val="22"/>
        </w:rPr>
        <w:t>“ [</w:t>
      </w:r>
      <w:del w:id="924" w:author="Vojtěch Bžatek" w:date="2024-05-22T12:12:00Z" w16du:dateUtc="2024-05-22T10:12:00Z">
        <w:r w:rsidR="007258AF" w:rsidDel="00B971C8">
          <w:rPr>
            <w:sz w:val="22"/>
            <w:szCs w:val="22"/>
          </w:rPr>
          <w:delText>h</w:delText>
        </w:r>
      </w:del>
      <w:r w:rsidR="007258AF">
        <w:rPr>
          <w:sz w:val="22"/>
          <w:szCs w:val="22"/>
        </w:rPr>
        <w:t>27]</w:t>
      </w:r>
    </w:p>
    <w:p w14:paraId="1B1A3EA5" w14:textId="50D80456" w:rsidR="005E03DC" w:rsidRPr="00AA4203" w:rsidRDefault="00AA4203" w:rsidP="00954FDD">
      <w:pPr>
        <w:spacing w:before="0" w:after="0"/>
        <w:ind w:firstLine="284"/>
        <w:jc w:val="both"/>
        <w:rPr>
          <w:sz w:val="22"/>
          <w:szCs w:val="22"/>
        </w:rPr>
      </w:pPr>
      <w:r w:rsidRPr="00AA4203">
        <w:rPr>
          <w:sz w:val="22"/>
          <w:szCs w:val="22"/>
        </w:rPr>
        <w:t xml:space="preserve">NUKIB </w:t>
      </w:r>
      <w:r w:rsidR="007258AF">
        <w:rPr>
          <w:sz w:val="22"/>
          <w:szCs w:val="22"/>
        </w:rPr>
        <w:t xml:space="preserve">ve své práci o </w:t>
      </w:r>
      <w:proofErr w:type="spellStart"/>
      <w:r w:rsidR="007258AF">
        <w:rPr>
          <w:sz w:val="22"/>
          <w:szCs w:val="22"/>
        </w:rPr>
        <w:t>postkvantových</w:t>
      </w:r>
      <w:proofErr w:type="spellEnd"/>
      <w:r w:rsidR="007258AF">
        <w:rPr>
          <w:sz w:val="22"/>
          <w:szCs w:val="22"/>
        </w:rPr>
        <w:t xml:space="preserve"> algoritmech píše: „</w:t>
      </w:r>
      <w:r w:rsidR="007258AF" w:rsidRPr="00330831">
        <w:rPr>
          <w:i/>
          <w:iCs/>
          <w:sz w:val="22"/>
          <w:szCs w:val="22"/>
          <w:rPrChange w:id="925" w:author="Vojtěch Bžatek" w:date="2024-05-22T11:46:00Z" w16du:dateUtc="2024-05-22T09:46:00Z">
            <w:rPr>
              <w:sz w:val="22"/>
              <w:szCs w:val="22"/>
            </w:rPr>
          </w:rPrChange>
        </w:rPr>
        <w:t>V</w:t>
      </w:r>
      <w:r w:rsidR="005E03DC" w:rsidRPr="00330831">
        <w:rPr>
          <w:i/>
          <w:iCs/>
          <w:sz w:val="22"/>
          <w:szCs w:val="22"/>
          <w:rPrChange w:id="926" w:author="Vojtěch Bžatek" w:date="2024-05-22T11:46:00Z" w16du:dateUtc="2024-05-22T09:46:00Z">
            <w:rPr>
              <w:sz w:val="22"/>
              <w:szCs w:val="22"/>
            </w:rPr>
          </w:rPrChange>
        </w:rPr>
        <w:t xml:space="preserve">ýhodou </w:t>
      </w:r>
      <w:proofErr w:type="spellStart"/>
      <w:r w:rsidR="007258AF" w:rsidRPr="00330831">
        <w:rPr>
          <w:i/>
          <w:iCs/>
          <w:sz w:val="22"/>
          <w:szCs w:val="22"/>
          <w:rPrChange w:id="927" w:author="Vojtěch Bžatek" w:date="2024-05-22T11:46:00Z" w16du:dateUtc="2024-05-22T09:46:00Z">
            <w:rPr>
              <w:sz w:val="22"/>
              <w:szCs w:val="22"/>
            </w:rPr>
          </w:rPrChange>
        </w:rPr>
        <w:t>Falcona</w:t>
      </w:r>
      <w:proofErr w:type="spellEnd"/>
      <w:r w:rsidR="007258AF" w:rsidRPr="00330831">
        <w:rPr>
          <w:i/>
          <w:iCs/>
          <w:sz w:val="22"/>
          <w:szCs w:val="22"/>
          <w:rPrChange w:id="928" w:author="Vojtěch Bžatek" w:date="2024-05-22T11:46:00Z" w16du:dateUtc="2024-05-22T09:46:00Z">
            <w:rPr>
              <w:sz w:val="22"/>
              <w:szCs w:val="22"/>
            </w:rPr>
          </w:rPrChange>
        </w:rPr>
        <w:t xml:space="preserve"> </w:t>
      </w:r>
      <w:r w:rsidR="005E03DC" w:rsidRPr="00330831">
        <w:rPr>
          <w:i/>
          <w:iCs/>
          <w:sz w:val="22"/>
          <w:szCs w:val="22"/>
          <w:rPrChange w:id="929" w:author="Vojtěch Bžatek" w:date="2024-05-22T11:46:00Z" w16du:dateUtc="2024-05-22T09:46:00Z">
            <w:rPr>
              <w:sz w:val="22"/>
              <w:szCs w:val="22"/>
            </w:rPr>
          </w:rPrChange>
        </w:rPr>
        <w:t>jsou malé délky klíčů</w:t>
      </w:r>
      <w:r w:rsidR="002B1E05" w:rsidRPr="00330831">
        <w:rPr>
          <w:i/>
          <w:iCs/>
          <w:sz w:val="22"/>
          <w:szCs w:val="22"/>
          <w:rPrChange w:id="930" w:author="Vojtěch Bžatek" w:date="2024-05-22T11:46:00Z" w16du:dateUtc="2024-05-22T09:46:00Z">
            <w:rPr>
              <w:sz w:val="22"/>
              <w:szCs w:val="22"/>
            </w:rPr>
          </w:rPrChange>
        </w:rPr>
        <w:t xml:space="preserve"> a </w:t>
      </w:r>
      <w:r w:rsidR="005E03DC" w:rsidRPr="00330831">
        <w:rPr>
          <w:i/>
          <w:iCs/>
          <w:sz w:val="22"/>
          <w:szCs w:val="22"/>
          <w:rPrChange w:id="931" w:author="Vojtěch Bžatek" w:date="2024-05-22T11:46:00Z" w16du:dateUtc="2024-05-22T09:46:00Z">
            <w:rPr>
              <w:sz w:val="22"/>
              <w:szCs w:val="22"/>
            </w:rPr>
          </w:rPrChange>
        </w:rPr>
        <w:t>digitálních podpisů. Nevýhodou je jeho velmi složitý návrh, který znesnadňuje dobré porozumění detailům schématu</w:t>
      </w:r>
      <w:r w:rsidR="002B1E05" w:rsidRPr="00330831">
        <w:rPr>
          <w:i/>
          <w:iCs/>
          <w:sz w:val="22"/>
          <w:szCs w:val="22"/>
          <w:rPrChange w:id="932" w:author="Vojtěch Bžatek" w:date="2024-05-22T11:46:00Z" w16du:dateUtc="2024-05-22T09:46:00Z">
            <w:rPr>
              <w:sz w:val="22"/>
              <w:szCs w:val="22"/>
            </w:rPr>
          </w:rPrChange>
        </w:rPr>
        <w:t xml:space="preserve"> a </w:t>
      </w:r>
      <w:r w:rsidR="005E03DC" w:rsidRPr="00330831">
        <w:rPr>
          <w:i/>
          <w:iCs/>
          <w:sz w:val="22"/>
          <w:szCs w:val="22"/>
          <w:rPrChange w:id="933" w:author="Vojtěch Bžatek" w:date="2024-05-22T11:46:00Z" w16du:dateUtc="2024-05-22T09:46:00Z">
            <w:rPr>
              <w:sz w:val="22"/>
              <w:szCs w:val="22"/>
            </w:rPr>
          </w:rPrChange>
        </w:rPr>
        <w:t>korektní implementaci. Právě krátkost klíčů</w:t>
      </w:r>
      <w:r w:rsidR="002B1E05" w:rsidRPr="00330831">
        <w:rPr>
          <w:i/>
          <w:iCs/>
          <w:sz w:val="22"/>
          <w:szCs w:val="22"/>
          <w:rPrChange w:id="934" w:author="Vojtěch Bžatek" w:date="2024-05-22T11:46:00Z" w16du:dateUtc="2024-05-22T09:46:00Z">
            <w:rPr>
              <w:sz w:val="22"/>
              <w:szCs w:val="22"/>
            </w:rPr>
          </w:rPrChange>
        </w:rPr>
        <w:t xml:space="preserve"> a </w:t>
      </w:r>
      <w:r w:rsidR="005E03DC" w:rsidRPr="00330831">
        <w:rPr>
          <w:i/>
          <w:iCs/>
          <w:sz w:val="22"/>
          <w:szCs w:val="22"/>
          <w:rPrChange w:id="935" w:author="Vojtěch Bžatek" w:date="2024-05-22T11:46:00Z" w16du:dateUtc="2024-05-22T09:46:00Z">
            <w:rPr>
              <w:sz w:val="22"/>
              <w:szCs w:val="22"/>
            </w:rPr>
          </w:rPrChange>
        </w:rPr>
        <w:t>podpisů při dobrých zárukách bezpečnosti byla důvodem jeho výběru pro standardizaci. NIST předpokládá, že bude standardizovat varianty: Falcon-512 (úroveň 1), Falcon-1024 (úroveň 5)</w:t>
      </w:r>
      <w:del w:id="936" w:author="Vojtěch Bžatek" w:date="2024-05-22T11:46:00Z" w16du:dateUtc="2024-05-22T09:46:00Z">
        <w:r w:rsidR="007258AF" w:rsidRPr="00330831" w:rsidDel="00330831">
          <w:rPr>
            <w:i/>
            <w:iCs/>
            <w:sz w:val="22"/>
            <w:szCs w:val="22"/>
            <w:rPrChange w:id="937" w:author="Vojtěch Bžatek" w:date="2024-05-22T11:46:00Z" w16du:dateUtc="2024-05-22T09:46:00Z">
              <w:rPr>
                <w:sz w:val="22"/>
                <w:szCs w:val="22"/>
              </w:rPr>
            </w:rPrChange>
          </w:rPr>
          <w:delText xml:space="preserve"> [h21, sl. 14]</w:delText>
        </w:r>
      </w:del>
      <w:r w:rsidR="005E03DC" w:rsidRPr="00330831">
        <w:rPr>
          <w:i/>
          <w:iCs/>
          <w:sz w:val="22"/>
          <w:szCs w:val="22"/>
          <w:rPrChange w:id="938" w:author="Vojtěch Bžatek" w:date="2024-05-22T11:46:00Z" w16du:dateUtc="2024-05-22T09:46:00Z">
            <w:rPr>
              <w:sz w:val="22"/>
              <w:szCs w:val="22"/>
            </w:rPr>
          </w:rPrChange>
        </w:rPr>
        <w:t>. Pro bezpečnostní úrovně 1</w:t>
      </w:r>
      <w:r w:rsidR="002B1E05" w:rsidRPr="00330831">
        <w:rPr>
          <w:i/>
          <w:iCs/>
          <w:sz w:val="22"/>
          <w:szCs w:val="22"/>
          <w:rPrChange w:id="939" w:author="Vojtěch Bžatek" w:date="2024-05-22T11:46:00Z" w16du:dateUtc="2024-05-22T09:46:00Z">
            <w:rPr>
              <w:sz w:val="22"/>
              <w:szCs w:val="22"/>
            </w:rPr>
          </w:rPrChange>
        </w:rPr>
        <w:t xml:space="preserve"> a </w:t>
      </w:r>
      <w:r w:rsidR="005E03DC" w:rsidRPr="00330831">
        <w:rPr>
          <w:i/>
          <w:iCs/>
          <w:sz w:val="22"/>
          <w:szCs w:val="22"/>
          <w:rPrChange w:id="940" w:author="Vojtěch Bžatek" w:date="2024-05-22T11:46:00Z" w16du:dateUtc="2024-05-22T09:46:00Z">
            <w:rPr>
              <w:sz w:val="22"/>
              <w:szCs w:val="22"/>
            </w:rPr>
          </w:rPrChange>
        </w:rPr>
        <w:t>5 mají jeho veřejné klíče po řadě délky 897</w:t>
      </w:r>
      <w:r w:rsidR="002B1E05" w:rsidRPr="00330831">
        <w:rPr>
          <w:i/>
          <w:iCs/>
          <w:sz w:val="22"/>
          <w:szCs w:val="22"/>
          <w:rPrChange w:id="941" w:author="Vojtěch Bžatek" w:date="2024-05-22T11:46:00Z" w16du:dateUtc="2024-05-22T09:46:00Z">
            <w:rPr>
              <w:sz w:val="22"/>
              <w:szCs w:val="22"/>
            </w:rPr>
          </w:rPrChange>
        </w:rPr>
        <w:t xml:space="preserve"> a </w:t>
      </w:r>
      <w:r w:rsidR="005E03DC" w:rsidRPr="00330831">
        <w:rPr>
          <w:i/>
          <w:iCs/>
          <w:sz w:val="22"/>
          <w:szCs w:val="22"/>
          <w:rPrChange w:id="942" w:author="Vojtěch Bžatek" w:date="2024-05-22T11:46:00Z" w16du:dateUtc="2024-05-22T09:46:00Z">
            <w:rPr>
              <w:sz w:val="22"/>
              <w:szCs w:val="22"/>
            </w:rPr>
          </w:rPrChange>
        </w:rPr>
        <w:t>1793 bajtů</w:t>
      </w:r>
      <w:r w:rsidR="002B1E05" w:rsidRPr="00330831">
        <w:rPr>
          <w:i/>
          <w:iCs/>
          <w:sz w:val="22"/>
          <w:szCs w:val="22"/>
          <w:rPrChange w:id="943" w:author="Vojtěch Bžatek" w:date="2024-05-22T11:46:00Z" w16du:dateUtc="2024-05-22T09:46:00Z">
            <w:rPr>
              <w:sz w:val="22"/>
              <w:szCs w:val="22"/>
            </w:rPr>
          </w:rPrChange>
        </w:rPr>
        <w:t xml:space="preserve"> a </w:t>
      </w:r>
      <w:r w:rsidR="005E03DC" w:rsidRPr="00330831">
        <w:rPr>
          <w:i/>
          <w:iCs/>
          <w:sz w:val="22"/>
          <w:szCs w:val="22"/>
          <w:rPrChange w:id="944" w:author="Vojtěch Bžatek" w:date="2024-05-22T11:46:00Z" w16du:dateUtc="2024-05-22T09:46:00Z">
            <w:rPr>
              <w:sz w:val="22"/>
              <w:szCs w:val="22"/>
            </w:rPr>
          </w:rPrChange>
        </w:rPr>
        <w:t>jeho podpisy mají po řadě délky 666</w:t>
      </w:r>
      <w:r w:rsidR="002B1E05" w:rsidRPr="00330831">
        <w:rPr>
          <w:i/>
          <w:iCs/>
          <w:sz w:val="22"/>
          <w:szCs w:val="22"/>
          <w:rPrChange w:id="945" w:author="Vojtěch Bžatek" w:date="2024-05-22T11:46:00Z" w16du:dateUtc="2024-05-22T09:46:00Z">
            <w:rPr>
              <w:sz w:val="22"/>
              <w:szCs w:val="22"/>
            </w:rPr>
          </w:rPrChange>
        </w:rPr>
        <w:t xml:space="preserve"> a </w:t>
      </w:r>
      <w:r w:rsidR="005E03DC" w:rsidRPr="00330831">
        <w:rPr>
          <w:i/>
          <w:iCs/>
          <w:sz w:val="22"/>
          <w:szCs w:val="22"/>
          <w:rPrChange w:id="946" w:author="Vojtěch Bžatek" w:date="2024-05-22T11:46:00Z" w16du:dateUtc="2024-05-22T09:46:00Z">
            <w:rPr>
              <w:sz w:val="22"/>
              <w:szCs w:val="22"/>
            </w:rPr>
          </w:rPrChange>
        </w:rPr>
        <w:t>1280 bajtů.</w:t>
      </w:r>
      <w:r w:rsidR="007258AF">
        <w:rPr>
          <w:sz w:val="22"/>
          <w:szCs w:val="22"/>
        </w:rPr>
        <w:t xml:space="preserve">“ </w:t>
      </w:r>
      <w:r w:rsidR="002645F9" w:rsidRPr="00AA4203">
        <w:rPr>
          <w:sz w:val="22"/>
          <w:szCs w:val="22"/>
        </w:rPr>
        <w:t>[</w:t>
      </w:r>
      <w:del w:id="947" w:author="Vojtěch Bžatek" w:date="2024-05-22T11:48:00Z" w16du:dateUtc="2024-05-22T09:48:00Z">
        <w:r w:rsidR="000F5AE4" w:rsidRPr="00AA4203" w:rsidDel="00330831">
          <w:rPr>
            <w:sz w:val="22"/>
            <w:szCs w:val="22"/>
          </w:rPr>
          <w:delText>h</w:delText>
        </w:r>
      </w:del>
      <w:r w:rsidR="000F5AE4" w:rsidRPr="00AA4203">
        <w:rPr>
          <w:sz w:val="22"/>
          <w:szCs w:val="22"/>
        </w:rPr>
        <w:t>22</w:t>
      </w:r>
      <w:r w:rsidR="002645F9" w:rsidRPr="00AA4203">
        <w:rPr>
          <w:sz w:val="22"/>
          <w:szCs w:val="22"/>
        </w:rPr>
        <w:t>]</w:t>
      </w:r>
      <w:ins w:id="948" w:author="Vojtěch Bžatek" w:date="2024-05-22T11:46:00Z" w16du:dateUtc="2024-05-22T09:46:00Z">
        <w:r w:rsidR="00330831" w:rsidRPr="00330831">
          <w:rPr>
            <w:i/>
            <w:iCs/>
            <w:sz w:val="22"/>
            <w:szCs w:val="22"/>
          </w:rPr>
          <w:t xml:space="preserve"> </w:t>
        </w:r>
        <w:r w:rsidR="00330831" w:rsidRPr="00330831">
          <w:rPr>
            <w:sz w:val="22"/>
            <w:szCs w:val="22"/>
            <w:rPrChange w:id="949" w:author="Vojtěch Bžatek" w:date="2024-05-22T11:46:00Z" w16du:dateUtc="2024-05-22T09:46:00Z">
              <w:rPr>
                <w:i/>
                <w:iCs/>
                <w:sz w:val="22"/>
                <w:szCs w:val="22"/>
              </w:rPr>
            </w:rPrChange>
          </w:rPr>
          <w:t>[21, sl. 14]</w:t>
        </w:r>
      </w:ins>
    </w:p>
    <w:p w14:paraId="60E487EC" w14:textId="70966C2B" w:rsidR="00363C12" w:rsidRDefault="00363C12" w:rsidP="008175AD">
      <w:pPr>
        <w:pStyle w:val="Nadpis3-pododdl"/>
      </w:pPr>
      <w:r>
        <w:tab/>
      </w:r>
      <w:bookmarkStart w:id="950" w:name="_Toc162785122"/>
      <w:bookmarkStart w:id="951" w:name="_Toc167245463"/>
      <w:r>
        <w:t>S</w:t>
      </w:r>
      <w:bookmarkEnd w:id="950"/>
      <w:r w:rsidR="005E03DC">
        <w:t>PHINCS+</w:t>
      </w:r>
      <w:bookmarkEnd w:id="951"/>
    </w:p>
    <w:p w14:paraId="6427CC18" w14:textId="6EE64E53" w:rsidR="00684AD8" w:rsidRDefault="00684AD8" w:rsidP="00420291">
      <w:pPr>
        <w:spacing w:after="120"/>
        <w:jc w:val="both"/>
        <w:rPr>
          <w:ins w:id="952" w:author="Vojtěch Bžatek" w:date="2024-05-22T04:26:00Z" w16du:dateUtc="2024-05-22T02:26:00Z"/>
          <w:sz w:val="22"/>
          <w:szCs w:val="22"/>
        </w:rPr>
      </w:pPr>
      <w:r w:rsidRPr="00106192">
        <w:rPr>
          <w:sz w:val="22"/>
          <w:szCs w:val="22"/>
        </w:rPr>
        <w:t>NUKIB algoritmus SPHICS+ popisuje jako „</w:t>
      </w:r>
      <w:r w:rsidR="005E03DC" w:rsidRPr="00330831">
        <w:rPr>
          <w:i/>
          <w:iCs/>
          <w:sz w:val="22"/>
          <w:szCs w:val="22"/>
          <w:rPrChange w:id="953" w:author="Vojtěch Bžatek" w:date="2024-05-22T11:47:00Z" w16du:dateUtc="2024-05-22T09:47:00Z">
            <w:rPr>
              <w:sz w:val="22"/>
              <w:szCs w:val="22"/>
            </w:rPr>
          </w:rPrChange>
        </w:rPr>
        <w:t xml:space="preserve">bezpečné </w:t>
      </w:r>
      <w:proofErr w:type="spellStart"/>
      <w:r w:rsidR="005E03DC" w:rsidRPr="00330831">
        <w:rPr>
          <w:i/>
          <w:iCs/>
          <w:sz w:val="22"/>
          <w:szCs w:val="22"/>
          <w:rPrChange w:id="954" w:author="Vojtěch Bžatek" w:date="2024-05-22T11:47:00Z" w16du:dateUtc="2024-05-22T09:47:00Z">
            <w:rPr>
              <w:sz w:val="22"/>
              <w:szCs w:val="22"/>
            </w:rPr>
          </w:rPrChange>
        </w:rPr>
        <w:t>postkvantové</w:t>
      </w:r>
      <w:proofErr w:type="spellEnd"/>
      <w:r w:rsidR="005E03DC" w:rsidRPr="00330831">
        <w:rPr>
          <w:i/>
          <w:iCs/>
          <w:sz w:val="22"/>
          <w:szCs w:val="22"/>
          <w:rPrChange w:id="955" w:author="Vojtěch Bžatek" w:date="2024-05-22T11:47:00Z" w16du:dateUtc="2024-05-22T09:47:00Z">
            <w:rPr>
              <w:sz w:val="22"/>
              <w:szCs w:val="22"/>
            </w:rPr>
          </w:rPrChange>
        </w:rPr>
        <w:t xml:space="preserve"> podpisové schéma na bázi </w:t>
      </w:r>
      <w:proofErr w:type="spellStart"/>
      <w:r w:rsidR="005E03DC" w:rsidRPr="00330831">
        <w:rPr>
          <w:i/>
          <w:iCs/>
          <w:sz w:val="22"/>
          <w:szCs w:val="22"/>
          <w:rPrChange w:id="956" w:author="Vojtěch Bžatek" w:date="2024-05-22T11:47:00Z" w16du:dateUtc="2024-05-22T09:47:00Z">
            <w:rPr>
              <w:sz w:val="22"/>
              <w:szCs w:val="22"/>
            </w:rPr>
          </w:rPrChange>
        </w:rPr>
        <w:t>hašovacích</w:t>
      </w:r>
      <w:proofErr w:type="spellEnd"/>
      <w:r w:rsidR="005E03DC" w:rsidRPr="00330831">
        <w:rPr>
          <w:i/>
          <w:iCs/>
          <w:sz w:val="22"/>
          <w:szCs w:val="22"/>
          <w:rPrChange w:id="957" w:author="Vojtěch Bžatek" w:date="2024-05-22T11:47:00Z" w16du:dateUtc="2024-05-22T09:47:00Z">
            <w:rPr>
              <w:sz w:val="22"/>
              <w:szCs w:val="22"/>
            </w:rPr>
          </w:rPrChange>
        </w:rPr>
        <w:t xml:space="preserve"> funkcí. Jeho bezpečnost je založena na bezpečnosti použité </w:t>
      </w:r>
      <w:proofErr w:type="spellStart"/>
      <w:r w:rsidR="005E03DC" w:rsidRPr="00330831">
        <w:rPr>
          <w:i/>
          <w:iCs/>
          <w:sz w:val="22"/>
          <w:szCs w:val="22"/>
          <w:rPrChange w:id="958" w:author="Vojtěch Bžatek" w:date="2024-05-22T11:47:00Z" w16du:dateUtc="2024-05-22T09:47:00Z">
            <w:rPr>
              <w:sz w:val="22"/>
              <w:szCs w:val="22"/>
            </w:rPr>
          </w:rPrChange>
        </w:rPr>
        <w:t>hašovací</w:t>
      </w:r>
      <w:proofErr w:type="spellEnd"/>
      <w:r w:rsidR="005E03DC" w:rsidRPr="00330831">
        <w:rPr>
          <w:i/>
          <w:iCs/>
          <w:sz w:val="22"/>
          <w:szCs w:val="22"/>
          <w:rPrChange w:id="959" w:author="Vojtěch Bžatek" w:date="2024-05-22T11:47:00Z" w16du:dateUtc="2024-05-22T09:47:00Z">
            <w:rPr>
              <w:sz w:val="22"/>
              <w:szCs w:val="22"/>
            </w:rPr>
          </w:rPrChange>
        </w:rPr>
        <w:t xml:space="preserve"> funkce, v tomto případě buď SHAKE256, nebo SHA-256, nebo </w:t>
      </w:r>
      <w:proofErr w:type="spellStart"/>
      <w:r w:rsidR="005E03DC" w:rsidRPr="00330831">
        <w:rPr>
          <w:i/>
          <w:iCs/>
          <w:sz w:val="22"/>
          <w:szCs w:val="22"/>
          <w:rPrChange w:id="960" w:author="Vojtěch Bžatek" w:date="2024-05-22T11:47:00Z" w16du:dateUtc="2024-05-22T09:47:00Z">
            <w:rPr>
              <w:sz w:val="22"/>
              <w:szCs w:val="22"/>
            </w:rPr>
          </w:rPrChange>
        </w:rPr>
        <w:t>Haraka</w:t>
      </w:r>
      <w:proofErr w:type="spellEnd"/>
      <w:r w:rsidR="005E03DC" w:rsidRPr="00330831">
        <w:rPr>
          <w:i/>
          <w:iCs/>
          <w:sz w:val="22"/>
          <w:szCs w:val="22"/>
          <w:rPrChange w:id="961" w:author="Vojtěch Bžatek" w:date="2024-05-22T11:47:00Z" w16du:dateUtc="2024-05-22T09:47:00Z">
            <w:rPr>
              <w:sz w:val="22"/>
              <w:szCs w:val="22"/>
            </w:rPr>
          </w:rPrChange>
        </w:rPr>
        <w:t>. Na rozdíl od schémat XMSS</w:t>
      </w:r>
      <w:r w:rsidR="002B1E05" w:rsidRPr="00330831">
        <w:rPr>
          <w:i/>
          <w:iCs/>
          <w:sz w:val="22"/>
          <w:szCs w:val="22"/>
          <w:rPrChange w:id="962" w:author="Vojtěch Bžatek" w:date="2024-05-22T11:47:00Z" w16du:dateUtc="2024-05-22T09:47:00Z">
            <w:rPr>
              <w:sz w:val="22"/>
              <w:szCs w:val="22"/>
            </w:rPr>
          </w:rPrChange>
        </w:rPr>
        <w:t xml:space="preserve"> a </w:t>
      </w:r>
      <w:r w:rsidR="005E03DC" w:rsidRPr="00330831">
        <w:rPr>
          <w:i/>
          <w:iCs/>
          <w:sz w:val="22"/>
          <w:szCs w:val="22"/>
          <w:rPrChange w:id="963" w:author="Vojtěch Bžatek" w:date="2024-05-22T11:47:00Z" w16du:dateUtc="2024-05-22T09:47:00Z">
            <w:rPr>
              <w:sz w:val="22"/>
              <w:szCs w:val="22"/>
            </w:rPr>
          </w:rPrChange>
        </w:rPr>
        <w:t>LMS není v případě SPHINCS+ nutné, aby podepisující zařízení udržovalo informaci o podpisech vytvořených daným klíčem,</w:t>
      </w:r>
      <w:r w:rsidR="002B1E05" w:rsidRPr="00330831">
        <w:rPr>
          <w:i/>
          <w:iCs/>
          <w:sz w:val="22"/>
          <w:szCs w:val="22"/>
          <w:rPrChange w:id="964" w:author="Vojtěch Bžatek" w:date="2024-05-22T11:47:00Z" w16du:dateUtc="2024-05-22T09:47:00Z">
            <w:rPr>
              <w:sz w:val="22"/>
              <w:szCs w:val="22"/>
            </w:rPr>
          </w:rPrChange>
        </w:rPr>
        <w:t xml:space="preserve"> a </w:t>
      </w:r>
      <w:r w:rsidR="005E03DC" w:rsidRPr="00330831">
        <w:rPr>
          <w:i/>
          <w:iCs/>
          <w:sz w:val="22"/>
          <w:szCs w:val="22"/>
          <w:rPrChange w:id="965" w:author="Vojtěch Bžatek" w:date="2024-05-22T11:47:00Z" w16du:dateUtc="2024-05-22T09:47:00Z">
            <w:rPr>
              <w:sz w:val="22"/>
              <w:szCs w:val="22"/>
            </w:rPr>
          </w:rPrChange>
        </w:rPr>
        <w:t xml:space="preserve">proto v jeho případě nevzniká omezení počtu podpisů týmž klíčem. To je ale do značné míry vyváženo enormně dlouhými digitálními podpisy. Tento podpisový algoritmus byl vybrán ke standardizaci, protože má velmi silné bezpečnostní </w:t>
      </w:r>
      <w:r w:rsidRPr="00330831">
        <w:rPr>
          <w:i/>
          <w:iCs/>
          <w:sz w:val="22"/>
          <w:szCs w:val="22"/>
          <w:rPrChange w:id="966" w:author="Vojtěch Bžatek" w:date="2024-05-22T11:47:00Z" w16du:dateUtc="2024-05-22T09:47:00Z">
            <w:rPr>
              <w:sz w:val="22"/>
              <w:szCs w:val="22"/>
            </w:rPr>
          </w:rPrChange>
        </w:rPr>
        <w:t>garance,</w:t>
      </w:r>
      <w:r w:rsidR="002B1E05" w:rsidRPr="00330831">
        <w:rPr>
          <w:i/>
          <w:iCs/>
          <w:sz w:val="22"/>
          <w:szCs w:val="22"/>
          <w:rPrChange w:id="967" w:author="Vojtěch Bžatek" w:date="2024-05-22T11:47:00Z" w16du:dateUtc="2024-05-22T09:47:00Z">
            <w:rPr>
              <w:sz w:val="22"/>
              <w:szCs w:val="22"/>
            </w:rPr>
          </w:rPrChange>
        </w:rPr>
        <w:t xml:space="preserve"> a </w:t>
      </w:r>
      <w:r w:rsidR="005E03DC" w:rsidRPr="00330831">
        <w:rPr>
          <w:i/>
          <w:iCs/>
          <w:sz w:val="22"/>
          <w:szCs w:val="22"/>
          <w:rPrChange w:id="968" w:author="Vojtěch Bžatek" w:date="2024-05-22T11:47:00Z" w16du:dateUtc="2024-05-22T09:47:00Z">
            <w:rPr>
              <w:sz w:val="22"/>
              <w:szCs w:val="22"/>
            </w:rPr>
          </w:rPrChange>
        </w:rPr>
        <w:t>protože je zkonstruován na jiné bázi než na mřížkách.</w:t>
      </w:r>
      <w:r w:rsidRPr="00106192">
        <w:rPr>
          <w:sz w:val="22"/>
          <w:szCs w:val="22"/>
        </w:rPr>
        <w:t xml:space="preserve">“ </w:t>
      </w:r>
      <w:r w:rsidRPr="004E4E74">
        <w:rPr>
          <w:sz w:val="22"/>
          <w:szCs w:val="22"/>
        </w:rPr>
        <w:t>[</w:t>
      </w:r>
      <w:del w:id="969" w:author="Vojtěch Bžatek" w:date="2024-05-22T11:48:00Z" w16du:dateUtc="2024-05-22T09:48:00Z">
        <w:r w:rsidRPr="004E4E74" w:rsidDel="00330831">
          <w:rPr>
            <w:sz w:val="22"/>
            <w:szCs w:val="22"/>
          </w:rPr>
          <w:delText>h</w:delText>
        </w:r>
      </w:del>
      <w:r w:rsidRPr="004E4E74">
        <w:rPr>
          <w:sz w:val="22"/>
          <w:szCs w:val="22"/>
        </w:rPr>
        <w:t>22]</w:t>
      </w:r>
    </w:p>
    <w:p w14:paraId="13FAFBD3" w14:textId="01FB9BA7" w:rsidR="00420291" w:rsidRDefault="00420291">
      <w:pPr>
        <w:spacing w:before="0" w:after="0" w:line="240" w:lineRule="auto"/>
        <w:rPr>
          <w:ins w:id="970" w:author="Vojtěch Bžatek" w:date="2024-05-22T04:26:00Z" w16du:dateUtc="2024-05-22T02:26:00Z"/>
          <w:sz w:val="22"/>
          <w:szCs w:val="22"/>
        </w:rPr>
      </w:pPr>
      <w:ins w:id="971" w:author="Vojtěch Bžatek" w:date="2024-05-22T04:26:00Z" w16du:dateUtc="2024-05-22T02:26:00Z">
        <w:r>
          <w:rPr>
            <w:sz w:val="22"/>
            <w:szCs w:val="22"/>
          </w:rPr>
          <w:br w:type="page"/>
        </w:r>
      </w:ins>
    </w:p>
    <w:p w14:paraId="2C8F0639" w14:textId="0DD9E627" w:rsidR="00420291" w:rsidRPr="004E4E74" w:rsidDel="00420291" w:rsidRDefault="00420291">
      <w:pPr>
        <w:spacing w:after="120"/>
        <w:jc w:val="both"/>
        <w:rPr>
          <w:del w:id="972" w:author="Vojtěch Bžatek" w:date="2024-05-22T04:26:00Z" w16du:dateUtc="2024-05-22T02:26:00Z"/>
          <w:sz w:val="22"/>
          <w:szCs w:val="22"/>
        </w:rPr>
        <w:pPrChange w:id="973" w:author="Vojtěch Bžatek" w:date="2024-05-22T04:26:00Z" w16du:dateUtc="2024-05-22T02:26:00Z">
          <w:pPr>
            <w:jc w:val="both"/>
          </w:pPr>
        </w:pPrChange>
      </w:pPr>
    </w:p>
    <w:p w14:paraId="66A2E9DF" w14:textId="18271CB9" w:rsidR="00684AD8" w:rsidRDefault="00684AD8" w:rsidP="00954FDD">
      <w:pPr>
        <w:jc w:val="both"/>
        <w:rPr>
          <w:ins w:id="974" w:author="Vojtěch Bžatek" w:date="2024-05-22T04:26:00Z" w16du:dateUtc="2024-05-22T02:26:00Z"/>
          <w:sz w:val="22"/>
          <w:szCs w:val="22"/>
        </w:rPr>
      </w:pPr>
      <w:r w:rsidRPr="00106192">
        <w:rPr>
          <w:sz w:val="22"/>
          <w:szCs w:val="22"/>
        </w:rPr>
        <w:t>SPHINCS+ je soubor několika algoritm</w:t>
      </w:r>
      <w:ins w:id="975" w:author="Administrator" w:date="2024-04-29T12:55:00Z">
        <w:r w:rsidR="008C39E1">
          <w:rPr>
            <w:sz w:val="22"/>
            <w:szCs w:val="22"/>
          </w:rPr>
          <w:t>ů</w:t>
        </w:r>
      </w:ins>
      <w:del w:id="976" w:author="Administrator" w:date="2024-04-29T12:55:00Z">
        <w:r w:rsidRPr="00106192" w:rsidDel="008C39E1">
          <w:rPr>
            <w:sz w:val="22"/>
            <w:szCs w:val="22"/>
          </w:rPr>
          <w:delText>u</w:delText>
        </w:r>
      </w:del>
      <w:r w:rsidRPr="00106192">
        <w:rPr>
          <w:sz w:val="22"/>
          <w:szCs w:val="22"/>
        </w:rPr>
        <w:t xml:space="preserve">, které se </w:t>
      </w:r>
      <w:proofErr w:type="gramStart"/>
      <w:r w:rsidRPr="00106192">
        <w:rPr>
          <w:sz w:val="22"/>
          <w:szCs w:val="22"/>
        </w:rPr>
        <w:t>liší</w:t>
      </w:r>
      <w:proofErr w:type="gramEnd"/>
      <w:r w:rsidRPr="00106192">
        <w:rPr>
          <w:sz w:val="22"/>
          <w:szCs w:val="22"/>
        </w:rPr>
        <w:t xml:space="preserve"> použitou hashovac</w:t>
      </w:r>
      <w:ins w:id="977" w:author="Vojtěch Bžatek" w:date="2024-05-22T12:28:00Z" w16du:dateUtc="2024-05-22T10:28:00Z">
        <w:r w:rsidR="002E5596">
          <w:rPr>
            <w:sz w:val="22"/>
            <w:szCs w:val="22"/>
          </w:rPr>
          <w:t>í</w:t>
        </w:r>
      </w:ins>
      <w:del w:id="978" w:author="Vojtěch Bžatek" w:date="2024-05-22T12:28:00Z" w16du:dateUtc="2024-05-22T10:28:00Z">
        <w:r w:rsidRPr="00106192" w:rsidDel="002E5596">
          <w:rPr>
            <w:sz w:val="22"/>
            <w:szCs w:val="22"/>
          </w:rPr>
          <w:delText>i</w:delText>
        </w:r>
      </w:del>
      <w:r w:rsidRPr="00106192">
        <w:rPr>
          <w:sz w:val="22"/>
          <w:szCs w:val="22"/>
        </w:rPr>
        <w:t xml:space="preserve"> funkcí. Jejich přehled udávám v tabulce 2.</w:t>
      </w:r>
      <w:r w:rsidR="00E636C7">
        <w:rPr>
          <w:sz w:val="22"/>
          <w:szCs w:val="22"/>
        </w:rPr>
        <w:t xml:space="preserve"> </w:t>
      </w:r>
      <w:r w:rsidR="004E4E74">
        <w:rPr>
          <w:sz w:val="22"/>
          <w:szCs w:val="22"/>
        </w:rPr>
        <w:t>[</w:t>
      </w:r>
      <w:del w:id="979" w:author="Vojtěch Bžatek" w:date="2024-05-22T11:47:00Z" w16du:dateUtc="2024-05-22T09:47:00Z">
        <w:r w:rsidR="004E4E74" w:rsidDel="00330831">
          <w:rPr>
            <w:sz w:val="22"/>
            <w:szCs w:val="22"/>
          </w:rPr>
          <w:delText>h</w:delText>
        </w:r>
      </w:del>
      <w:r w:rsidR="004E4E74">
        <w:rPr>
          <w:sz w:val="22"/>
          <w:szCs w:val="22"/>
        </w:rPr>
        <w:t>28]</w:t>
      </w:r>
    </w:p>
    <w:p w14:paraId="30EC86BF" w14:textId="77777777" w:rsidR="00420291" w:rsidRDefault="00420291">
      <w:pPr>
        <w:spacing w:before="0" w:after="0"/>
        <w:jc w:val="both"/>
        <w:rPr>
          <w:ins w:id="980" w:author="Vojtěch Bžatek" w:date="2024-05-22T04:26:00Z" w16du:dateUtc="2024-05-22T02:26:00Z"/>
          <w:sz w:val="22"/>
          <w:szCs w:val="22"/>
        </w:rPr>
        <w:pPrChange w:id="981" w:author="Vojtěch Bžatek" w:date="2024-05-22T04:26:00Z" w16du:dateUtc="2024-05-22T02:26:00Z">
          <w:pPr>
            <w:jc w:val="both"/>
          </w:pPr>
        </w:pPrChange>
      </w:pPr>
    </w:p>
    <w:p w14:paraId="4C7FDEC4" w14:textId="77777777" w:rsidR="00420291" w:rsidRPr="00684AD8" w:rsidDel="00420291" w:rsidRDefault="00420291" w:rsidP="00420291">
      <w:pPr>
        <w:jc w:val="center"/>
        <w:rPr>
          <w:del w:id="982" w:author="Vojtěch Bžatek" w:date="2024-05-22T04:26:00Z" w16du:dateUtc="2024-05-22T02:26:00Z"/>
          <w:moveTo w:id="983" w:author="Vojtěch Bžatek" w:date="2024-05-22T04:26:00Z" w16du:dateUtc="2024-05-22T02:26:00Z"/>
        </w:rPr>
      </w:pPr>
      <w:moveToRangeStart w:id="984" w:author="Vojtěch Bžatek" w:date="2024-05-22T04:26:00Z" w:name="move167244401"/>
      <w:moveTo w:id="985" w:author="Vojtěch Bžatek" w:date="2024-05-22T04:26:00Z" w16du:dateUtc="2024-05-22T02:26:00Z">
        <w:r>
          <w:t>Tabulka 2 – Přehled hashovacích funkcí pro SPHINCS+ [</w:t>
        </w:r>
        <w:del w:id="986" w:author="Vojtěch Bžatek" w:date="2024-05-22T11:47:00Z" w16du:dateUtc="2024-05-22T09:47:00Z">
          <w:r w:rsidDel="00330831">
            <w:delText>h</w:delText>
          </w:r>
        </w:del>
        <w:r>
          <w:t>28]</w:t>
        </w:r>
      </w:moveTo>
    </w:p>
    <w:moveToRangeEnd w:id="984"/>
    <w:p w14:paraId="409FE3F6" w14:textId="77777777" w:rsidR="00420291" w:rsidRPr="00106192" w:rsidRDefault="00420291">
      <w:pPr>
        <w:jc w:val="center"/>
        <w:rPr>
          <w:sz w:val="22"/>
          <w:szCs w:val="22"/>
        </w:rPr>
        <w:pPrChange w:id="987" w:author="Vojtěch Bžatek" w:date="2024-05-22T04:26:00Z" w16du:dateUtc="2024-05-22T02:26:00Z">
          <w:pPr>
            <w:jc w:val="both"/>
          </w:pPr>
        </w:pPrChange>
      </w:pPr>
    </w:p>
    <w:tbl>
      <w:tblPr>
        <w:tblStyle w:val="Mkatabulky"/>
        <w:tblpPr w:leftFromText="141" w:rightFromText="141" w:vertAnchor="text" w:horzAnchor="margin" w:tblpY="105"/>
        <w:tblW w:w="0" w:type="auto"/>
        <w:tblLook w:val="04A0" w:firstRow="1" w:lastRow="0" w:firstColumn="1" w:lastColumn="0" w:noHBand="0" w:noVBand="1"/>
      </w:tblPr>
      <w:tblGrid>
        <w:gridCol w:w="1415"/>
        <w:gridCol w:w="1415"/>
        <w:gridCol w:w="1415"/>
        <w:gridCol w:w="1416"/>
        <w:gridCol w:w="1416"/>
        <w:gridCol w:w="1416"/>
      </w:tblGrid>
      <w:tr w:rsidR="00954FDD" w14:paraId="62DF0669" w14:textId="77777777" w:rsidTr="00954FDD">
        <w:tc>
          <w:tcPr>
            <w:tcW w:w="1415" w:type="dxa"/>
          </w:tcPr>
          <w:p w14:paraId="15FFEDB6" w14:textId="77777777" w:rsidR="00954FDD" w:rsidRDefault="00954FDD" w:rsidP="00954FDD">
            <w:pPr>
              <w:jc w:val="center"/>
            </w:pPr>
            <w:r w:rsidRPr="00106192">
              <w:rPr>
                <w:sz w:val="16"/>
                <w:szCs w:val="16"/>
              </w:rPr>
              <w:t>haraka_</w:t>
            </w:r>
            <w:proofErr w:type="gramStart"/>
            <w:r w:rsidRPr="00106192">
              <w:rPr>
                <w:sz w:val="16"/>
                <w:szCs w:val="16"/>
              </w:rPr>
              <w:t>128s</w:t>
            </w:r>
            <w:proofErr w:type="gramEnd"/>
          </w:p>
        </w:tc>
        <w:tc>
          <w:tcPr>
            <w:tcW w:w="1415" w:type="dxa"/>
          </w:tcPr>
          <w:p w14:paraId="164F252E" w14:textId="77777777" w:rsidR="00954FDD" w:rsidRDefault="00954FDD" w:rsidP="00954FDD">
            <w:pPr>
              <w:jc w:val="center"/>
            </w:pPr>
            <w:r w:rsidRPr="00106192">
              <w:rPr>
                <w:sz w:val="16"/>
                <w:szCs w:val="16"/>
              </w:rPr>
              <w:t>haraka_</w:t>
            </w:r>
            <w:proofErr w:type="gramStart"/>
            <w:r w:rsidRPr="00106192">
              <w:rPr>
                <w:sz w:val="16"/>
                <w:szCs w:val="16"/>
              </w:rPr>
              <w:t>192s</w:t>
            </w:r>
            <w:proofErr w:type="gramEnd"/>
          </w:p>
        </w:tc>
        <w:tc>
          <w:tcPr>
            <w:tcW w:w="1415" w:type="dxa"/>
          </w:tcPr>
          <w:p w14:paraId="755202D1" w14:textId="77777777" w:rsidR="00954FDD" w:rsidRDefault="00954FDD" w:rsidP="00954FDD">
            <w:pPr>
              <w:jc w:val="center"/>
            </w:pPr>
            <w:r w:rsidRPr="00106192">
              <w:rPr>
                <w:sz w:val="16"/>
                <w:szCs w:val="16"/>
              </w:rPr>
              <w:t>haraka_</w:t>
            </w:r>
            <w:proofErr w:type="gramStart"/>
            <w:r w:rsidRPr="00106192">
              <w:rPr>
                <w:sz w:val="16"/>
                <w:szCs w:val="16"/>
              </w:rPr>
              <w:t>256s</w:t>
            </w:r>
            <w:proofErr w:type="gramEnd"/>
          </w:p>
        </w:tc>
        <w:tc>
          <w:tcPr>
            <w:tcW w:w="1416" w:type="dxa"/>
          </w:tcPr>
          <w:p w14:paraId="6642F31A" w14:textId="77777777" w:rsidR="00954FDD" w:rsidRDefault="00954FDD" w:rsidP="00954FDD">
            <w:pPr>
              <w:jc w:val="center"/>
            </w:pPr>
            <w:r w:rsidRPr="00106192">
              <w:rPr>
                <w:sz w:val="16"/>
                <w:szCs w:val="16"/>
              </w:rPr>
              <w:t>haraka_128f</w:t>
            </w:r>
          </w:p>
        </w:tc>
        <w:tc>
          <w:tcPr>
            <w:tcW w:w="1416" w:type="dxa"/>
          </w:tcPr>
          <w:p w14:paraId="31750AEE" w14:textId="77777777" w:rsidR="00954FDD" w:rsidRDefault="00954FDD" w:rsidP="00954FDD">
            <w:pPr>
              <w:jc w:val="center"/>
            </w:pPr>
            <w:r w:rsidRPr="00106192">
              <w:rPr>
                <w:sz w:val="16"/>
                <w:szCs w:val="16"/>
              </w:rPr>
              <w:t>haraka_192f</w:t>
            </w:r>
          </w:p>
        </w:tc>
        <w:tc>
          <w:tcPr>
            <w:tcW w:w="1416" w:type="dxa"/>
          </w:tcPr>
          <w:p w14:paraId="7231282C" w14:textId="77777777" w:rsidR="00954FDD" w:rsidRDefault="00954FDD" w:rsidP="00954FDD">
            <w:pPr>
              <w:jc w:val="center"/>
            </w:pPr>
            <w:r w:rsidRPr="00106192">
              <w:rPr>
                <w:sz w:val="16"/>
                <w:szCs w:val="16"/>
              </w:rPr>
              <w:t>haraka_256f</w:t>
            </w:r>
          </w:p>
        </w:tc>
      </w:tr>
      <w:tr w:rsidR="00954FDD" w14:paraId="3A7D5427" w14:textId="77777777" w:rsidTr="00954FDD">
        <w:tc>
          <w:tcPr>
            <w:tcW w:w="1415" w:type="dxa"/>
          </w:tcPr>
          <w:p w14:paraId="2105CFAD" w14:textId="77777777" w:rsidR="00954FDD" w:rsidRDefault="00954FDD" w:rsidP="00954FDD">
            <w:pPr>
              <w:jc w:val="center"/>
            </w:pPr>
            <w:r w:rsidRPr="00106192">
              <w:rPr>
                <w:sz w:val="16"/>
                <w:szCs w:val="16"/>
              </w:rPr>
              <w:t>sha2_</w:t>
            </w:r>
            <w:proofErr w:type="gramStart"/>
            <w:r w:rsidRPr="00106192">
              <w:rPr>
                <w:sz w:val="16"/>
                <w:szCs w:val="16"/>
              </w:rPr>
              <w:t>128s</w:t>
            </w:r>
            <w:proofErr w:type="gramEnd"/>
          </w:p>
        </w:tc>
        <w:tc>
          <w:tcPr>
            <w:tcW w:w="1415" w:type="dxa"/>
          </w:tcPr>
          <w:p w14:paraId="76FCD80A" w14:textId="77777777" w:rsidR="00954FDD" w:rsidRDefault="00954FDD" w:rsidP="00954FDD">
            <w:pPr>
              <w:jc w:val="center"/>
            </w:pPr>
            <w:r w:rsidRPr="00106192">
              <w:rPr>
                <w:sz w:val="16"/>
                <w:szCs w:val="16"/>
              </w:rPr>
              <w:t>sha2_</w:t>
            </w:r>
            <w:proofErr w:type="gramStart"/>
            <w:r w:rsidRPr="00106192">
              <w:rPr>
                <w:sz w:val="16"/>
                <w:szCs w:val="16"/>
              </w:rPr>
              <w:t>192s</w:t>
            </w:r>
            <w:proofErr w:type="gramEnd"/>
          </w:p>
        </w:tc>
        <w:tc>
          <w:tcPr>
            <w:tcW w:w="1415" w:type="dxa"/>
          </w:tcPr>
          <w:p w14:paraId="5CF900AD" w14:textId="77777777" w:rsidR="00954FDD" w:rsidRDefault="00954FDD" w:rsidP="00954FDD">
            <w:pPr>
              <w:jc w:val="center"/>
            </w:pPr>
            <w:r w:rsidRPr="00106192">
              <w:rPr>
                <w:sz w:val="16"/>
                <w:szCs w:val="16"/>
              </w:rPr>
              <w:t>sha2_</w:t>
            </w:r>
            <w:proofErr w:type="gramStart"/>
            <w:r w:rsidRPr="00106192">
              <w:rPr>
                <w:sz w:val="16"/>
                <w:szCs w:val="16"/>
              </w:rPr>
              <w:t>256s</w:t>
            </w:r>
            <w:proofErr w:type="gramEnd"/>
          </w:p>
        </w:tc>
        <w:tc>
          <w:tcPr>
            <w:tcW w:w="1416" w:type="dxa"/>
          </w:tcPr>
          <w:p w14:paraId="579BCF3A" w14:textId="77777777" w:rsidR="00954FDD" w:rsidRDefault="00954FDD" w:rsidP="00954FDD">
            <w:pPr>
              <w:jc w:val="center"/>
            </w:pPr>
            <w:r w:rsidRPr="00106192">
              <w:rPr>
                <w:sz w:val="16"/>
                <w:szCs w:val="16"/>
              </w:rPr>
              <w:t>sha2_128f</w:t>
            </w:r>
          </w:p>
        </w:tc>
        <w:tc>
          <w:tcPr>
            <w:tcW w:w="1416" w:type="dxa"/>
          </w:tcPr>
          <w:p w14:paraId="0F69D0DF" w14:textId="77777777" w:rsidR="00954FDD" w:rsidRDefault="00954FDD" w:rsidP="00954FDD">
            <w:pPr>
              <w:jc w:val="center"/>
            </w:pPr>
            <w:r w:rsidRPr="00106192">
              <w:rPr>
                <w:sz w:val="16"/>
                <w:szCs w:val="16"/>
              </w:rPr>
              <w:t>sha2_192f</w:t>
            </w:r>
          </w:p>
        </w:tc>
        <w:tc>
          <w:tcPr>
            <w:tcW w:w="1416" w:type="dxa"/>
          </w:tcPr>
          <w:p w14:paraId="697EA498" w14:textId="77777777" w:rsidR="00954FDD" w:rsidRDefault="00954FDD" w:rsidP="00954FDD">
            <w:pPr>
              <w:jc w:val="center"/>
            </w:pPr>
            <w:r w:rsidRPr="00106192">
              <w:rPr>
                <w:sz w:val="16"/>
                <w:szCs w:val="16"/>
              </w:rPr>
              <w:t>sha2_256f</w:t>
            </w:r>
          </w:p>
        </w:tc>
      </w:tr>
      <w:tr w:rsidR="00954FDD" w14:paraId="667E7BB9" w14:textId="77777777" w:rsidTr="00954FDD">
        <w:tc>
          <w:tcPr>
            <w:tcW w:w="1415" w:type="dxa"/>
          </w:tcPr>
          <w:p w14:paraId="75123C73" w14:textId="77777777" w:rsidR="00954FDD" w:rsidRDefault="00954FDD" w:rsidP="00954FDD">
            <w:pPr>
              <w:jc w:val="center"/>
            </w:pPr>
            <w:r w:rsidRPr="00106192">
              <w:rPr>
                <w:sz w:val="16"/>
                <w:szCs w:val="16"/>
              </w:rPr>
              <w:t>shake_</w:t>
            </w:r>
            <w:proofErr w:type="gramStart"/>
            <w:r w:rsidRPr="00106192">
              <w:rPr>
                <w:sz w:val="16"/>
                <w:szCs w:val="16"/>
              </w:rPr>
              <w:t>128s</w:t>
            </w:r>
            <w:proofErr w:type="gramEnd"/>
          </w:p>
        </w:tc>
        <w:tc>
          <w:tcPr>
            <w:tcW w:w="1415" w:type="dxa"/>
          </w:tcPr>
          <w:p w14:paraId="57A5F146" w14:textId="77777777" w:rsidR="00954FDD" w:rsidRDefault="00954FDD" w:rsidP="00954FDD">
            <w:pPr>
              <w:jc w:val="center"/>
            </w:pPr>
            <w:r w:rsidRPr="00106192">
              <w:rPr>
                <w:sz w:val="16"/>
                <w:szCs w:val="16"/>
              </w:rPr>
              <w:t>shake_</w:t>
            </w:r>
            <w:proofErr w:type="gramStart"/>
            <w:r w:rsidRPr="00106192">
              <w:rPr>
                <w:sz w:val="16"/>
                <w:szCs w:val="16"/>
              </w:rPr>
              <w:t>192s</w:t>
            </w:r>
            <w:proofErr w:type="gramEnd"/>
          </w:p>
        </w:tc>
        <w:tc>
          <w:tcPr>
            <w:tcW w:w="1415" w:type="dxa"/>
          </w:tcPr>
          <w:p w14:paraId="1426010B" w14:textId="77777777" w:rsidR="00954FDD" w:rsidRDefault="00954FDD" w:rsidP="00954FDD">
            <w:pPr>
              <w:jc w:val="center"/>
            </w:pPr>
            <w:r w:rsidRPr="00106192">
              <w:rPr>
                <w:sz w:val="16"/>
                <w:szCs w:val="16"/>
              </w:rPr>
              <w:t>shake_</w:t>
            </w:r>
            <w:proofErr w:type="gramStart"/>
            <w:r>
              <w:rPr>
                <w:sz w:val="16"/>
                <w:szCs w:val="16"/>
              </w:rPr>
              <w:t>256s</w:t>
            </w:r>
            <w:proofErr w:type="gramEnd"/>
          </w:p>
        </w:tc>
        <w:tc>
          <w:tcPr>
            <w:tcW w:w="1416" w:type="dxa"/>
          </w:tcPr>
          <w:p w14:paraId="1102CB15" w14:textId="77777777" w:rsidR="00954FDD" w:rsidRDefault="00954FDD" w:rsidP="00954FDD">
            <w:pPr>
              <w:jc w:val="center"/>
            </w:pPr>
            <w:r w:rsidRPr="00106192">
              <w:rPr>
                <w:sz w:val="16"/>
                <w:szCs w:val="16"/>
              </w:rPr>
              <w:t>shake_128f</w:t>
            </w:r>
          </w:p>
        </w:tc>
        <w:tc>
          <w:tcPr>
            <w:tcW w:w="1416" w:type="dxa"/>
          </w:tcPr>
          <w:p w14:paraId="33358E11" w14:textId="77777777" w:rsidR="00954FDD" w:rsidRDefault="00954FDD" w:rsidP="00954FDD">
            <w:pPr>
              <w:jc w:val="center"/>
            </w:pPr>
            <w:r w:rsidRPr="00106192">
              <w:rPr>
                <w:sz w:val="16"/>
                <w:szCs w:val="16"/>
              </w:rPr>
              <w:t>shake_192f</w:t>
            </w:r>
          </w:p>
        </w:tc>
        <w:tc>
          <w:tcPr>
            <w:tcW w:w="1416" w:type="dxa"/>
          </w:tcPr>
          <w:p w14:paraId="2897E6D0" w14:textId="77777777" w:rsidR="00954FDD" w:rsidRDefault="00954FDD" w:rsidP="00954FDD">
            <w:pPr>
              <w:jc w:val="center"/>
            </w:pPr>
            <w:r w:rsidRPr="00106192">
              <w:rPr>
                <w:sz w:val="16"/>
                <w:szCs w:val="16"/>
              </w:rPr>
              <w:t>shake_256f</w:t>
            </w:r>
          </w:p>
        </w:tc>
      </w:tr>
    </w:tbl>
    <w:p w14:paraId="2C96874A" w14:textId="31362A9B" w:rsidR="00684AD8" w:rsidRDefault="00954FDD" w:rsidP="00954FDD">
      <w:pPr>
        <w:jc w:val="both"/>
        <w:rPr>
          <w:moveFrom w:id="988" w:author="Vojtěch Bžatek" w:date="2024-05-22T04:26:00Z" w16du:dateUtc="2024-05-22T02:26:00Z"/>
        </w:rPr>
      </w:pPr>
      <w:moveFromRangeStart w:id="989" w:author="Vojtěch Bžatek" w:date="2024-05-22T04:26:00Z" w:name="move167244401"/>
      <w:moveFrom w:id="990" w:author="Vojtěch Bžatek" w:date="2024-05-22T04:26:00Z" w16du:dateUtc="2024-05-22T02:26:00Z">
        <w:r w:rsidDel="00420291">
          <w:t>Tabulka 2 – Přehled hashovacích funkcí pro SPHINCS+ [h28]</w:t>
        </w:r>
      </w:moveFrom>
    </w:p>
    <w:moveFromRangeEnd w:id="989"/>
    <w:p w14:paraId="49034816" w14:textId="77777777" w:rsidR="00420291" w:rsidRPr="00684AD8" w:rsidDel="00420291" w:rsidRDefault="00420291">
      <w:pPr>
        <w:spacing w:before="0" w:after="0"/>
        <w:jc w:val="center"/>
        <w:rPr>
          <w:ins w:id="991" w:author="Vojtěch Bžatek" w:date="2024-05-22T04:27:00Z" w16du:dateUtc="2024-05-22T02:27:00Z"/>
        </w:rPr>
        <w:pPrChange w:id="992" w:author="Vojtěch Bžatek" w:date="2024-05-22T04:27:00Z" w16du:dateUtc="2024-05-22T02:27:00Z">
          <w:pPr>
            <w:jc w:val="center"/>
          </w:pPr>
        </w:pPrChange>
      </w:pPr>
    </w:p>
    <w:p w14:paraId="15F592B7" w14:textId="77777777" w:rsidR="00E11A87" w:rsidRPr="005C5470" w:rsidRDefault="00684AD8" w:rsidP="00954FDD">
      <w:pPr>
        <w:jc w:val="both"/>
        <w:rPr>
          <w:sz w:val="22"/>
          <w:szCs w:val="22"/>
          <w:rPrChange w:id="993" w:author="Vojtěch Bžatek" w:date="2024-05-21T12:10:00Z" w16du:dateUtc="2024-05-21T10:10:00Z">
            <w:rPr/>
          </w:rPrChange>
        </w:rPr>
      </w:pPr>
      <w:commentRangeStart w:id="994"/>
      <w:commentRangeStart w:id="995"/>
      <w:r w:rsidRPr="005C5470">
        <w:rPr>
          <w:sz w:val="22"/>
          <w:szCs w:val="22"/>
          <w:rPrChange w:id="996" w:author="Vojtěch Bžatek" w:date="2024-05-21T12:10:00Z" w16du:dateUtc="2024-05-21T10:10:00Z">
            <w:rPr/>
          </w:rPrChange>
        </w:rPr>
        <w:t>NIST se rozhodl standardizovat jeho „jednoduché verze“ pro bezpečnostní kategorie 1,3 a 5</w:t>
      </w:r>
      <w:r w:rsidR="004E4E74" w:rsidRPr="005C5470">
        <w:rPr>
          <w:sz w:val="22"/>
          <w:szCs w:val="22"/>
          <w:rPrChange w:id="997" w:author="Vojtěch Bžatek" w:date="2024-05-21T12:10:00Z" w16du:dateUtc="2024-05-21T10:10:00Z">
            <w:rPr/>
          </w:rPrChange>
        </w:rPr>
        <w:t>. SHAKE 256 a SHA-256 pro bezpečnostní kategorii 1 a mix funkcí SHA/SHAKE-512 a SHA/SHAKE-256 pro kategorie 3 a 5. [</w:t>
      </w:r>
      <w:del w:id="998" w:author="Vojtěch Bžatek" w:date="2024-05-22T11:48:00Z" w16du:dateUtc="2024-05-22T09:48:00Z">
        <w:r w:rsidR="004E4E74" w:rsidRPr="005C5470" w:rsidDel="00330831">
          <w:rPr>
            <w:sz w:val="22"/>
            <w:szCs w:val="22"/>
            <w:rPrChange w:id="999" w:author="Vojtěch Bžatek" w:date="2024-05-21T12:10:00Z" w16du:dateUtc="2024-05-21T10:10:00Z">
              <w:rPr/>
            </w:rPrChange>
          </w:rPr>
          <w:delText>h</w:delText>
        </w:r>
      </w:del>
      <w:r w:rsidR="004E4E74" w:rsidRPr="005C5470">
        <w:rPr>
          <w:sz w:val="22"/>
          <w:szCs w:val="22"/>
          <w:rPrChange w:id="1000" w:author="Vojtěch Bžatek" w:date="2024-05-21T12:10:00Z" w16du:dateUtc="2024-05-21T10:10:00Z">
            <w:rPr/>
          </w:rPrChange>
        </w:rPr>
        <w:t>21, sl. 15]</w:t>
      </w:r>
      <w:commentRangeEnd w:id="994"/>
      <w:r w:rsidR="008C39E1" w:rsidRPr="005C5470">
        <w:rPr>
          <w:rStyle w:val="Odkaznakoment"/>
          <w:sz w:val="22"/>
          <w:szCs w:val="22"/>
          <w:rPrChange w:id="1001" w:author="Vojtěch Bžatek" w:date="2024-05-21T12:10:00Z" w16du:dateUtc="2024-05-21T10:10:00Z">
            <w:rPr>
              <w:rStyle w:val="Odkaznakoment"/>
            </w:rPr>
          </w:rPrChange>
        </w:rPr>
        <w:commentReference w:id="994"/>
      </w:r>
      <w:commentRangeEnd w:id="995"/>
      <w:r w:rsidR="005C5470">
        <w:rPr>
          <w:rStyle w:val="Odkaznakoment"/>
        </w:rPr>
        <w:commentReference w:id="995"/>
      </w:r>
    </w:p>
    <w:p w14:paraId="66F77955" w14:textId="61C321D3" w:rsidR="004E4E74" w:rsidRDefault="00954FDD" w:rsidP="00954FDD">
      <w:pPr>
        <w:jc w:val="both"/>
      </w:pPr>
      <w:r>
        <w:t xml:space="preserve"> </w:t>
      </w:r>
      <w:r w:rsidR="004E4E74">
        <w:br w:type="page"/>
      </w:r>
    </w:p>
    <w:p w14:paraId="5BEB616D" w14:textId="44FD61D0" w:rsidR="00E866EA" w:rsidRDefault="00E866EA" w:rsidP="00E866EA">
      <w:pPr>
        <w:pStyle w:val="Nadpis1"/>
      </w:pPr>
      <w:bookmarkStart w:id="1002" w:name="_Toc167245464"/>
      <w:proofErr w:type="spellStart"/>
      <w:r>
        <w:lastRenderedPageBreak/>
        <w:t>Mikroslužba</w:t>
      </w:r>
      <w:proofErr w:type="spellEnd"/>
      <w:r>
        <w:t xml:space="preserve"> zabezpečující </w:t>
      </w:r>
      <w:proofErr w:type="spellStart"/>
      <w:r>
        <w:t>postkvantovou</w:t>
      </w:r>
      <w:proofErr w:type="spellEnd"/>
      <w:r>
        <w:t xml:space="preserve"> kryptografii</w:t>
      </w:r>
      <w:bookmarkEnd w:id="1002"/>
    </w:p>
    <w:p w14:paraId="52FDF4A3" w14:textId="7DD65CE1" w:rsidR="00203329" w:rsidRDefault="005B3ABF">
      <w:pPr>
        <w:spacing w:before="0" w:after="120"/>
        <w:ind w:firstLine="397"/>
        <w:jc w:val="both"/>
        <w:rPr>
          <w:sz w:val="22"/>
          <w:szCs w:val="22"/>
          <w:lang w:eastAsia="cs-CZ"/>
        </w:rPr>
        <w:pPrChange w:id="1003" w:author="Vojtěch Bžatek" w:date="2024-05-22T04:28:00Z" w16du:dateUtc="2024-05-22T02:28:00Z">
          <w:pPr>
            <w:spacing w:before="0" w:after="0"/>
            <w:jc w:val="both"/>
          </w:pPr>
        </w:pPrChange>
      </w:pPr>
      <w:r>
        <w:rPr>
          <w:sz w:val="22"/>
          <w:szCs w:val="22"/>
          <w:lang w:eastAsia="cs-CZ"/>
        </w:rPr>
        <w:t xml:space="preserve">V předešlé kapitole jsem psal o </w:t>
      </w:r>
      <w:proofErr w:type="spellStart"/>
      <w:r>
        <w:rPr>
          <w:sz w:val="22"/>
          <w:szCs w:val="22"/>
          <w:lang w:eastAsia="cs-CZ"/>
        </w:rPr>
        <w:t>postkvantové</w:t>
      </w:r>
      <w:proofErr w:type="spellEnd"/>
      <w:r>
        <w:rPr>
          <w:sz w:val="22"/>
          <w:szCs w:val="22"/>
          <w:lang w:eastAsia="cs-CZ"/>
        </w:rPr>
        <w:t xml:space="preserve"> kryptografii. Vysvětlil jsem, proč je důležitá</w:t>
      </w:r>
      <w:r w:rsidR="002B1E05">
        <w:rPr>
          <w:sz w:val="22"/>
          <w:szCs w:val="22"/>
          <w:lang w:eastAsia="cs-CZ"/>
        </w:rPr>
        <w:t xml:space="preserve"> a </w:t>
      </w:r>
      <w:r>
        <w:rPr>
          <w:sz w:val="22"/>
          <w:szCs w:val="22"/>
          <w:lang w:eastAsia="cs-CZ"/>
        </w:rPr>
        <w:t xml:space="preserve">jaké algoritmy lze použít. </w:t>
      </w:r>
      <w:r w:rsidR="003B25DE">
        <w:rPr>
          <w:sz w:val="22"/>
          <w:szCs w:val="22"/>
          <w:lang w:eastAsia="cs-CZ"/>
        </w:rPr>
        <w:t xml:space="preserve">V této kapitole </w:t>
      </w:r>
      <w:r w:rsidR="003D3FD1">
        <w:rPr>
          <w:sz w:val="22"/>
          <w:szCs w:val="22"/>
          <w:lang w:eastAsia="cs-CZ"/>
        </w:rPr>
        <w:t>je</w:t>
      </w:r>
      <w:r w:rsidR="003B25DE">
        <w:rPr>
          <w:sz w:val="22"/>
          <w:szCs w:val="22"/>
          <w:lang w:eastAsia="cs-CZ"/>
        </w:rPr>
        <w:t xml:space="preserve"> uved</w:t>
      </w:r>
      <w:r w:rsidR="003D3FD1">
        <w:rPr>
          <w:sz w:val="22"/>
          <w:szCs w:val="22"/>
          <w:lang w:eastAsia="cs-CZ"/>
        </w:rPr>
        <w:t>en</w:t>
      </w:r>
      <w:r w:rsidR="003B25DE">
        <w:rPr>
          <w:sz w:val="22"/>
          <w:szCs w:val="22"/>
          <w:lang w:eastAsia="cs-CZ"/>
        </w:rPr>
        <w:t xml:space="preserve"> seznam dostupných implementací vybraných </w:t>
      </w:r>
      <w:proofErr w:type="spellStart"/>
      <w:r w:rsidR="003B25DE">
        <w:rPr>
          <w:sz w:val="22"/>
          <w:szCs w:val="22"/>
          <w:lang w:eastAsia="cs-CZ"/>
        </w:rPr>
        <w:t>postkvantových</w:t>
      </w:r>
      <w:proofErr w:type="spellEnd"/>
      <w:r w:rsidR="003B25DE">
        <w:rPr>
          <w:sz w:val="22"/>
          <w:szCs w:val="22"/>
          <w:lang w:eastAsia="cs-CZ"/>
        </w:rPr>
        <w:t xml:space="preserve"> algoritmů a </w:t>
      </w:r>
      <w:r w:rsidR="003D3FD1">
        <w:rPr>
          <w:sz w:val="22"/>
          <w:szCs w:val="22"/>
          <w:lang w:eastAsia="cs-CZ"/>
        </w:rPr>
        <w:t>popis dvou</w:t>
      </w:r>
      <w:r w:rsidR="003B25DE">
        <w:rPr>
          <w:sz w:val="22"/>
          <w:szCs w:val="22"/>
          <w:lang w:eastAsia="cs-CZ"/>
        </w:rPr>
        <w:t xml:space="preserve"> použiteln</w:t>
      </w:r>
      <w:r w:rsidR="003D3FD1">
        <w:rPr>
          <w:sz w:val="22"/>
          <w:szCs w:val="22"/>
          <w:lang w:eastAsia="cs-CZ"/>
        </w:rPr>
        <w:t>ých</w:t>
      </w:r>
      <w:r w:rsidR="003B25DE">
        <w:rPr>
          <w:sz w:val="22"/>
          <w:szCs w:val="22"/>
          <w:lang w:eastAsia="cs-CZ"/>
        </w:rPr>
        <w:t xml:space="preserve"> knihov</w:t>
      </w:r>
      <w:r w:rsidR="003D3FD1">
        <w:rPr>
          <w:sz w:val="22"/>
          <w:szCs w:val="22"/>
          <w:lang w:eastAsia="cs-CZ"/>
        </w:rPr>
        <w:t>en</w:t>
      </w:r>
      <w:r w:rsidR="003B25DE">
        <w:rPr>
          <w:sz w:val="22"/>
          <w:szCs w:val="22"/>
          <w:lang w:eastAsia="cs-CZ"/>
        </w:rPr>
        <w:t xml:space="preserve"> pro práci s</w:t>
      </w:r>
      <w:r w:rsidR="003D3FD1">
        <w:rPr>
          <w:sz w:val="22"/>
          <w:szCs w:val="22"/>
          <w:lang w:eastAsia="cs-CZ"/>
        </w:rPr>
        <w:t> </w:t>
      </w:r>
      <w:r w:rsidR="003B25DE">
        <w:rPr>
          <w:sz w:val="22"/>
          <w:szCs w:val="22"/>
          <w:lang w:eastAsia="cs-CZ"/>
        </w:rPr>
        <w:t>nimi</w:t>
      </w:r>
      <w:r w:rsidR="003D3FD1">
        <w:rPr>
          <w:sz w:val="22"/>
          <w:szCs w:val="22"/>
          <w:lang w:eastAsia="cs-CZ"/>
        </w:rPr>
        <w:t>, které jsem vytvořil</w:t>
      </w:r>
      <w:r w:rsidR="003B25DE">
        <w:rPr>
          <w:sz w:val="22"/>
          <w:szCs w:val="22"/>
          <w:lang w:eastAsia="cs-CZ"/>
        </w:rPr>
        <w:t xml:space="preserve">. </w:t>
      </w:r>
      <w:r w:rsidR="003D3FD1">
        <w:rPr>
          <w:sz w:val="22"/>
          <w:szCs w:val="22"/>
          <w:lang w:eastAsia="cs-CZ"/>
        </w:rPr>
        <w:t>Knihovny jsem následně použil v praxi</w:t>
      </w:r>
      <w:r w:rsidR="003B25DE">
        <w:rPr>
          <w:sz w:val="22"/>
          <w:szCs w:val="22"/>
          <w:lang w:eastAsia="cs-CZ"/>
        </w:rPr>
        <w:t xml:space="preserve">. </w:t>
      </w:r>
      <w:r>
        <w:rPr>
          <w:sz w:val="22"/>
          <w:szCs w:val="22"/>
          <w:lang w:eastAsia="cs-CZ"/>
        </w:rPr>
        <w:t>Vytvoř</w:t>
      </w:r>
      <w:r w:rsidR="003D3FD1">
        <w:rPr>
          <w:sz w:val="22"/>
          <w:szCs w:val="22"/>
          <w:lang w:eastAsia="cs-CZ"/>
        </w:rPr>
        <w:t>il jsem</w:t>
      </w:r>
      <w:r>
        <w:rPr>
          <w:sz w:val="22"/>
          <w:szCs w:val="22"/>
          <w:lang w:eastAsia="cs-CZ"/>
        </w:rPr>
        <w:t xml:space="preserve"> </w:t>
      </w:r>
      <w:proofErr w:type="spellStart"/>
      <w:r>
        <w:rPr>
          <w:sz w:val="22"/>
          <w:szCs w:val="22"/>
          <w:lang w:eastAsia="cs-CZ"/>
        </w:rPr>
        <w:t>mikroslužbu</w:t>
      </w:r>
      <w:proofErr w:type="spellEnd"/>
      <w:r w:rsidR="004D31A5">
        <w:rPr>
          <w:sz w:val="22"/>
          <w:szCs w:val="22"/>
          <w:lang w:eastAsia="cs-CZ"/>
        </w:rPr>
        <w:t xml:space="preserve"> PQC-</w:t>
      </w:r>
      <w:proofErr w:type="spellStart"/>
      <w:r w:rsidR="004D31A5">
        <w:rPr>
          <w:sz w:val="22"/>
          <w:szCs w:val="22"/>
          <w:lang w:eastAsia="cs-CZ"/>
        </w:rPr>
        <w:t>service</w:t>
      </w:r>
      <w:proofErr w:type="spellEnd"/>
      <w:r w:rsidR="004D31A5">
        <w:rPr>
          <w:sz w:val="22"/>
          <w:szCs w:val="22"/>
          <w:lang w:eastAsia="cs-CZ"/>
        </w:rPr>
        <w:t xml:space="preserve"> (Post </w:t>
      </w:r>
      <w:proofErr w:type="spellStart"/>
      <w:r w:rsidR="004D31A5">
        <w:rPr>
          <w:sz w:val="22"/>
          <w:szCs w:val="22"/>
          <w:lang w:eastAsia="cs-CZ"/>
        </w:rPr>
        <w:t>Quantum</w:t>
      </w:r>
      <w:proofErr w:type="spellEnd"/>
      <w:r w:rsidR="004D31A5">
        <w:rPr>
          <w:sz w:val="22"/>
          <w:szCs w:val="22"/>
          <w:lang w:eastAsia="cs-CZ"/>
        </w:rPr>
        <w:t xml:space="preserve"> </w:t>
      </w:r>
      <w:proofErr w:type="spellStart"/>
      <w:r w:rsidR="004D31A5">
        <w:rPr>
          <w:sz w:val="22"/>
          <w:szCs w:val="22"/>
          <w:lang w:eastAsia="cs-CZ"/>
        </w:rPr>
        <w:t>Cryptography</w:t>
      </w:r>
      <w:proofErr w:type="spellEnd"/>
      <w:r w:rsidR="004D31A5">
        <w:rPr>
          <w:sz w:val="22"/>
          <w:szCs w:val="22"/>
          <w:lang w:eastAsia="cs-CZ"/>
        </w:rPr>
        <w:t xml:space="preserve"> </w:t>
      </w:r>
      <w:proofErr w:type="spellStart"/>
      <w:r w:rsidR="004D31A5">
        <w:rPr>
          <w:sz w:val="22"/>
          <w:szCs w:val="22"/>
          <w:lang w:eastAsia="cs-CZ"/>
        </w:rPr>
        <w:t>service</w:t>
      </w:r>
      <w:proofErr w:type="spellEnd"/>
      <w:r w:rsidR="004D31A5">
        <w:rPr>
          <w:sz w:val="22"/>
          <w:szCs w:val="22"/>
          <w:lang w:eastAsia="cs-CZ"/>
        </w:rPr>
        <w:t>)</w:t>
      </w:r>
      <w:r w:rsidR="00E866EA" w:rsidRPr="00B078FE">
        <w:rPr>
          <w:sz w:val="22"/>
          <w:szCs w:val="22"/>
          <w:lang w:eastAsia="cs-CZ"/>
        </w:rPr>
        <w:t>, která zabezpečuje odesílání zpráv zašifrovaných</w:t>
      </w:r>
      <w:r w:rsidR="002B1E05">
        <w:rPr>
          <w:sz w:val="22"/>
          <w:szCs w:val="22"/>
          <w:lang w:eastAsia="cs-CZ"/>
        </w:rPr>
        <w:t xml:space="preserve"> a </w:t>
      </w:r>
      <w:r w:rsidR="00E866EA" w:rsidRPr="00B078FE">
        <w:rPr>
          <w:sz w:val="22"/>
          <w:szCs w:val="22"/>
          <w:lang w:eastAsia="cs-CZ"/>
        </w:rPr>
        <w:t xml:space="preserve">podepsaných pomocí </w:t>
      </w:r>
      <w:proofErr w:type="spellStart"/>
      <w:r w:rsidR="00E866EA" w:rsidRPr="00B078FE">
        <w:rPr>
          <w:sz w:val="22"/>
          <w:szCs w:val="22"/>
          <w:lang w:eastAsia="cs-CZ"/>
        </w:rPr>
        <w:t>postkvantové</w:t>
      </w:r>
      <w:proofErr w:type="spellEnd"/>
      <w:r w:rsidR="00E866EA" w:rsidRPr="00B078FE">
        <w:rPr>
          <w:sz w:val="22"/>
          <w:szCs w:val="22"/>
          <w:lang w:eastAsia="cs-CZ"/>
        </w:rPr>
        <w:t xml:space="preserve"> kryptografie</w:t>
      </w:r>
      <w:r w:rsidR="00203329">
        <w:rPr>
          <w:sz w:val="22"/>
          <w:szCs w:val="22"/>
          <w:lang w:eastAsia="cs-CZ"/>
        </w:rPr>
        <w:t xml:space="preserve"> mezi dvěma entitami. </w:t>
      </w:r>
      <w:r w:rsidR="00203329" w:rsidRPr="00753D36">
        <w:rPr>
          <w:sz w:val="22"/>
          <w:szCs w:val="22"/>
          <w:lang w:eastAsia="cs-CZ"/>
        </w:rPr>
        <w:t>Entit</w:t>
      </w:r>
      <w:r w:rsidR="00203329">
        <w:rPr>
          <w:sz w:val="22"/>
          <w:szCs w:val="22"/>
          <w:lang w:eastAsia="cs-CZ"/>
        </w:rPr>
        <w:t>ou,</w:t>
      </w:r>
      <w:r w:rsidR="00203329" w:rsidRPr="00753D36">
        <w:rPr>
          <w:sz w:val="22"/>
          <w:szCs w:val="22"/>
          <w:lang w:eastAsia="cs-CZ"/>
        </w:rPr>
        <w:t xml:space="preserve"> </w:t>
      </w:r>
      <w:r w:rsidR="00203329">
        <w:rPr>
          <w:sz w:val="22"/>
          <w:szCs w:val="22"/>
          <w:lang w:eastAsia="cs-CZ"/>
        </w:rPr>
        <w:t>pro tento případ, rozumím počítač/software</w:t>
      </w:r>
      <w:r w:rsidR="00203329" w:rsidRPr="00753D36">
        <w:rPr>
          <w:sz w:val="22"/>
          <w:szCs w:val="22"/>
          <w:lang w:eastAsia="cs-CZ"/>
        </w:rPr>
        <w:t>, kter</w:t>
      </w:r>
      <w:r w:rsidR="00203329">
        <w:rPr>
          <w:sz w:val="22"/>
          <w:szCs w:val="22"/>
          <w:lang w:eastAsia="cs-CZ"/>
        </w:rPr>
        <w:t>ý může</w:t>
      </w:r>
      <w:r w:rsidR="00203329" w:rsidRPr="00753D36">
        <w:rPr>
          <w:sz w:val="22"/>
          <w:szCs w:val="22"/>
          <w:lang w:eastAsia="cs-CZ"/>
        </w:rPr>
        <w:t xml:space="preserve"> existovat nezávisle</w:t>
      </w:r>
      <w:r w:rsidR="002B1E05">
        <w:rPr>
          <w:sz w:val="22"/>
          <w:szCs w:val="22"/>
          <w:lang w:eastAsia="cs-CZ"/>
        </w:rPr>
        <w:t xml:space="preserve"> a </w:t>
      </w:r>
      <w:r w:rsidR="00203329" w:rsidRPr="00753D36">
        <w:rPr>
          <w:sz w:val="22"/>
          <w:szCs w:val="22"/>
          <w:lang w:eastAsia="cs-CZ"/>
        </w:rPr>
        <w:t>kter</w:t>
      </w:r>
      <w:r w:rsidR="00203329">
        <w:rPr>
          <w:sz w:val="22"/>
          <w:szCs w:val="22"/>
          <w:lang w:eastAsia="cs-CZ"/>
        </w:rPr>
        <w:t>ý</w:t>
      </w:r>
      <w:r w:rsidR="00203329" w:rsidRPr="00753D36">
        <w:rPr>
          <w:sz w:val="22"/>
          <w:szCs w:val="22"/>
          <w:lang w:eastAsia="cs-CZ"/>
        </w:rPr>
        <w:t xml:space="preserve"> lze jednoznačně identifikovat</w:t>
      </w:r>
      <w:r w:rsidR="00FB253E">
        <w:rPr>
          <w:sz w:val="22"/>
          <w:szCs w:val="22"/>
          <w:lang w:eastAsia="cs-CZ"/>
        </w:rPr>
        <w:t>.</w:t>
      </w:r>
    </w:p>
    <w:p w14:paraId="45230B8F" w14:textId="71CDA78E" w:rsidR="003B25DE" w:rsidRDefault="00C41F7E">
      <w:pPr>
        <w:spacing w:before="0" w:after="120"/>
        <w:ind w:firstLine="397"/>
        <w:jc w:val="both"/>
        <w:rPr>
          <w:sz w:val="22"/>
          <w:szCs w:val="22"/>
          <w:lang w:eastAsia="cs-CZ"/>
        </w:rPr>
        <w:pPrChange w:id="1004" w:author="Vojtěch Bžatek" w:date="2024-05-22T04:28:00Z" w16du:dateUtc="2024-05-22T02:28:00Z">
          <w:pPr>
            <w:spacing w:before="0" w:after="0"/>
            <w:ind w:firstLine="397"/>
            <w:jc w:val="both"/>
          </w:pPr>
        </w:pPrChange>
      </w:pPr>
      <w:r>
        <w:rPr>
          <w:sz w:val="22"/>
          <w:szCs w:val="22"/>
          <w:lang w:eastAsia="cs-CZ"/>
        </w:rPr>
        <w:t xml:space="preserve">Pro podepisování </w:t>
      </w:r>
      <w:r w:rsidR="003D3FD1">
        <w:rPr>
          <w:sz w:val="22"/>
          <w:szCs w:val="22"/>
          <w:lang w:eastAsia="cs-CZ"/>
        </w:rPr>
        <w:t xml:space="preserve">je použita </w:t>
      </w:r>
      <w:r>
        <w:rPr>
          <w:sz w:val="22"/>
          <w:szCs w:val="22"/>
          <w:lang w:eastAsia="cs-CZ"/>
        </w:rPr>
        <w:t>datov</w:t>
      </w:r>
      <w:r w:rsidR="003D3FD1">
        <w:rPr>
          <w:sz w:val="22"/>
          <w:szCs w:val="22"/>
          <w:lang w:eastAsia="cs-CZ"/>
        </w:rPr>
        <w:t>á</w:t>
      </w:r>
      <w:r>
        <w:rPr>
          <w:sz w:val="22"/>
          <w:szCs w:val="22"/>
          <w:lang w:eastAsia="cs-CZ"/>
        </w:rPr>
        <w:t xml:space="preserve"> struktur</w:t>
      </w:r>
      <w:r w:rsidR="003D3FD1">
        <w:rPr>
          <w:sz w:val="22"/>
          <w:szCs w:val="22"/>
          <w:lang w:eastAsia="cs-CZ"/>
        </w:rPr>
        <w:t>a</w:t>
      </w:r>
      <w:r>
        <w:rPr>
          <w:sz w:val="22"/>
          <w:szCs w:val="22"/>
          <w:lang w:eastAsia="cs-CZ"/>
        </w:rPr>
        <w:t xml:space="preserve"> JWS</w:t>
      </w:r>
      <w:r w:rsidR="003B25DE">
        <w:rPr>
          <w:sz w:val="22"/>
          <w:szCs w:val="22"/>
          <w:lang w:eastAsia="cs-CZ"/>
        </w:rPr>
        <w:t xml:space="preserve"> (</w:t>
      </w:r>
      <w:r w:rsidR="003B25DE" w:rsidRPr="003B25DE">
        <w:rPr>
          <w:rFonts w:eastAsia="Times New Roman"/>
          <w:sz w:val="22"/>
          <w:szCs w:val="22"/>
          <w:lang w:eastAsia="cs-CZ"/>
        </w:rPr>
        <w:t xml:space="preserve">JSON Web </w:t>
      </w:r>
      <w:proofErr w:type="spellStart"/>
      <w:r w:rsidR="003B25DE" w:rsidRPr="003B25DE">
        <w:rPr>
          <w:rFonts w:eastAsia="Times New Roman"/>
          <w:sz w:val="22"/>
          <w:szCs w:val="22"/>
          <w:lang w:eastAsia="cs-CZ"/>
        </w:rPr>
        <w:t>Signature</w:t>
      </w:r>
      <w:proofErr w:type="spellEnd"/>
      <w:r w:rsidR="003B25DE">
        <w:rPr>
          <w:sz w:val="22"/>
          <w:szCs w:val="22"/>
          <w:lang w:eastAsia="cs-CZ"/>
        </w:rPr>
        <w:t xml:space="preserve">), která je </w:t>
      </w:r>
      <w:r w:rsidR="003B25DE" w:rsidRPr="003B25DE">
        <w:rPr>
          <w:rFonts w:eastAsia="Times New Roman"/>
          <w:sz w:val="22"/>
          <w:szCs w:val="22"/>
          <w:lang w:eastAsia="cs-CZ"/>
        </w:rPr>
        <w:t>jedna z možností jak se zprávou a jejím podpisem nakládat</w:t>
      </w:r>
      <w:r w:rsidR="003B25DE">
        <w:rPr>
          <w:rFonts w:eastAsia="Times New Roman"/>
          <w:sz w:val="22"/>
          <w:szCs w:val="22"/>
          <w:lang w:eastAsia="cs-CZ"/>
        </w:rPr>
        <w:t xml:space="preserve">. </w:t>
      </w:r>
      <w:r w:rsidR="003B25DE" w:rsidRPr="003B25DE">
        <w:rPr>
          <w:rFonts w:eastAsia="Times New Roman"/>
          <w:sz w:val="22"/>
          <w:szCs w:val="22"/>
          <w:lang w:eastAsia="cs-CZ"/>
        </w:rPr>
        <w:t>JWS je definována ve standardu RFC</w:t>
      </w:r>
      <w:r w:rsidR="00954FDD">
        <w:rPr>
          <w:rFonts w:eastAsia="Times New Roman"/>
          <w:sz w:val="22"/>
          <w:szCs w:val="22"/>
          <w:lang w:eastAsia="cs-CZ"/>
        </w:rPr>
        <w:t> </w:t>
      </w:r>
      <w:r w:rsidR="003B25DE" w:rsidRPr="003B25DE">
        <w:rPr>
          <w:rFonts w:eastAsia="Times New Roman"/>
          <w:sz w:val="22"/>
          <w:szCs w:val="22"/>
          <w:lang w:eastAsia="cs-CZ"/>
        </w:rPr>
        <w:t>7515</w:t>
      </w:r>
      <w:del w:id="1005" w:author="Vojtěch Bžatek" w:date="2024-05-22T11:49:00Z" w16du:dateUtc="2024-05-22T09:49:00Z">
        <w:r w:rsidR="00954FDD" w:rsidDel="00330831">
          <w:rPr>
            <w:rFonts w:eastAsia="Times New Roman"/>
            <w:sz w:val="22"/>
            <w:szCs w:val="22"/>
            <w:lang w:eastAsia="cs-CZ"/>
          </w:rPr>
          <w:delText> [</w:delText>
        </w:r>
      </w:del>
      <w:del w:id="1006" w:author="Vojtěch Bžatek" w:date="2024-05-22T11:48:00Z" w16du:dateUtc="2024-05-22T09:48:00Z">
        <w:r w:rsidR="00954FDD" w:rsidDel="00330831">
          <w:rPr>
            <w:rFonts w:eastAsia="Times New Roman"/>
            <w:sz w:val="22"/>
            <w:szCs w:val="22"/>
            <w:lang w:eastAsia="cs-CZ"/>
          </w:rPr>
          <w:delText>h</w:delText>
        </w:r>
      </w:del>
      <w:del w:id="1007" w:author="Vojtěch Bžatek" w:date="2024-05-22T11:49:00Z" w16du:dateUtc="2024-05-22T09:49:00Z">
        <w:r w:rsidR="00954FDD" w:rsidDel="00330831">
          <w:rPr>
            <w:rFonts w:eastAsia="Times New Roman"/>
            <w:sz w:val="22"/>
            <w:szCs w:val="22"/>
            <w:lang w:eastAsia="cs-CZ"/>
          </w:rPr>
          <w:delText>2</w:delText>
        </w:r>
        <w:r w:rsidR="00E636C7" w:rsidDel="00330831">
          <w:rPr>
            <w:rFonts w:eastAsia="Times New Roman"/>
            <w:sz w:val="22"/>
            <w:szCs w:val="22"/>
            <w:lang w:eastAsia="cs-CZ"/>
          </w:rPr>
          <w:delText>9</w:delText>
        </w:r>
        <w:r w:rsidR="00954FDD" w:rsidDel="00330831">
          <w:rPr>
            <w:rFonts w:eastAsia="Times New Roman"/>
            <w:sz w:val="22"/>
            <w:szCs w:val="22"/>
            <w:lang w:eastAsia="cs-CZ"/>
          </w:rPr>
          <w:delText>]</w:delText>
        </w:r>
      </w:del>
      <w:r w:rsidR="003B25DE">
        <w:rPr>
          <w:rFonts w:eastAsia="Times New Roman"/>
          <w:sz w:val="22"/>
          <w:szCs w:val="22"/>
          <w:lang w:eastAsia="cs-CZ"/>
        </w:rPr>
        <w:t xml:space="preserve"> a</w:t>
      </w:r>
      <w:r w:rsidR="003B25DE" w:rsidRPr="003B25DE">
        <w:rPr>
          <w:rFonts w:eastAsia="Times New Roman"/>
          <w:sz w:val="22"/>
          <w:szCs w:val="22"/>
          <w:lang w:eastAsia="cs-CZ"/>
        </w:rPr>
        <w:t xml:space="preserve"> skládá </w:t>
      </w:r>
      <w:r w:rsidR="003B25DE">
        <w:rPr>
          <w:rFonts w:eastAsia="Times New Roman"/>
          <w:sz w:val="22"/>
          <w:szCs w:val="22"/>
          <w:lang w:eastAsia="cs-CZ"/>
        </w:rPr>
        <w:t xml:space="preserve">se </w:t>
      </w:r>
      <w:r w:rsidR="003B25DE" w:rsidRPr="003B25DE">
        <w:rPr>
          <w:rFonts w:eastAsia="Times New Roman"/>
          <w:sz w:val="22"/>
          <w:szCs w:val="22"/>
          <w:lang w:eastAsia="cs-CZ"/>
        </w:rPr>
        <w:t>ze dvou datových struktur JSON: hlavičky a těla a poté podpisu. Hlavička by měla obsahovat o jaký typ zprávy se jedná a jaký kryptografický algoritmus byl použit pro podepsání zprávy a obsah. Tělo obsahuje samotnou zprávu a případně dalších parametry, popisující vlastnosti zprávy. Například pokud je zprávou přístupový token, tak dalším parametrem může být datum expirace tohoto tokenu. Podepisuje se zakódovaná hlavička a zakódované tělo oddělené tečkou. Pro kódování se používá Base64. Samotný podpis se následně také kóduje a přikládá se ke zbytku opět tečkou. Výsledkem je tedy řetězec tří Base64 kódů oddělenými tečkami. [</w:t>
      </w:r>
      <w:del w:id="1008" w:author="Vojtěch Bžatek" w:date="2024-05-22T11:49:00Z" w16du:dateUtc="2024-05-22T09:49:00Z">
        <w:r w:rsidR="003B25DE" w:rsidRPr="003B25DE" w:rsidDel="00330831">
          <w:rPr>
            <w:rFonts w:eastAsia="Times New Roman"/>
            <w:sz w:val="22"/>
            <w:szCs w:val="22"/>
            <w:lang w:eastAsia="cs-CZ"/>
          </w:rPr>
          <w:delText>h</w:delText>
        </w:r>
      </w:del>
      <w:r w:rsidR="00954FDD">
        <w:rPr>
          <w:rFonts w:eastAsia="Times New Roman"/>
          <w:sz w:val="22"/>
          <w:szCs w:val="22"/>
          <w:lang w:eastAsia="cs-CZ"/>
        </w:rPr>
        <w:t>2</w:t>
      </w:r>
      <w:r w:rsidR="00E636C7">
        <w:rPr>
          <w:rFonts w:eastAsia="Times New Roman"/>
          <w:sz w:val="22"/>
          <w:szCs w:val="22"/>
          <w:lang w:eastAsia="cs-CZ"/>
        </w:rPr>
        <w:t>9</w:t>
      </w:r>
      <w:r w:rsidR="003B25DE" w:rsidRPr="003B25DE">
        <w:rPr>
          <w:rFonts w:eastAsia="Times New Roman"/>
          <w:sz w:val="22"/>
          <w:szCs w:val="22"/>
          <w:lang w:eastAsia="cs-CZ"/>
        </w:rPr>
        <w:t>]</w:t>
      </w:r>
    </w:p>
    <w:p w14:paraId="66D5947A" w14:textId="773FDCE2" w:rsidR="00C41F7E" w:rsidRDefault="00C41F7E" w:rsidP="00203329">
      <w:pPr>
        <w:spacing w:before="0" w:after="0"/>
        <w:ind w:firstLine="397"/>
        <w:jc w:val="both"/>
        <w:rPr>
          <w:sz w:val="22"/>
          <w:szCs w:val="22"/>
          <w:lang w:eastAsia="cs-CZ"/>
        </w:rPr>
      </w:pPr>
      <w:r>
        <w:rPr>
          <w:sz w:val="22"/>
          <w:szCs w:val="22"/>
          <w:lang w:eastAsia="cs-CZ"/>
        </w:rPr>
        <w:t>Sice jsem se snažil nalézt knihovnu pro práci s JWS, která by umožňovala přiložit vlastní podpisov</w:t>
      </w:r>
      <w:r w:rsidR="004D31A5">
        <w:rPr>
          <w:sz w:val="22"/>
          <w:szCs w:val="22"/>
          <w:lang w:eastAsia="cs-CZ"/>
        </w:rPr>
        <w:t>é</w:t>
      </w:r>
      <w:r>
        <w:rPr>
          <w:sz w:val="22"/>
          <w:szCs w:val="22"/>
          <w:lang w:eastAsia="cs-CZ"/>
        </w:rPr>
        <w:t xml:space="preserve"> algoritm</w:t>
      </w:r>
      <w:r w:rsidR="004D31A5">
        <w:rPr>
          <w:sz w:val="22"/>
          <w:szCs w:val="22"/>
          <w:lang w:eastAsia="cs-CZ"/>
        </w:rPr>
        <w:t>y</w:t>
      </w:r>
      <w:r>
        <w:rPr>
          <w:sz w:val="22"/>
          <w:szCs w:val="22"/>
          <w:lang w:eastAsia="cs-CZ"/>
        </w:rPr>
        <w:t>, ale takovou knihovnu jsem nenašel. Proto jsem si vytvořil knihovnu vlastní. Při jejím vývoji jsem bral do úvahy komptabilitu s již zavedenou</w:t>
      </w:r>
      <w:r w:rsidR="002B1E05">
        <w:rPr>
          <w:sz w:val="22"/>
          <w:szCs w:val="22"/>
          <w:lang w:eastAsia="cs-CZ"/>
        </w:rPr>
        <w:t xml:space="preserve"> </w:t>
      </w:r>
      <w:r>
        <w:rPr>
          <w:sz w:val="22"/>
          <w:szCs w:val="22"/>
          <w:lang w:eastAsia="cs-CZ"/>
        </w:rPr>
        <w:t xml:space="preserve">knihovnou </w:t>
      </w:r>
      <w:proofErr w:type="spellStart"/>
      <w:r>
        <w:rPr>
          <w:sz w:val="22"/>
          <w:szCs w:val="22"/>
          <w:lang w:eastAsia="cs-CZ"/>
        </w:rPr>
        <w:t>PyJWT</w:t>
      </w:r>
      <w:proofErr w:type="spellEnd"/>
      <w:r>
        <w:rPr>
          <w:sz w:val="22"/>
          <w:szCs w:val="22"/>
          <w:lang w:eastAsia="cs-CZ"/>
        </w:rPr>
        <w:t xml:space="preserve"> </w:t>
      </w:r>
      <w:r w:rsidRPr="00E636C7">
        <w:rPr>
          <w:sz w:val="22"/>
          <w:szCs w:val="22"/>
          <w:lang w:eastAsia="cs-CZ"/>
        </w:rPr>
        <w:t>[</w:t>
      </w:r>
      <w:del w:id="1009" w:author="Vojtěch Bžatek" w:date="2024-05-22T11:49:00Z" w16du:dateUtc="2024-05-22T09:49:00Z">
        <w:r w:rsidR="00E636C7" w:rsidRPr="00E636C7" w:rsidDel="00330831">
          <w:rPr>
            <w:sz w:val="22"/>
            <w:szCs w:val="22"/>
            <w:lang w:eastAsia="cs-CZ"/>
          </w:rPr>
          <w:delText>h</w:delText>
        </w:r>
      </w:del>
      <w:r w:rsidR="00E636C7" w:rsidRPr="00E636C7">
        <w:rPr>
          <w:sz w:val="22"/>
          <w:szCs w:val="22"/>
          <w:lang w:eastAsia="cs-CZ"/>
        </w:rPr>
        <w:t>30</w:t>
      </w:r>
      <w:r w:rsidRPr="00E636C7">
        <w:rPr>
          <w:sz w:val="22"/>
          <w:szCs w:val="22"/>
          <w:lang w:eastAsia="cs-CZ"/>
        </w:rPr>
        <w:t>].</w:t>
      </w:r>
      <w:r w:rsidRPr="00954FDD">
        <w:rPr>
          <w:color w:val="FF0000"/>
          <w:sz w:val="22"/>
          <w:szCs w:val="22"/>
          <w:lang w:eastAsia="cs-CZ"/>
        </w:rPr>
        <w:t xml:space="preserve"> </w:t>
      </w:r>
    </w:p>
    <w:p w14:paraId="717C279B" w14:textId="706F427B" w:rsidR="003B25DE" w:rsidRDefault="003B25DE" w:rsidP="003B25DE">
      <w:pPr>
        <w:pStyle w:val="Nadpis2"/>
      </w:pPr>
      <w:bookmarkStart w:id="1010" w:name="_Toc167245465"/>
      <w:r>
        <w:t xml:space="preserve">Implementace </w:t>
      </w:r>
      <w:proofErr w:type="spellStart"/>
      <w:r>
        <w:t>postkvantových</w:t>
      </w:r>
      <w:proofErr w:type="spellEnd"/>
      <w:r>
        <w:t xml:space="preserve"> algoritmů</w:t>
      </w:r>
      <w:bookmarkEnd w:id="1010"/>
    </w:p>
    <w:p w14:paraId="4308509B" w14:textId="77777777" w:rsidR="003B25DE" w:rsidRDefault="003B25DE">
      <w:pPr>
        <w:spacing w:before="0" w:after="120"/>
        <w:ind w:firstLine="397"/>
        <w:jc w:val="both"/>
        <w:rPr>
          <w:sz w:val="22"/>
          <w:szCs w:val="22"/>
          <w:lang w:eastAsia="cs-CZ"/>
        </w:rPr>
        <w:pPrChange w:id="1011" w:author="Vojtěch Bžatek" w:date="2024-05-22T04:35:00Z" w16du:dateUtc="2024-05-22T02:35:00Z">
          <w:pPr>
            <w:spacing w:before="0" w:after="0"/>
            <w:jc w:val="both"/>
          </w:pPr>
        </w:pPrChange>
      </w:pPr>
      <w:r w:rsidRPr="00A15932">
        <w:rPr>
          <w:sz w:val="22"/>
          <w:szCs w:val="22"/>
          <w:lang w:eastAsia="cs-CZ"/>
        </w:rPr>
        <w:t xml:space="preserve">V rámci </w:t>
      </w:r>
      <w:r>
        <w:rPr>
          <w:sz w:val="22"/>
          <w:szCs w:val="22"/>
          <w:lang w:eastAsia="cs-CZ"/>
        </w:rPr>
        <w:t xml:space="preserve">své práce jsem se rozhodl využít více implementací vybraných </w:t>
      </w:r>
      <w:proofErr w:type="spellStart"/>
      <w:r>
        <w:rPr>
          <w:sz w:val="22"/>
          <w:szCs w:val="22"/>
          <w:lang w:eastAsia="cs-CZ"/>
        </w:rPr>
        <w:t>postkvantových</w:t>
      </w:r>
      <w:proofErr w:type="spellEnd"/>
      <w:r>
        <w:rPr>
          <w:sz w:val="22"/>
          <w:szCs w:val="22"/>
          <w:lang w:eastAsia="cs-CZ"/>
        </w:rPr>
        <w:t xml:space="preserve"> algoritmů z různých zdrojů. Byl jsem sice limitován zvoleným programovacím jazykem, Pythonem, který pro kryptografii, není až tak obvyklý, ale přesto se mi podařilo najít minimálně dvě různé implementace pro každý z vybraných algoritmů.</w:t>
      </w:r>
    </w:p>
    <w:p w14:paraId="31092858" w14:textId="12064795" w:rsidR="003B25DE" w:rsidDel="00FD7C29" w:rsidRDefault="003B25DE" w:rsidP="00FD7C29">
      <w:pPr>
        <w:spacing w:before="0" w:after="0"/>
        <w:ind w:firstLine="397"/>
        <w:jc w:val="both"/>
        <w:rPr>
          <w:del w:id="1012" w:author="Vojtěch Bžatek" w:date="2024-05-21T12:18:00Z" w16du:dateUtc="2024-05-21T10:18:00Z"/>
          <w:sz w:val="22"/>
          <w:szCs w:val="22"/>
          <w:lang w:eastAsia="cs-CZ"/>
        </w:rPr>
      </w:pPr>
      <w:r>
        <w:rPr>
          <w:sz w:val="22"/>
          <w:szCs w:val="22"/>
          <w:lang w:eastAsia="cs-CZ"/>
        </w:rPr>
        <w:t>Kladl jsem si za cíl vytvořit dvě Python knihovny, kter</w:t>
      </w:r>
      <w:r w:rsidR="003D3FD1">
        <w:rPr>
          <w:sz w:val="22"/>
          <w:szCs w:val="22"/>
          <w:lang w:eastAsia="cs-CZ"/>
        </w:rPr>
        <w:t>é</w:t>
      </w:r>
      <w:r>
        <w:rPr>
          <w:sz w:val="22"/>
          <w:szCs w:val="22"/>
          <w:lang w:eastAsia="cs-CZ"/>
        </w:rPr>
        <w:t xml:space="preserve"> budou obsahovat všechny mnou použité implementace. Chtěl jsem, aby se uživatel, bez nutnosti úpravy kódu, mohl rozhodnout</w:t>
      </w:r>
      <w:r w:rsidR="00FB253E">
        <w:rPr>
          <w:sz w:val="22"/>
          <w:szCs w:val="22"/>
          <w:lang w:eastAsia="cs-CZ"/>
        </w:rPr>
        <w:t>,</w:t>
      </w:r>
      <w:r>
        <w:rPr>
          <w:sz w:val="22"/>
          <w:szCs w:val="22"/>
          <w:lang w:eastAsia="cs-CZ"/>
        </w:rPr>
        <w:t xml:space="preserve"> který algoritmus, jeho verzi a také implementaci </w:t>
      </w:r>
      <w:ins w:id="1013" w:author="Vojtěch Bžatek" w:date="2024-05-21T12:17:00Z" w16du:dateUtc="2024-05-21T10:17:00Z">
        <w:r w:rsidR="00FD7C29">
          <w:rPr>
            <w:sz w:val="22"/>
            <w:szCs w:val="22"/>
            <w:lang w:eastAsia="cs-CZ"/>
          </w:rPr>
          <w:t>použije</w:t>
        </w:r>
      </w:ins>
      <w:ins w:id="1014" w:author="Vojtěch Bžatek" w:date="2024-05-21T12:18:00Z" w16du:dateUtc="2024-05-21T10:18:00Z">
        <w:r w:rsidR="00FD7C29">
          <w:rPr>
            <w:sz w:val="22"/>
            <w:szCs w:val="22"/>
            <w:lang w:eastAsia="cs-CZ"/>
          </w:rPr>
          <w:t>.</w:t>
        </w:r>
      </w:ins>
      <w:commentRangeStart w:id="1015"/>
      <w:del w:id="1016" w:author="Vojtěch Bžatek" w:date="2024-05-21T12:17:00Z" w16du:dateUtc="2024-05-21T10:17:00Z">
        <w:r w:rsidDel="00FD7C29">
          <w:rPr>
            <w:sz w:val="22"/>
            <w:szCs w:val="22"/>
            <w:lang w:eastAsia="cs-CZ"/>
          </w:rPr>
          <w:delText>bude chtít použít</w:delText>
        </w:r>
        <w:commentRangeEnd w:id="1015"/>
        <w:r w:rsidR="008C39E1" w:rsidDel="00FD7C29">
          <w:rPr>
            <w:rStyle w:val="Odkaznakoment"/>
          </w:rPr>
          <w:commentReference w:id="1015"/>
        </w:r>
        <w:r w:rsidDel="00FD7C29">
          <w:rPr>
            <w:sz w:val="22"/>
            <w:szCs w:val="22"/>
            <w:lang w:eastAsia="cs-CZ"/>
          </w:rPr>
          <w:delText>.</w:delText>
        </w:r>
      </w:del>
    </w:p>
    <w:p w14:paraId="69932429" w14:textId="74D66B4C" w:rsidR="00E11A87" w:rsidRDefault="00E11A87">
      <w:pPr>
        <w:spacing w:before="0" w:after="0"/>
        <w:ind w:firstLine="397"/>
        <w:jc w:val="both"/>
        <w:rPr>
          <w:sz w:val="22"/>
          <w:szCs w:val="22"/>
          <w:lang w:eastAsia="cs-CZ"/>
        </w:rPr>
        <w:pPrChange w:id="1017" w:author="Vojtěch Bžatek" w:date="2024-05-21T12:18:00Z" w16du:dateUtc="2024-05-21T10:18:00Z">
          <w:pPr>
            <w:spacing w:before="0" w:after="0" w:line="240" w:lineRule="auto"/>
          </w:pPr>
        </w:pPrChange>
      </w:pPr>
      <w:del w:id="1018" w:author="Vojtěch Bžatek" w:date="2024-05-21T12:18:00Z" w16du:dateUtc="2024-05-21T10:18:00Z">
        <w:r w:rsidDel="00FD7C29">
          <w:rPr>
            <w:sz w:val="22"/>
            <w:szCs w:val="22"/>
            <w:lang w:eastAsia="cs-CZ"/>
          </w:rPr>
          <w:br w:type="page"/>
        </w:r>
      </w:del>
    </w:p>
    <w:p w14:paraId="475D903C" w14:textId="77777777" w:rsidR="003B25DE" w:rsidRDefault="003B25DE" w:rsidP="008175AD">
      <w:pPr>
        <w:pStyle w:val="Nadpis3-pododdl"/>
        <w:rPr>
          <w:lang w:eastAsia="cs-CZ"/>
        </w:rPr>
      </w:pPr>
      <w:bookmarkStart w:id="1019" w:name="_Toc167245466"/>
      <w:r>
        <w:rPr>
          <w:lang w:eastAsia="cs-CZ"/>
        </w:rPr>
        <w:t>Společné knihovny</w:t>
      </w:r>
      <w:bookmarkEnd w:id="1019"/>
    </w:p>
    <w:p w14:paraId="6B732696" w14:textId="5DB1465A" w:rsidR="003B25DE" w:rsidRDefault="003B25DE" w:rsidP="003B25DE">
      <w:pPr>
        <w:spacing w:before="0" w:after="0"/>
        <w:ind w:firstLine="397"/>
        <w:jc w:val="both"/>
        <w:rPr>
          <w:ins w:id="1020" w:author="Vojtěch Bžatek" w:date="2024-05-22T04:28:00Z" w16du:dateUtc="2024-05-22T02:28:00Z"/>
          <w:sz w:val="22"/>
          <w:szCs w:val="22"/>
          <w:lang w:eastAsia="cs-CZ"/>
        </w:rPr>
      </w:pPr>
      <w:r>
        <w:rPr>
          <w:sz w:val="22"/>
          <w:szCs w:val="22"/>
          <w:lang w:eastAsia="cs-CZ"/>
        </w:rPr>
        <w:t xml:space="preserve">Vytvořil jsem dva soubory „kemAlgLib.py“ a „signAlgLib.py“. Jeden pro algoritmy výměny klíčů a druhý pro algoritmy digitálních podpisů. Každý ze souborů obsahuje několik </w:t>
      </w:r>
      <w:commentRangeStart w:id="1021"/>
      <w:del w:id="1022" w:author="Vojtěch Bžatek" w:date="2024-05-22T04:29:00Z" w16du:dateUtc="2024-05-22T02:29:00Z">
        <w:r w:rsidDel="008175AD">
          <w:rPr>
            <w:sz w:val="22"/>
            <w:szCs w:val="22"/>
            <w:lang w:eastAsia="cs-CZ"/>
          </w:rPr>
          <w:delText xml:space="preserve">sjednocených </w:delText>
        </w:r>
      </w:del>
      <w:r>
        <w:rPr>
          <w:sz w:val="22"/>
          <w:szCs w:val="22"/>
          <w:lang w:eastAsia="cs-CZ"/>
        </w:rPr>
        <w:t>tříd</w:t>
      </w:r>
      <w:commentRangeEnd w:id="1021"/>
      <w:ins w:id="1023" w:author="Vojtěch Bžatek" w:date="2024-05-22T04:29:00Z" w16du:dateUtc="2024-05-22T02:29:00Z">
        <w:r w:rsidR="008175AD">
          <w:rPr>
            <w:sz w:val="22"/>
            <w:szCs w:val="22"/>
            <w:lang w:eastAsia="cs-CZ"/>
          </w:rPr>
          <w:t xml:space="preserve"> </w:t>
        </w:r>
        <w:r w:rsidR="008175AD">
          <w:rPr>
            <w:sz w:val="22"/>
            <w:szCs w:val="22"/>
            <w:lang w:eastAsia="cs-CZ"/>
          </w:rPr>
          <w:lastRenderedPageBreak/>
          <w:t>s</w:t>
        </w:r>
      </w:ins>
      <w:ins w:id="1024" w:author="Vojtěch Bžatek" w:date="2024-05-22T04:30:00Z" w16du:dateUtc="2024-05-22T02:30:00Z">
        <w:r w:rsidR="008175AD">
          <w:rPr>
            <w:sz w:val="22"/>
            <w:szCs w:val="22"/>
            <w:lang w:eastAsia="cs-CZ"/>
          </w:rPr>
          <w:t> podobnou signaturou</w:t>
        </w:r>
      </w:ins>
      <w:r w:rsidR="00A20129">
        <w:rPr>
          <w:rStyle w:val="Odkaznakoment"/>
        </w:rPr>
        <w:commentReference w:id="1021"/>
      </w:r>
      <w:r>
        <w:rPr>
          <w:sz w:val="22"/>
          <w:szCs w:val="22"/>
          <w:lang w:eastAsia="cs-CZ"/>
        </w:rPr>
        <w:t xml:space="preserve">, kde jedna třída se rovná jedné implementaci jednoho algoritmu. Na obrázku </w:t>
      </w:r>
      <w:r w:rsidR="00E636C7">
        <w:rPr>
          <w:sz w:val="22"/>
          <w:szCs w:val="22"/>
          <w:lang w:eastAsia="cs-CZ"/>
        </w:rPr>
        <w:t>6</w:t>
      </w:r>
      <w:r w:rsidR="003D3FD1">
        <w:rPr>
          <w:sz w:val="22"/>
          <w:szCs w:val="22"/>
          <w:lang w:eastAsia="cs-CZ"/>
        </w:rPr>
        <w:t xml:space="preserve"> a </w:t>
      </w:r>
      <w:r w:rsidR="00E636C7">
        <w:rPr>
          <w:sz w:val="22"/>
          <w:szCs w:val="22"/>
          <w:lang w:eastAsia="cs-CZ"/>
        </w:rPr>
        <w:t>7</w:t>
      </w:r>
      <w:r>
        <w:rPr>
          <w:sz w:val="22"/>
          <w:szCs w:val="22"/>
          <w:lang w:eastAsia="cs-CZ"/>
        </w:rPr>
        <w:t xml:space="preserve"> ukazuji příklad třídy pro algoritmus výměny klíčů a pro algoritmus digitálního podpisu. Těla funkcí jsou skryta.</w:t>
      </w:r>
    </w:p>
    <w:p w14:paraId="3F91FB56" w14:textId="77777777" w:rsidR="00420291" w:rsidRDefault="00420291" w:rsidP="003B25DE">
      <w:pPr>
        <w:spacing w:before="0" w:after="0"/>
        <w:ind w:firstLine="397"/>
        <w:jc w:val="both"/>
        <w:rPr>
          <w:sz w:val="22"/>
          <w:szCs w:val="22"/>
          <w:lang w:eastAsia="cs-CZ"/>
        </w:rPr>
      </w:pPr>
    </w:p>
    <w:p w14:paraId="62477E0C" w14:textId="77777777" w:rsidR="003D3FD1" w:rsidRDefault="003B25DE" w:rsidP="003B25DE">
      <w:pPr>
        <w:spacing w:before="0" w:after="0"/>
        <w:jc w:val="center"/>
        <w:rPr>
          <w:sz w:val="22"/>
          <w:szCs w:val="22"/>
          <w:lang w:eastAsia="cs-CZ"/>
        </w:rPr>
      </w:pPr>
      <w:r w:rsidRPr="0055722E">
        <w:rPr>
          <w:noProof/>
          <w:sz w:val="22"/>
          <w:szCs w:val="22"/>
          <w:lang w:eastAsia="cs-CZ"/>
        </w:rPr>
        <w:drawing>
          <wp:inline distT="0" distB="0" distL="0" distR="0" wp14:anchorId="399D825C" wp14:editId="6A9ED83D">
            <wp:extent cx="3956539" cy="1505790"/>
            <wp:effectExtent l="0" t="0" r="6350" b="0"/>
            <wp:docPr id="1161464899" name="Obrázek 1" descr="Obsah obrázku text, snímek obrazovky, Písmo,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64899" name="Obrázek 1" descr="Obsah obrázku text, snímek obrazovky, Písmo, řada/pruh&#10;&#10;Popis byl vytvořen automaticky"/>
                    <pic:cNvPicPr/>
                  </pic:nvPicPr>
                  <pic:blipFill>
                    <a:blip r:embed="rId28"/>
                    <a:stretch>
                      <a:fillRect/>
                    </a:stretch>
                  </pic:blipFill>
                  <pic:spPr>
                    <a:xfrm>
                      <a:off x="0" y="0"/>
                      <a:ext cx="3986203" cy="1517080"/>
                    </a:xfrm>
                    <a:prstGeom prst="rect">
                      <a:avLst/>
                    </a:prstGeom>
                  </pic:spPr>
                </pic:pic>
              </a:graphicData>
            </a:graphic>
          </wp:inline>
        </w:drawing>
      </w:r>
    </w:p>
    <w:p w14:paraId="130431BE" w14:textId="3AB7C031" w:rsidR="003D3FD1" w:rsidRDefault="003D3FD1" w:rsidP="003D3FD1">
      <w:pPr>
        <w:spacing w:after="0"/>
        <w:jc w:val="center"/>
        <w:rPr>
          <w:ins w:id="1025" w:author="Vojtěch Bžatek" w:date="2024-05-22T04:28:00Z" w16du:dateUtc="2024-05-22T02:28:00Z"/>
          <w:rFonts w:eastAsia="Times New Roman"/>
          <w:lang w:eastAsia="cs-CZ"/>
        </w:rPr>
      </w:pPr>
      <w:r w:rsidRPr="003A658C">
        <w:rPr>
          <w:rFonts w:eastAsia="Times New Roman"/>
          <w:lang w:eastAsia="cs-CZ"/>
        </w:rPr>
        <w:t xml:space="preserve">Obrázek </w:t>
      </w:r>
      <w:r w:rsidR="005F55B0">
        <w:rPr>
          <w:rFonts w:eastAsia="Times New Roman"/>
          <w:lang w:eastAsia="cs-CZ"/>
        </w:rPr>
        <w:t>6</w:t>
      </w:r>
      <w:r w:rsidRPr="003A658C">
        <w:rPr>
          <w:rFonts w:eastAsia="Times New Roman"/>
          <w:lang w:eastAsia="cs-CZ"/>
        </w:rPr>
        <w:t xml:space="preserve"> </w:t>
      </w:r>
      <w:r>
        <w:rPr>
          <w:rFonts w:eastAsia="Times New Roman"/>
          <w:lang w:eastAsia="cs-CZ"/>
        </w:rPr>
        <w:t>–</w:t>
      </w:r>
      <w:r w:rsidRPr="003A658C">
        <w:rPr>
          <w:rFonts w:eastAsia="Times New Roman"/>
          <w:lang w:eastAsia="cs-CZ"/>
        </w:rPr>
        <w:t xml:space="preserve"> </w:t>
      </w:r>
      <w:r>
        <w:rPr>
          <w:rFonts w:eastAsia="Times New Roman"/>
          <w:lang w:eastAsia="cs-CZ"/>
        </w:rPr>
        <w:t>Třída pro KEM algoritmus</w:t>
      </w:r>
    </w:p>
    <w:p w14:paraId="69A9941D" w14:textId="77777777" w:rsidR="00420291" w:rsidRPr="003D3FD1" w:rsidRDefault="00420291">
      <w:pPr>
        <w:spacing w:before="0" w:after="0"/>
        <w:jc w:val="center"/>
        <w:rPr>
          <w:rFonts w:eastAsia="Times New Roman"/>
          <w:lang w:eastAsia="cs-CZ"/>
        </w:rPr>
        <w:pPrChange w:id="1026" w:author="Vojtěch Bžatek" w:date="2024-05-22T04:28:00Z" w16du:dateUtc="2024-05-22T02:28:00Z">
          <w:pPr>
            <w:spacing w:after="0"/>
            <w:jc w:val="center"/>
          </w:pPr>
        </w:pPrChange>
      </w:pPr>
    </w:p>
    <w:p w14:paraId="3B9C2BB3" w14:textId="6BBB7F01" w:rsidR="003B25DE" w:rsidRDefault="003B25DE" w:rsidP="003B25DE">
      <w:pPr>
        <w:spacing w:before="0" w:after="0"/>
        <w:jc w:val="center"/>
        <w:rPr>
          <w:sz w:val="22"/>
          <w:szCs w:val="22"/>
          <w:lang w:eastAsia="cs-CZ"/>
        </w:rPr>
      </w:pPr>
      <w:r w:rsidRPr="00E11C1B">
        <w:rPr>
          <w:noProof/>
          <w:sz w:val="22"/>
          <w:szCs w:val="22"/>
          <w:lang w:eastAsia="cs-CZ"/>
        </w:rPr>
        <w:drawing>
          <wp:inline distT="0" distB="0" distL="0" distR="0" wp14:anchorId="6ADA8DAD" wp14:editId="5D7A06CE">
            <wp:extent cx="3994740" cy="1477108"/>
            <wp:effectExtent l="0" t="0" r="6350" b="8890"/>
            <wp:docPr id="1246572831" name="Obrázek 1" descr="Obsah obrázku text, snímek obrazovky, Písmo, řada/pruh&#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72831" name="Obrázek 1" descr="Obsah obrázku text, snímek obrazovky, Písmo, řada/pruh&#10;&#10;Popis byl vytvořen automaticky"/>
                    <pic:cNvPicPr/>
                  </pic:nvPicPr>
                  <pic:blipFill>
                    <a:blip r:embed="rId29"/>
                    <a:stretch>
                      <a:fillRect/>
                    </a:stretch>
                  </pic:blipFill>
                  <pic:spPr>
                    <a:xfrm>
                      <a:off x="0" y="0"/>
                      <a:ext cx="4012560" cy="1483697"/>
                    </a:xfrm>
                    <a:prstGeom prst="rect">
                      <a:avLst/>
                    </a:prstGeom>
                  </pic:spPr>
                </pic:pic>
              </a:graphicData>
            </a:graphic>
          </wp:inline>
        </w:drawing>
      </w:r>
    </w:p>
    <w:p w14:paraId="71453862" w14:textId="72E6BC56" w:rsidR="003B25DE" w:rsidRDefault="003B25DE" w:rsidP="003B25DE">
      <w:pPr>
        <w:spacing w:after="0"/>
        <w:jc w:val="center"/>
        <w:rPr>
          <w:ins w:id="1027" w:author="Vojtěch Bžatek" w:date="2024-05-22T04:28:00Z" w16du:dateUtc="2024-05-22T02:28:00Z"/>
          <w:rFonts w:eastAsia="Times New Roman"/>
          <w:lang w:eastAsia="cs-CZ"/>
        </w:rPr>
      </w:pPr>
      <w:r w:rsidRPr="003A658C">
        <w:rPr>
          <w:rFonts w:eastAsia="Times New Roman"/>
          <w:lang w:eastAsia="cs-CZ"/>
        </w:rPr>
        <w:t xml:space="preserve">Obrázek </w:t>
      </w:r>
      <w:r w:rsidR="005F55B0">
        <w:rPr>
          <w:rFonts w:eastAsia="Times New Roman"/>
          <w:lang w:eastAsia="cs-CZ"/>
        </w:rPr>
        <w:t>7</w:t>
      </w:r>
      <w:r w:rsidRPr="003A658C">
        <w:rPr>
          <w:rFonts w:eastAsia="Times New Roman"/>
          <w:lang w:eastAsia="cs-CZ"/>
        </w:rPr>
        <w:t xml:space="preserve"> </w:t>
      </w:r>
      <w:r>
        <w:rPr>
          <w:rFonts w:eastAsia="Times New Roman"/>
          <w:lang w:eastAsia="cs-CZ"/>
        </w:rPr>
        <w:t>–</w:t>
      </w:r>
      <w:r w:rsidRPr="003A658C">
        <w:rPr>
          <w:rFonts w:eastAsia="Times New Roman"/>
          <w:lang w:eastAsia="cs-CZ"/>
        </w:rPr>
        <w:t xml:space="preserve"> </w:t>
      </w:r>
      <w:r>
        <w:rPr>
          <w:rFonts w:eastAsia="Times New Roman"/>
          <w:lang w:eastAsia="cs-CZ"/>
        </w:rPr>
        <w:t xml:space="preserve">Třída </w:t>
      </w:r>
      <w:r w:rsidR="003D3FD1">
        <w:rPr>
          <w:rFonts w:eastAsia="Times New Roman"/>
          <w:lang w:eastAsia="cs-CZ"/>
        </w:rPr>
        <w:t>pro podpisový algoritmus</w:t>
      </w:r>
    </w:p>
    <w:p w14:paraId="40969C6B" w14:textId="77777777" w:rsidR="00420291" w:rsidRDefault="00420291">
      <w:pPr>
        <w:spacing w:before="0" w:after="0"/>
        <w:jc w:val="center"/>
        <w:rPr>
          <w:rFonts w:eastAsia="Times New Roman"/>
          <w:lang w:eastAsia="cs-CZ"/>
        </w:rPr>
        <w:pPrChange w:id="1028" w:author="Vojtěch Bžatek" w:date="2024-05-22T04:28:00Z" w16du:dateUtc="2024-05-22T02:28:00Z">
          <w:pPr>
            <w:spacing w:after="0"/>
            <w:jc w:val="center"/>
          </w:pPr>
        </w:pPrChange>
      </w:pPr>
    </w:p>
    <w:p w14:paraId="0790F6F3" w14:textId="1B6B1F83" w:rsidR="003B25DE" w:rsidRDefault="003B25DE">
      <w:pPr>
        <w:spacing w:before="0" w:after="120"/>
        <w:ind w:firstLine="397"/>
        <w:jc w:val="both"/>
        <w:rPr>
          <w:sz w:val="22"/>
          <w:szCs w:val="22"/>
          <w:lang w:eastAsia="cs-CZ"/>
        </w:rPr>
        <w:pPrChange w:id="1029" w:author="Vojtěch Bžatek" w:date="2024-05-22T04:30:00Z" w16du:dateUtc="2024-05-22T02:30:00Z">
          <w:pPr>
            <w:spacing w:before="0" w:after="0"/>
            <w:jc w:val="both"/>
          </w:pPr>
        </w:pPrChange>
      </w:pPr>
      <w:r>
        <w:rPr>
          <w:sz w:val="22"/>
          <w:szCs w:val="22"/>
          <w:lang w:eastAsia="cs-CZ"/>
        </w:rPr>
        <w:t xml:space="preserve">Ona sjednocenost tříd je zajištěna názvy vnitřních funkcí, které jsou totožné. Také jejich počet, názvy a typy parametrů jsou pro všechny algoritmy stejné. Jednotlivé třídy se od se </w:t>
      </w:r>
      <w:proofErr w:type="gramStart"/>
      <w:r>
        <w:rPr>
          <w:sz w:val="22"/>
          <w:szCs w:val="22"/>
          <w:lang w:eastAsia="cs-CZ"/>
        </w:rPr>
        <w:t>liší</w:t>
      </w:r>
      <w:proofErr w:type="gramEnd"/>
      <w:r>
        <w:rPr>
          <w:sz w:val="22"/>
          <w:szCs w:val="22"/>
          <w:lang w:eastAsia="cs-CZ"/>
        </w:rPr>
        <w:t xml:space="preserve"> v tělech vnitřních funkcí, protože jsou napsána tak, aby mohla obsluhovat svoji přidělenou implementaci </w:t>
      </w:r>
      <w:proofErr w:type="spellStart"/>
      <w:r>
        <w:rPr>
          <w:sz w:val="22"/>
          <w:szCs w:val="22"/>
          <w:lang w:eastAsia="cs-CZ"/>
        </w:rPr>
        <w:t>postkvantové</w:t>
      </w:r>
      <w:r w:rsidR="003D3FD1">
        <w:rPr>
          <w:sz w:val="22"/>
          <w:szCs w:val="22"/>
          <w:lang w:eastAsia="cs-CZ"/>
        </w:rPr>
        <w:t>ho</w:t>
      </w:r>
      <w:proofErr w:type="spellEnd"/>
      <w:r>
        <w:rPr>
          <w:sz w:val="22"/>
          <w:szCs w:val="22"/>
          <w:lang w:eastAsia="cs-CZ"/>
        </w:rPr>
        <w:t xml:space="preserve"> algoritmu. </w:t>
      </w:r>
    </w:p>
    <w:p w14:paraId="5F5E78C1" w14:textId="03205BBA" w:rsidR="008175AD" w:rsidRDefault="003B25DE" w:rsidP="008175AD">
      <w:pPr>
        <w:spacing w:before="0" w:after="120"/>
        <w:ind w:firstLine="397"/>
        <w:jc w:val="both"/>
        <w:rPr>
          <w:ins w:id="1030" w:author="Vojtěch Bžatek" w:date="2024-05-22T04:31:00Z" w16du:dateUtc="2024-05-22T02:31:00Z"/>
          <w:sz w:val="22"/>
          <w:szCs w:val="22"/>
          <w:lang w:eastAsia="cs-CZ"/>
        </w:rPr>
      </w:pPr>
      <w:r>
        <w:rPr>
          <w:sz w:val="22"/>
          <w:szCs w:val="22"/>
          <w:lang w:eastAsia="cs-CZ"/>
        </w:rPr>
        <w:t xml:space="preserve">Iniciační funkce načítá svoji přidělenou implementaci. Z konfiguračního souboru si bere ještě dodatečnou informaci o verzi algoritmu, kterou má použít. Pro jednotlivé třídy se možnosti </w:t>
      </w:r>
      <w:proofErr w:type="gramStart"/>
      <w:r>
        <w:rPr>
          <w:sz w:val="22"/>
          <w:szCs w:val="22"/>
          <w:lang w:eastAsia="cs-CZ"/>
        </w:rPr>
        <w:t>liší</w:t>
      </w:r>
      <w:proofErr w:type="gramEnd"/>
      <w:r>
        <w:rPr>
          <w:sz w:val="22"/>
          <w:szCs w:val="22"/>
          <w:lang w:eastAsia="cs-CZ"/>
        </w:rPr>
        <w:t xml:space="preserve">, </w:t>
      </w:r>
      <w:r w:rsidRPr="003D3FD1">
        <w:rPr>
          <w:sz w:val="22"/>
          <w:szCs w:val="22"/>
          <w:lang w:eastAsia="cs-CZ"/>
        </w:rPr>
        <w:t>ale například pro třídu KYBER_PY algoritmu CRYSTALS-</w:t>
      </w:r>
      <w:proofErr w:type="spellStart"/>
      <w:r w:rsidRPr="003D3FD1">
        <w:rPr>
          <w:sz w:val="22"/>
          <w:szCs w:val="22"/>
          <w:lang w:eastAsia="cs-CZ"/>
        </w:rPr>
        <w:t>Kyber</w:t>
      </w:r>
      <w:proofErr w:type="spellEnd"/>
      <w:r w:rsidRPr="003D3FD1">
        <w:rPr>
          <w:sz w:val="22"/>
          <w:szCs w:val="22"/>
          <w:lang w:eastAsia="cs-CZ"/>
        </w:rPr>
        <w:t xml:space="preserve"> se jedná o volbu mezi verzemi Kyber_512, Kyber_768 a Kyber_1024 viz. kapitola 2.5.3. </w:t>
      </w:r>
    </w:p>
    <w:p w14:paraId="0B6BA4E6" w14:textId="77777777" w:rsidR="008175AD" w:rsidRDefault="008175AD">
      <w:pPr>
        <w:spacing w:before="0" w:after="0" w:line="240" w:lineRule="auto"/>
        <w:rPr>
          <w:ins w:id="1031" w:author="Vojtěch Bžatek" w:date="2024-05-22T04:31:00Z" w16du:dateUtc="2024-05-22T02:31:00Z"/>
          <w:sz w:val="22"/>
          <w:szCs w:val="22"/>
          <w:lang w:eastAsia="cs-CZ"/>
        </w:rPr>
      </w:pPr>
      <w:ins w:id="1032" w:author="Vojtěch Bžatek" w:date="2024-05-22T04:31:00Z" w16du:dateUtc="2024-05-22T02:31:00Z">
        <w:r>
          <w:rPr>
            <w:sz w:val="22"/>
            <w:szCs w:val="22"/>
            <w:lang w:eastAsia="cs-CZ"/>
          </w:rPr>
          <w:br w:type="page"/>
        </w:r>
      </w:ins>
    </w:p>
    <w:p w14:paraId="1082C085" w14:textId="658723EE" w:rsidR="003B25DE" w:rsidRPr="003D3FD1" w:rsidDel="008175AD" w:rsidRDefault="003B25DE">
      <w:pPr>
        <w:spacing w:before="0" w:after="120"/>
        <w:ind w:firstLine="397"/>
        <w:jc w:val="both"/>
        <w:rPr>
          <w:del w:id="1033" w:author="Vojtěch Bžatek" w:date="2024-05-22T04:31:00Z" w16du:dateUtc="2024-05-22T02:31:00Z"/>
          <w:sz w:val="22"/>
          <w:szCs w:val="22"/>
          <w:lang w:eastAsia="cs-CZ"/>
        </w:rPr>
        <w:pPrChange w:id="1034" w:author="Vojtěch Bžatek" w:date="2024-05-22T04:30:00Z" w16du:dateUtc="2024-05-22T02:30:00Z">
          <w:pPr>
            <w:spacing w:before="0" w:after="0"/>
            <w:ind w:firstLine="397"/>
            <w:jc w:val="both"/>
          </w:pPr>
        </w:pPrChange>
      </w:pPr>
    </w:p>
    <w:p w14:paraId="464B71F5" w14:textId="6ACC1FB2" w:rsidR="003B25DE" w:rsidRPr="008175AD" w:rsidRDefault="003B25DE" w:rsidP="008175AD">
      <w:pPr>
        <w:spacing w:before="0" w:after="0"/>
        <w:ind w:firstLine="397"/>
        <w:jc w:val="both"/>
        <w:rPr>
          <w:sz w:val="22"/>
          <w:szCs w:val="22"/>
          <w:lang w:eastAsia="cs-CZ"/>
        </w:rPr>
      </w:pPr>
      <w:r w:rsidRPr="003D3FD1">
        <w:rPr>
          <w:sz w:val="22"/>
          <w:szCs w:val="22"/>
          <w:lang w:eastAsia="cs-CZ"/>
        </w:rPr>
        <w:t>Funkce „</w:t>
      </w:r>
      <w:proofErr w:type="spellStart"/>
      <w:r w:rsidRPr="003D3FD1">
        <w:rPr>
          <w:sz w:val="22"/>
          <w:szCs w:val="22"/>
          <w:lang w:eastAsia="cs-CZ"/>
        </w:rPr>
        <w:t>generate_keypair</w:t>
      </w:r>
      <w:proofErr w:type="spellEnd"/>
      <w:r w:rsidRPr="003D3FD1">
        <w:rPr>
          <w:sz w:val="22"/>
          <w:szCs w:val="22"/>
          <w:lang w:eastAsia="cs-CZ"/>
        </w:rPr>
        <w:t>“</w:t>
      </w:r>
      <w:ins w:id="1035" w:author="Administrator" w:date="2024-04-29T13:02:00Z">
        <w:r w:rsidR="00A20129">
          <w:rPr>
            <w:sz w:val="22"/>
            <w:szCs w:val="22"/>
            <w:lang w:eastAsia="cs-CZ"/>
          </w:rPr>
          <w:t>, jak lze odvodit z jejího</w:t>
        </w:r>
      </w:ins>
      <w:del w:id="1036" w:author="Administrator" w:date="2024-04-29T13:02:00Z">
        <w:r w:rsidRPr="003D3FD1" w:rsidDel="00A20129">
          <w:rPr>
            <w:sz w:val="22"/>
            <w:szCs w:val="22"/>
            <w:lang w:eastAsia="cs-CZ"/>
          </w:rPr>
          <w:delText xml:space="preserve"> ze svého</w:delText>
        </w:r>
      </w:del>
      <w:r w:rsidRPr="003D3FD1">
        <w:rPr>
          <w:sz w:val="22"/>
          <w:szCs w:val="22"/>
          <w:lang w:eastAsia="cs-CZ"/>
        </w:rPr>
        <w:t xml:space="preserve"> názvu</w:t>
      </w:r>
      <w:del w:id="1037" w:author="Administrator" w:date="2024-04-29T13:02:00Z">
        <w:r w:rsidRPr="003D3FD1" w:rsidDel="00A20129">
          <w:rPr>
            <w:sz w:val="22"/>
            <w:szCs w:val="22"/>
            <w:lang w:eastAsia="cs-CZ"/>
          </w:rPr>
          <w:delText xml:space="preserve"> napovídá</w:delText>
        </w:r>
      </w:del>
      <w:r w:rsidRPr="003D3FD1">
        <w:rPr>
          <w:sz w:val="22"/>
          <w:szCs w:val="22"/>
          <w:lang w:eastAsia="cs-CZ"/>
        </w:rPr>
        <w:t xml:space="preserve">, </w:t>
      </w:r>
      <w:del w:id="1038" w:author="Administrator" w:date="2024-04-29T13:02:00Z">
        <w:r w:rsidRPr="003D3FD1" w:rsidDel="00A20129">
          <w:rPr>
            <w:sz w:val="22"/>
            <w:szCs w:val="22"/>
            <w:lang w:eastAsia="cs-CZ"/>
          </w:rPr>
          <w:delText xml:space="preserve">že </w:delText>
        </w:r>
      </w:del>
      <w:r w:rsidRPr="003D3FD1">
        <w:rPr>
          <w:sz w:val="22"/>
          <w:szCs w:val="22"/>
          <w:lang w:eastAsia="cs-CZ"/>
        </w:rPr>
        <w:t xml:space="preserve">obsluhuje generování páru soukromého a veřejného klíče. Ten vrací ve dvou </w:t>
      </w:r>
      <w:r w:rsidRPr="008175AD">
        <w:rPr>
          <w:sz w:val="22"/>
          <w:szCs w:val="22"/>
          <w:lang w:eastAsia="cs-CZ"/>
        </w:rPr>
        <w:t xml:space="preserve">řetězcích. Každý klíč má své záhlaví a zápatí. </w:t>
      </w:r>
    </w:p>
    <w:p w14:paraId="575FA8C8" w14:textId="77777777" w:rsidR="003B25DE" w:rsidRPr="008175AD" w:rsidRDefault="003B25DE">
      <w:pPr>
        <w:shd w:val="clear" w:color="auto" w:fill="FFFFFF"/>
        <w:spacing w:before="0" w:after="0"/>
        <w:jc w:val="center"/>
        <w:rPr>
          <w:rFonts w:eastAsia="Times New Roman"/>
          <w:color w:val="000000"/>
          <w:lang w:eastAsia="cs-CZ"/>
        </w:rPr>
        <w:pPrChange w:id="1039" w:author="Vojtěch Bžatek" w:date="2024-05-22T04:32:00Z" w16du:dateUtc="2024-05-22T02:32:00Z">
          <w:pPr>
            <w:shd w:val="clear" w:color="auto" w:fill="FFFFFF"/>
            <w:spacing w:before="0" w:after="0" w:line="285" w:lineRule="atLeast"/>
            <w:jc w:val="center"/>
          </w:pPr>
        </w:pPrChange>
      </w:pPr>
      <w:r w:rsidRPr="008175AD">
        <w:rPr>
          <w:rFonts w:eastAsia="Times New Roman"/>
          <w:color w:val="A31515"/>
          <w:lang w:eastAsia="cs-CZ"/>
        </w:rPr>
        <w:t>"-----BEGIN PUBLIC KEY-----\n"</w:t>
      </w:r>
      <w:r w:rsidRPr="008175AD">
        <w:rPr>
          <w:rFonts w:eastAsia="Times New Roman"/>
          <w:color w:val="000000"/>
          <w:lang w:eastAsia="cs-CZ"/>
        </w:rPr>
        <w:t xml:space="preserve"> </w:t>
      </w:r>
      <w:proofErr w:type="gramStart"/>
      <w:r w:rsidRPr="008175AD">
        <w:rPr>
          <w:rFonts w:eastAsia="Times New Roman"/>
          <w:color w:val="000000"/>
          <w:lang w:eastAsia="cs-CZ"/>
        </w:rPr>
        <w:t>+  veřejný</w:t>
      </w:r>
      <w:proofErr w:type="gramEnd"/>
      <w:r w:rsidRPr="008175AD">
        <w:rPr>
          <w:rFonts w:eastAsia="Times New Roman"/>
          <w:color w:val="000000"/>
          <w:lang w:eastAsia="cs-CZ"/>
        </w:rPr>
        <w:t xml:space="preserve"> klíč + </w:t>
      </w:r>
      <w:r w:rsidRPr="008175AD">
        <w:rPr>
          <w:rFonts w:eastAsia="Times New Roman"/>
          <w:color w:val="A31515"/>
          <w:lang w:eastAsia="cs-CZ"/>
        </w:rPr>
        <w:t>"\n-----END PUBLIC KEY-----"</w:t>
      </w:r>
    </w:p>
    <w:p w14:paraId="0BDAE643" w14:textId="77777777" w:rsidR="003B25DE" w:rsidRPr="008175AD" w:rsidRDefault="003B25DE">
      <w:pPr>
        <w:shd w:val="clear" w:color="auto" w:fill="FFFFFF"/>
        <w:spacing w:before="0" w:after="0"/>
        <w:jc w:val="center"/>
        <w:rPr>
          <w:rFonts w:eastAsia="Times New Roman"/>
          <w:color w:val="A31515"/>
          <w:lang w:eastAsia="cs-CZ"/>
        </w:rPr>
        <w:pPrChange w:id="1040" w:author="Vojtěch Bžatek" w:date="2024-05-22T04:32:00Z" w16du:dateUtc="2024-05-22T02:32:00Z">
          <w:pPr>
            <w:shd w:val="clear" w:color="auto" w:fill="FFFFFF"/>
            <w:spacing w:before="0" w:after="0" w:line="285" w:lineRule="atLeast"/>
            <w:jc w:val="center"/>
          </w:pPr>
        </w:pPrChange>
      </w:pPr>
      <w:r w:rsidRPr="008175AD">
        <w:rPr>
          <w:rFonts w:eastAsia="Times New Roman"/>
          <w:color w:val="A31515"/>
          <w:lang w:eastAsia="cs-CZ"/>
        </w:rPr>
        <w:t>"-----BEGIN SECRET KEY-----\n"</w:t>
      </w:r>
      <w:r w:rsidRPr="008175AD">
        <w:rPr>
          <w:rFonts w:eastAsia="Times New Roman"/>
          <w:color w:val="000000"/>
          <w:lang w:eastAsia="cs-CZ"/>
        </w:rPr>
        <w:t xml:space="preserve"> + soukromý klíč + </w:t>
      </w:r>
      <w:r w:rsidRPr="008175AD">
        <w:rPr>
          <w:rFonts w:eastAsia="Times New Roman"/>
          <w:color w:val="A31515"/>
          <w:lang w:eastAsia="cs-CZ"/>
        </w:rPr>
        <w:t>"\n-----END SECRET KEY-----"</w:t>
      </w:r>
    </w:p>
    <w:p w14:paraId="67C05781" w14:textId="77777777" w:rsidR="003B25DE" w:rsidRPr="009B182A" w:rsidRDefault="003B25DE">
      <w:pPr>
        <w:shd w:val="clear" w:color="auto" w:fill="FFFFFF"/>
        <w:spacing w:before="0" w:after="120"/>
        <w:jc w:val="both"/>
        <w:rPr>
          <w:rFonts w:eastAsia="Times New Roman"/>
          <w:color w:val="000000"/>
          <w:lang w:eastAsia="cs-CZ"/>
        </w:rPr>
        <w:pPrChange w:id="1041" w:author="Vojtěch Bžatek" w:date="2024-05-22T04:32:00Z" w16du:dateUtc="2024-05-22T02:32:00Z">
          <w:pPr>
            <w:shd w:val="clear" w:color="auto" w:fill="FFFFFF"/>
            <w:spacing w:before="0" w:after="0"/>
            <w:jc w:val="both"/>
          </w:pPr>
        </w:pPrChange>
      </w:pPr>
      <w:r w:rsidRPr="008175AD">
        <w:rPr>
          <w:sz w:val="22"/>
          <w:szCs w:val="22"/>
          <w:lang w:eastAsia="cs-CZ"/>
        </w:rPr>
        <w:t>Ač se funkce stejně jmenují a vrací stejné hodnoty, klíče nemohou být zaměňovány</w:t>
      </w:r>
      <w:r>
        <w:rPr>
          <w:sz w:val="22"/>
          <w:szCs w:val="22"/>
          <w:lang w:eastAsia="cs-CZ"/>
        </w:rPr>
        <w:t>. Není možné používat klíče algoritmu CRYSTALS-</w:t>
      </w:r>
      <w:proofErr w:type="spellStart"/>
      <w:r>
        <w:rPr>
          <w:sz w:val="22"/>
          <w:szCs w:val="22"/>
          <w:lang w:eastAsia="cs-CZ"/>
        </w:rPr>
        <w:t>Kyber</w:t>
      </w:r>
      <w:proofErr w:type="spellEnd"/>
      <w:r>
        <w:rPr>
          <w:sz w:val="22"/>
          <w:szCs w:val="22"/>
          <w:lang w:eastAsia="cs-CZ"/>
        </w:rPr>
        <w:t xml:space="preserve"> pro podepisování zpráv, nebo naopak klíče od například algoritmu </w:t>
      </w:r>
      <w:proofErr w:type="spellStart"/>
      <w:r>
        <w:rPr>
          <w:sz w:val="22"/>
          <w:szCs w:val="22"/>
          <w:lang w:eastAsia="cs-CZ"/>
        </w:rPr>
        <w:t>Falcon</w:t>
      </w:r>
      <w:proofErr w:type="spellEnd"/>
      <w:r>
        <w:rPr>
          <w:sz w:val="22"/>
          <w:szCs w:val="22"/>
          <w:lang w:eastAsia="cs-CZ"/>
        </w:rPr>
        <w:t xml:space="preserve"> pro výměnu klíčů.</w:t>
      </w:r>
    </w:p>
    <w:p w14:paraId="58E9CE6C" w14:textId="0A7D8704" w:rsidR="003B25DE" w:rsidRPr="008175AD" w:rsidRDefault="003B25DE" w:rsidP="008175AD">
      <w:pPr>
        <w:spacing w:before="0" w:after="0"/>
        <w:ind w:firstLine="397"/>
        <w:jc w:val="both"/>
        <w:rPr>
          <w:sz w:val="22"/>
          <w:szCs w:val="22"/>
          <w:lang w:eastAsia="cs-CZ"/>
        </w:rPr>
      </w:pPr>
      <w:r>
        <w:rPr>
          <w:sz w:val="22"/>
          <w:szCs w:val="22"/>
          <w:lang w:eastAsia="cs-CZ"/>
        </w:rPr>
        <w:t>Ve třídách algoritmů pro výměnu klíčů se funkce „</w:t>
      </w:r>
      <w:proofErr w:type="spellStart"/>
      <w:r>
        <w:rPr>
          <w:sz w:val="22"/>
          <w:szCs w:val="22"/>
          <w:lang w:eastAsia="cs-CZ"/>
        </w:rPr>
        <w:t>encrypt</w:t>
      </w:r>
      <w:proofErr w:type="spellEnd"/>
      <w:r>
        <w:rPr>
          <w:sz w:val="22"/>
          <w:szCs w:val="22"/>
          <w:lang w:eastAsia="cs-CZ"/>
        </w:rPr>
        <w:t>“ stará o vytvoření dvojic</w:t>
      </w:r>
      <w:ins w:id="1042" w:author="Administrator" w:date="2024-04-29T13:03:00Z">
        <w:r w:rsidR="00A20129">
          <w:rPr>
            <w:sz w:val="22"/>
            <w:szCs w:val="22"/>
            <w:lang w:eastAsia="cs-CZ"/>
          </w:rPr>
          <w:t>e</w:t>
        </w:r>
      </w:ins>
      <w:del w:id="1043" w:author="Administrator" w:date="2024-04-29T13:03:00Z">
        <w:r w:rsidDel="00A20129">
          <w:rPr>
            <w:sz w:val="22"/>
            <w:szCs w:val="22"/>
            <w:lang w:eastAsia="cs-CZ"/>
          </w:rPr>
          <w:delText>i</w:delText>
        </w:r>
      </w:del>
      <w:r>
        <w:rPr>
          <w:sz w:val="22"/>
          <w:szCs w:val="22"/>
          <w:lang w:eastAsia="cs-CZ"/>
        </w:rPr>
        <w:t xml:space="preserve"> symetrického klíče a zašifrovaného textu na základě přijatého veřejného klíče. Tu vrací ve dvou řetězcích se </w:t>
      </w:r>
      <w:r w:rsidRPr="008175AD">
        <w:rPr>
          <w:sz w:val="22"/>
          <w:szCs w:val="22"/>
          <w:lang w:eastAsia="cs-CZ"/>
        </w:rPr>
        <w:t>záhlavím a zápatím.</w:t>
      </w:r>
    </w:p>
    <w:p w14:paraId="1CA0E7EB" w14:textId="77777777" w:rsidR="003B25DE" w:rsidRPr="008175AD" w:rsidRDefault="003B25DE">
      <w:pPr>
        <w:shd w:val="clear" w:color="auto" w:fill="FFFFFF"/>
        <w:spacing w:before="0" w:after="0"/>
        <w:jc w:val="center"/>
        <w:rPr>
          <w:rFonts w:eastAsia="Times New Roman"/>
          <w:color w:val="000000"/>
          <w:lang w:eastAsia="cs-CZ"/>
        </w:rPr>
        <w:pPrChange w:id="1044" w:author="Vojtěch Bžatek" w:date="2024-05-22T04:32:00Z" w16du:dateUtc="2024-05-22T02:32:00Z">
          <w:pPr>
            <w:shd w:val="clear" w:color="auto" w:fill="FFFFFF"/>
            <w:spacing w:before="0" w:after="0" w:line="285" w:lineRule="atLeast"/>
            <w:jc w:val="center"/>
          </w:pPr>
        </w:pPrChange>
      </w:pPr>
      <w:r w:rsidRPr="008175AD">
        <w:rPr>
          <w:rFonts w:eastAsia="Times New Roman"/>
          <w:color w:val="A31515"/>
          <w:lang w:eastAsia="cs-CZ"/>
        </w:rPr>
        <w:t>"-----BEGIN CIPHER TEXT-----\n"</w:t>
      </w:r>
      <w:r w:rsidRPr="008175AD">
        <w:rPr>
          <w:rFonts w:eastAsia="Times New Roman"/>
          <w:color w:val="000000"/>
          <w:lang w:eastAsia="cs-CZ"/>
        </w:rPr>
        <w:t xml:space="preserve"> </w:t>
      </w:r>
      <w:proofErr w:type="gramStart"/>
      <w:r w:rsidRPr="008175AD">
        <w:rPr>
          <w:rFonts w:eastAsia="Times New Roman"/>
          <w:color w:val="000000"/>
          <w:lang w:eastAsia="cs-CZ"/>
        </w:rPr>
        <w:t>+  zašifrovaný</w:t>
      </w:r>
      <w:proofErr w:type="gramEnd"/>
      <w:r w:rsidRPr="008175AD">
        <w:rPr>
          <w:rFonts w:eastAsia="Times New Roman"/>
          <w:color w:val="000000"/>
          <w:lang w:eastAsia="cs-CZ"/>
        </w:rPr>
        <w:t xml:space="preserve"> text + </w:t>
      </w:r>
      <w:r w:rsidRPr="008175AD">
        <w:rPr>
          <w:rFonts w:eastAsia="Times New Roman"/>
          <w:color w:val="A31515"/>
          <w:lang w:eastAsia="cs-CZ"/>
        </w:rPr>
        <w:t>"\n-----END CIPHER TEXT-----"</w:t>
      </w:r>
    </w:p>
    <w:p w14:paraId="63EDDE50" w14:textId="77777777" w:rsidR="003B25DE" w:rsidRPr="008175AD" w:rsidRDefault="003B25DE">
      <w:pPr>
        <w:shd w:val="clear" w:color="auto" w:fill="FFFFFF"/>
        <w:spacing w:before="0" w:after="0"/>
        <w:jc w:val="center"/>
        <w:rPr>
          <w:rFonts w:eastAsia="Times New Roman"/>
          <w:color w:val="A31515"/>
          <w:lang w:eastAsia="cs-CZ"/>
        </w:rPr>
        <w:pPrChange w:id="1045" w:author="Vojtěch Bžatek" w:date="2024-05-22T04:32:00Z" w16du:dateUtc="2024-05-22T02:32:00Z">
          <w:pPr>
            <w:shd w:val="clear" w:color="auto" w:fill="FFFFFF"/>
            <w:spacing w:before="0" w:after="0" w:line="285" w:lineRule="atLeast"/>
            <w:jc w:val="center"/>
          </w:pPr>
        </w:pPrChange>
      </w:pPr>
      <w:r w:rsidRPr="008175AD">
        <w:rPr>
          <w:rFonts w:eastAsia="Times New Roman"/>
          <w:color w:val="A31515"/>
          <w:lang w:eastAsia="cs-CZ"/>
        </w:rPr>
        <w:t xml:space="preserve">"-----BEGIN SYMMETRIC KEY-----\n" </w:t>
      </w:r>
      <w:r w:rsidRPr="008175AD">
        <w:rPr>
          <w:rFonts w:eastAsia="Times New Roman"/>
          <w:color w:val="000000"/>
          <w:lang w:eastAsia="cs-CZ"/>
        </w:rPr>
        <w:t xml:space="preserve">+ symetrický klíč + </w:t>
      </w:r>
      <w:r w:rsidRPr="008175AD">
        <w:rPr>
          <w:rFonts w:eastAsia="Times New Roman"/>
          <w:color w:val="A31515"/>
          <w:lang w:eastAsia="cs-CZ"/>
        </w:rPr>
        <w:t>"\n-----END SYMMETRIC KEY-----"</w:t>
      </w:r>
    </w:p>
    <w:p w14:paraId="377688E4" w14:textId="77777777" w:rsidR="003B25DE" w:rsidRPr="008175AD" w:rsidRDefault="003B25DE" w:rsidP="008175AD">
      <w:pPr>
        <w:spacing w:after="0"/>
        <w:jc w:val="both"/>
        <w:rPr>
          <w:sz w:val="22"/>
          <w:szCs w:val="22"/>
          <w:lang w:eastAsia="cs-CZ"/>
        </w:rPr>
      </w:pPr>
      <w:r w:rsidRPr="008175AD">
        <w:rPr>
          <w:sz w:val="22"/>
          <w:szCs w:val="22"/>
          <w:lang w:eastAsia="cs-CZ"/>
        </w:rPr>
        <w:t>Naopak funkce „</w:t>
      </w:r>
      <w:proofErr w:type="spellStart"/>
      <w:r w:rsidRPr="008175AD">
        <w:rPr>
          <w:sz w:val="22"/>
          <w:szCs w:val="22"/>
          <w:lang w:eastAsia="cs-CZ"/>
        </w:rPr>
        <w:t>decrypt</w:t>
      </w:r>
      <w:proofErr w:type="spellEnd"/>
      <w:r w:rsidRPr="008175AD">
        <w:rPr>
          <w:sz w:val="22"/>
          <w:szCs w:val="22"/>
          <w:lang w:eastAsia="cs-CZ"/>
        </w:rPr>
        <w:t>“ přijímá jako parametr soukromý klíč a zašifrovaný text. Jejím výstupem je symetrický klíč totožný s klíčem z funkce „</w:t>
      </w:r>
      <w:proofErr w:type="spellStart"/>
      <w:r w:rsidRPr="008175AD">
        <w:rPr>
          <w:sz w:val="22"/>
          <w:szCs w:val="22"/>
          <w:lang w:eastAsia="cs-CZ"/>
        </w:rPr>
        <w:t>encrypt</w:t>
      </w:r>
      <w:proofErr w:type="spellEnd"/>
      <w:r w:rsidRPr="008175AD">
        <w:rPr>
          <w:sz w:val="22"/>
          <w:szCs w:val="22"/>
          <w:lang w:eastAsia="cs-CZ"/>
        </w:rPr>
        <w:t xml:space="preserve">“. </w:t>
      </w:r>
    </w:p>
    <w:p w14:paraId="596E66E5" w14:textId="77777777" w:rsidR="003B25DE" w:rsidRPr="008175AD" w:rsidRDefault="003B25DE">
      <w:pPr>
        <w:shd w:val="clear" w:color="auto" w:fill="FFFFFF"/>
        <w:spacing w:before="0" w:after="0"/>
        <w:jc w:val="center"/>
        <w:rPr>
          <w:rFonts w:eastAsia="Times New Roman"/>
          <w:color w:val="A31515"/>
          <w:lang w:eastAsia="cs-CZ"/>
        </w:rPr>
        <w:pPrChange w:id="1046" w:author="Vojtěch Bžatek" w:date="2024-05-22T04:32:00Z" w16du:dateUtc="2024-05-22T02:32:00Z">
          <w:pPr>
            <w:shd w:val="clear" w:color="auto" w:fill="FFFFFF"/>
            <w:spacing w:before="0" w:after="0" w:line="285" w:lineRule="atLeast"/>
            <w:jc w:val="center"/>
          </w:pPr>
        </w:pPrChange>
      </w:pPr>
      <w:r w:rsidRPr="008175AD">
        <w:rPr>
          <w:rFonts w:eastAsia="Times New Roman"/>
          <w:color w:val="A31515"/>
          <w:lang w:eastAsia="cs-CZ"/>
        </w:rPr>
        <w:t xml:space="preserve">"-----BEGIN SYMMETRIC KEY-----\n" </w:t>
      </w:r>
      <w:r w:rsidRPr="008175AD">
        <w:rPr>
          <w:rFonts w:eastAsia="Times New Roman"/>
          <w:color w:val="000000"/>
          <w:lang w:eastAsia="cs-CZ"/>
        </w:rPr>
        <w:t xml:space="preserve">+ symetrický klíč + </w:t>
      </w:r>
      <w:r w:rsidRPr="008175AD">
        <w:rPr>
          <w:rFonts w:eastAsia="Times New Roman"/>
          <w:color w:val="A31515"/>
          <w:lang w:eastAsia="cs-CZ"/>
        </w:rPr>
        <w:t>"\n-----END SYMMETRIC KEY-----"</w:t>
      </w:r>
    </w:p>
    <w:p w14:paraId="7B6E57BF" w14:textId="77777777" w:rsidR="003B25DE" w:rsidRPr="008175AD" w:rsidRDefault="003B25DE" w:rsidP="008175AD">
      <w:pPr>
        <w:spacing w:after="0"/>
        <w:jc w:val="both"/>
        <w:rPr>
          <w:sz w:val="22"/>
          <w:szCs w:val="22"/>
          <w:lang w:eastAsia="cs-CZ"/>
        </w:rPr>
      </w:pPr>
      <w:r w:rsidRPr="008175AD">
        <w:rPr>
          <w:sz w:val="22"/>
          <w:szCs w:val="22"/>
          <w:lang w:eastAsia="cs-CZ"/>
        </w:rPr>
        <w:t>Ve třídách podpisových algoritmů se funkce „sign“ zabývá podepisováním zpráv. Přijímá jako parametry soukromý klíč a zprávu, kterou chce uživatel podepsat. Na oplátku vrací podpis ve tvaru:</w:t>
      </w:r>
    </w:p>
    <w:p w14:paraId="5329448E" w14:textId="77777777" w:rsidR="003B25DE" w:rsidRPr="008175AD" w:rsidRDefault="003B25DE">
      <w:pPr>
        <w:shd w:val="clear" w:color="auto" w:fill="FFFFFF"/>
        <w:spacing w:before="0" w:after="0"/>
        <w:jc w:val="center"/>
        <w:rPr>
          <w:rFonts w:eastAsia="Times New Roman"/>
          <w:color w:val="000000"/>
          <w:lang w:eastAsia="cs-CZ"/>
        </w:rPr>
        <w:pPrChange w:id="1047" w:author="Vojtěch Bžatek" w:date="2024-05-22T04:32:00Z" w16du:dateUtc="2024-05-22T02:32:00Z">
          <w:pPr>
            <w:shd w:val="clear" w:color="auto" w:fill="FFFFFF"/>
            <w:spacing w:before="0" w:after="0" w:line="285" w:lineRule="atLeast"/>
            <w:jc w:val="center"/>
          </w:pPr>
        </w:pPrChange>
      </w:pPr>
      <w:r w:rsidRPr="008175AD">
        <w:rPr>
          <w:rFonts w:eastAsia="Times New Roman"/>
          <w:color w:val="A31515"/>
          <w:lang w:eastAsia="cs-CZ"/>
        </w:rPr>
        <w:t>"-----BEGIN SIGNATURE-----\n"</w:t>
      </w:r>
      <w:r w:rsidRPr="008175AD">
        <w:rPr>
          <w:rFonts w:eastAsia="Times New Roman"/>
          <w:color w:val="000000"/>
          <w:lang w:eastAsia="cs-CZ"/>
        </w:rPr>
        <w:t xml:space="preserve"> + podpis + </w:t>
      </w:r>
      <w:r w:rsidRPr="008175AD">
        <w:rPr>
          <w:rFonts w:eastAsia="Times New Roman"/>
          <w:color w:val="A31515"/>
          <w:lang w:eastAsia="cs-CZ"/>
        </w:rPr>
        <w:t>"\n-----END SIGNATURE-----"</w:t>
      </w:r>
    </w:p>
    <w:p w14:paraId="7137D353" w14:textId="77777777" w:rsidR="003B25DE" w:rsidRDefault="003B25DE">
      <w:pPr>
        <w:spacing w:before="0" w:after="120"/>
        <w:jc w:val="both"/>
        <w:rPr>
          <w:sz w:val="22"/>
          <w:szCs w:val="22"/>
          <w:lang w:eastAsia="cs-CZ"/>
        </w:rPr>
        <w:pPrChange w:id="1048" w:author="Vojtěch Bžatek" w:date="2024-05-22T04:34:00Z" w16du:dateUtc="2024-05-22T02:34:00Z">
          <w:pPr>
            <w:spacing w:before="0" w:after="0"/>
            <w:jc w:val="both"/>
          </w:pPr>
        </w:pPrChange>
      </w:pPr>
      <w:r w:rsidRPr="008175AD">
        <w:rPr>
          <w:sz w:val="22"/>
          <w:szCs w:val="22"/>
          <w:lang w:eastAsia="cs-CZ"/>
        </w:rPr>
        <w:t>Funkce „</w:t>
      </w:r>
      <w:proofErr w:type="spellStart"/>
      <w:r w:rsidRPr="008175AD">
        <w:rPr>
          <w:sz w:val="22"/>
          <w:szCs w:val="22"/>
          <w:lang w:eastAsia="cs-CZ"/>
        </w:rPr>
        <w:t>verify</w:t>
      </w:r>
      <w:proofErr w:type="spellEnd"/>
      <w:r w:rsidRPr="008175AD">
        <w:rPr>
          <w:sz w:val="22"/>
          <w:szCs w:val="22"/>
          <w:lang w:eastAsia="cs-CZ"/>
        </w:rPr>
        <w:t>“ ověřuje podpis na základě veřejného klíče, zprávy a podpisu. Vrací buď chybovou hlášku, nebo hodnotu pravda</w:t>
      </w:r>
      <w:r>
        <w:rPr>
          <w:sz w:val="22"/>
          <w:szCs w:val="22"/>
          <w:lang w:eastAsia="cs-CZ"/>
        </w:rPr>
        <w:t>.</w:t>
      </w:r>
    </w:p>
    <w:p w14:paraId="05B30BE5" w14:textId="0383CFE1" w:rsidR="003B25DE" w:rsidRDefault="003B25DE" w:rsidP="003D3FD1">
      <w:pPr>
        <w:spacing w:before="0" w:after="0"/>
        <w:ind w:firstLine="397"/>
        <w:jc w:val="both"/>
        <w:rPr>
          <w:sz w:val="22"/>
          <w:szCs w:val="22"/>
          <w:lang w:eastAsia="cs-CZ"/>
        </w:rPr>
      </w:pPr>
      <w:r>
        <w:rPr>
          <w:sz w:val="22"/>
          <w:szCs w:val="22"/>
          <w:lang w:eastAsia="cs-CZ"/>
        </w:rPr>
        <w:t>V</w:t>
      </w:r>
      <w:del w:id="1049" w:author="Vojtěch Bžatek" w:date="2024-05-22T04:34:00Z" w16du:dateUtc="2024-05-22T02:34:00Z">
        <w:r w:rsidDel="008175AD">
          <w:rPr>
            <w:sz w:val="22"/>
            <w:szCs w:val="22"/>
            <w:lang w:eastAsia="cs-CZ"/>
          </w:rPr>
          <w:delText> </w:delText>
        </w:r>
      </w:del>
      <w:ins w:id="1050" w:author="Vojtěch Bžatek" w:date="2024-05-22T04:34:00Z" w16du:dateUtc="2024-05-22T02:34:00Z">
        <w:r w:rsidR="008175AD">
          <w:rPr>
            <w:sz w:val="22"/>
            <w:szCs w:val="22"/>
            <w:lang w:eastAsia="cs-CZ"/>
          </w:rPr>
          <w:t> </w:t>
        </w:r>
      </w:ins>
      <w:r>
        <w:rPr>
          <w:sz w:val="22"/>
          <w:szCs w:val="22"/>
          <w:lang w:eastAsia="cs-CZ"/>
        </w:rPr>
        <w:t>příloze</w:t>
      </w:r>
      <w:ins w:id="1051" w:author="Vojtěch Bžatek" w:date="2024-05-22T04:34:00Z" w16du:dateUtc="2024-05-22T02:34:00Z">
        <w:r w:rsidR="008175AD">
          <w:rPr>
            <w:sz w:val="22"/>
            <w:szCs w:val="22"/>
            <w:lang w:eastAsia="cs-CZ"/>
          </w:rPr>
          <w:t xml:space="preserve"> A</w:t>
        </w:r>
      </w:ins>
      <w:del w:id="1052" w:author="Vojtěch Bžatek" w:date="2024-05-22T04:34:00Z" w16du:dateUtc="2024-05-22T02:34:00Z">
        <w:r w:rsidDel="008175AD">
          <w:rPr>
            <w:sz w:val="22"/>
            <w:szCs w:val="22"/>
            <w:lang w:eastAsia="cs-CZ"/>
          </w:rPr>
          <w:delText xml:space="preserve"> a</w:delText>
        </w:r>
      </w:del>
      <w:r>
        <w:rPr>
          <w:sz w:val="22"/>
          <w:szCs w:val="22"/>
          <w:lang w:eastAsia="cs-CZ"/>
        </w:rPr>
        <w:t xml:space="preserve"> uvádím kopii </w:t>
      </w:r>
      <w:proofErr w:type="spellStart"/>
      <w:r>
        <w:rPr>
          <w:sz w:val="22"/>
          <w:szCs w:val="22"/>
          <w:lang w:eastAsia="cs-CZ"/>
        </w:rPr>
        <w:t>Jypyter</w:t>
      </w:r>
      <w:proofErr w:type="spellEnd"/>
      <w:r>
        <w:rPr>
          <w:sz w:val="22"/>
          <w:szCs w:val="22"/>
          <w:lang w:eastAsia="cs-CZ"/>
        </w:rPr>
        <w:t xml:space="preserve"> notebooku, který ukazuje obsluhu všech algoritmů v knihovnách „kemAlgLib.py“ a „signAlgLib.py“</w:t>
      </w:r>
    </w:p>
    <w:p w14:paraId="40DC03AB" w14:textId="77777777" w:rsidR="003B25DE" w:rsidRPr="00ED5C66" w:rsidRDefault="003B25DE" w:rsidP="008175AD">
      <w:pPr>
        <w:pStyle w:val="Nadpis3-pododdl"/>
        <w:rPr>
          <w:rFonts w:eastAsia="Calibri"/>
          <w:sz w:val="22"/>
          <w:szCs w:val="22"/>
        </w:rPr>
      </w:pPr>
      <w:bookmarkStart w:id="1053" w:name="_Toc167245467"/>
      <w:proofErr w:type="spellStart"/>
      <w:r>
        <w:t>Pqcrypto</w:t>
      </w:r>
      <w:bookmarkEnd w:id="1053"/>
      <w:proofErr w:type="spellEnd"/>
    </w:p>
    <w:p w14:paraId="538588CB" w14:textId="2E730A3D" w:rsidR="003B25DE" w:rsidRPr="00FD7C29" w:rsidRDefault="003B25DE">
      <w:pPr>
        <w:spacing w:before="0" w:after="120"/>
        <w:ind w:firstLine="284"/>
        <w:jc w:val="both"/>
        <w:rPr>
          <w:sz w:val="22"/>
          <w:szCs w:val="22"/>
        </w:rPr>
        <w:pPrChange w:id="1054" w:author="Vojtěch Bžatek" w:date="2024-05-22T04:35:00Z" w16du:dateUtc="2024-05-22T02:35:00Z">
          <w:pPr>
            <w:spacing w:before="0"/>
            <w:jc w:val="both"/>
          </w:pPr>
        </w:pPrChange>
      </w:pPr>
      <w:r w:rsidRPr="00A924C0">
        <w:rPr>
          <w:sz w:val="22"/>
          <w:szCs w:val="22"/>
        </w:rPr>
        <w:t xml:space="preserve">Balíček </w:t>
      </w:r>
      <w:proofErr w:type="spellStart"/>
      <w:r w:rsidRPr="00A924C0">
        <w:rPr>
          <w:sz w:val="22"/>
          <w:szCs w:val="22"/>
        </w:rPr>
        <w:t>pqcrypto</w:t>
      </w:r>
      <w:proofErr w:type="spellEnd"/>
      <w:r w:rsidRPr="00A924C0">
        <w:rPr>
          <w:sz w:val="22"/>
          <w:szCs w:val="22"/>
        </w:rPr>
        <w:t xml:space="preserve"> je volně dostupnou sadou post-kvantových algoritmů dostupn</w:t>
      </w:r>
      <w:r>
        <w:rPr>
          <w:sz w:val="22"/>
          <w:szCs w:val="22"/>
        </w:rPr>
        <w:t>ou</w:t>
      </w:r>
      <w:r w:rsidRPr="00A924C0">
        <w:rPr>
          <w:sz w:val="22"/>
          <w:szCs w:val="22"/>
        </w:rPr>
        <w:t xml:space="preserve"> na </w:t>
      </w:r>
      <w:r w:rsidR="00962385">
        <w:fldChar w:fldCharType="begin"/>
      </w:r>
      <w:r w:rsidR="00962385">
        <w:instrText>HYPERLINK "https://github.com/kpdemetriou/pqcrypto"</w:instrText>
      </w:r>
      <w:r w:rsidR="00962385">
        <w:fldChar w:fldCharType="separate"/>
      </w:r>
      <w:r w:rsidRPr="00A924C0">
        <w:rPr>
          <w:rStyle w:val="Hypertextovodkaz"/>
          <w:sz w:val="22"/>
          <w:szCs w:val="22"/>
        </w:rPr>
        <w:t>https://github.com/kpdemetriou/pqcrypto</w:t>
      </w:r>
      <w:r w:rsidR="00962385">
        <w:rPr>
          <w:rStyle w:val="Hypertextovodkaz"/>
          <w:sz w:val="22"/>
          <w:szCs w:val="22"/>
        </w:rPr>
        <w:fldChar w:fldCharType="end"/>
      </w:r>
      <w:r w:rsidRPr="00A924C0">
        <w:rPr>
          <w:sz w:val="22"/>
          <w:szCs w:val="22"/>
        </w:rPr>
        <w:t xml:space="preserve">. Umožňuje instalaci i jako python knihovnu pomocí příkazu „pip </w:t>
      </w:r>
      <w:proofErr w:type="spellStart"/>
      <w:r w:rsidRPr="00A924C0">
        <w:rPr>
          <w:sz w:val="22"/>
          <w:szCs w:val="22"/>
        </w:rPr>
        <w:t>install</w:t>
      </w:r>
      <w:proofErr w:type="spellEnd"/>
      <w:r w:rsidRPr="00A924C0">
        <w:rPr>
          <w:sz w:val="22"/>
          <w:szCs w:val="22"/>
        </w:rPr>
        <w:t xml:space="preserve"> </w:t>
      </w:r>
      <w:proofErr w:type="spellStart"/>
      <w:r w:rsidRPr="00A924C0">
        <w:rPr>
          <w:sz w:val="22"/>
          <w:szCs w:val="22"/>
        </w:rPr>
        <w:t>pqcrypto</w:t>
      </w:r>
      <w:proofErr w:type="spellEnd"/>
      <w:r w:rsidRPr="00A924C0">
        <w:rPr>
          <w:sz w:val="22"/>
          <w:szCs w:val="22"/>
        </w:rPr>
        <w:t xml:space="preserve">“. Nicméně instalace, i když nezobrazí žádnou chybovou hlášku, selže. V adresáři knihoven prostředí Python se </w:t>
      </w:r>
      <w:proofErr w:type="gramStart"/>
      <w:r w:rsidRPr="00A924C0">
        <w:rPr>
          <w:sz w:val="22"/>
          <w:szCs w:val="22"/>
        </w:rPr>
        <w:t>vytvoří</w:t>
      </w:r>
      <w:proofErr w:type="gramEnd"/>
      <w:r w:rsidRPr="00A924C0">
        <w:rPr>
          <w:sz w:val="22"/>
          <w:szCs w:val="22"/>
        </w:rPr>
        <w:t xml:space="preserve"> prázdná složka „</w:t>
      </w:r>
      <w:proofErr w:type="spellStart"/>
      <w:r w:rsidRPr="00A924C0">
        <w:rPr>
          <w:sz w:val="22"/>
          <w:szCs w:val="22"/>
        </w:rPr>
        <w:t>pqcrypto</w:t>
      </w:r>
      <w:proofErr w:type="spellEnd"/>
      <w:r w:rsidRPr="00A924C0">
        <w:rPr>
          <w:sz w:val="22"/>
          <w:szCs w:val="22"/>
        </w:rPr>
        <w:t xml:space="preserve">“, která neobsahuje zdrojové kódy pro práci s post-kvantovými algoritmy. Tuto chybu lze obejít. </w:t>
      </w:r>
      <w:proofErr w:type="gramStart"/>
      <w:r>
        <w:rPr>
          <w:sz w:val="22"/>
          <w:szCs w:val="22"/>
        </w:rPr>
        <w:t>Postačí</w:t>
      </w:r>
      <w:proofErr w:type="gramEnd"/>
      <w:r>
        <w:rPr>
          <w:sz w:val="22"/>
          <w:szCs w:val="22"/>
        </w:rPr>
        <w:t xml:space="preserve"> si stáhnout </w:t>
      </w:r>
      <w:proofErr w:type="spellStart"/>
      <w:r>
        <w:rPr>
          <w:sz w:val="22"/>
          <w:szCs w:val="22"/>
        </w:rPr>
        <w:t>git</w:t>
      </w:r>
      <w:proofErr w:type="spellEnd"/>
      <w:r>
        <w:rPr>
          <w:sz w:val="22"/>
          <w:szCs w:val="22"/>
        </w:rPr>
        <w:t xml:space="preserve"> </w:t>
      </w:r>
      <w:proofErr w:type="spellStart"/>
      <w:r>
        <w:rPr>
          <w:sz w:val="22"/>
          <w:szCs w:val="22"/>
        </w:rPr>
        <w:t>repozitář</w:t>
      </w:r>
      <w:proofErr w:type="spellEnd"/>
      <w:r>
        <w:rPr>
          <w:sz w:val="22"/>
          <w:szCs w:val="22"/>
        </w:rPr>
        <w:t xml:space="preserve"> z uvedeného odkazu výše a v hlavní adresáři </w:t>
      </w:r>
      <w:proofErr w:type="spellStart"/>
      <w:r>
        <w:rPr>
          <w:sz w:val="22"/>
          <w:szCs w:val="22"/>
        </w:rPr>
        <w:t>repozitáře</w:t>
      </w:r>
      <w:proofErr w:type="spellEnd"/>
      <w:r>
        <w:rPr>
          <w:sz w:val="22"/>
          <w:szCs w:val="22"/>
        </w:rPr>
        <w:t xml:space="preserve"> spustit příkaz „</w:t>
      </w:r>
      <w:r w:rsidRPr="00A924C0">
        <w:rPr>
          <w:sz w:val="22"/>
          <w:szCs w:val="22"/>
        </w:rPr>
        <w:t>python compile.py</w:t>
      </w:r>
      <w:r>
        <w:rPr>
          <w:sz w:val="22"/>
          <w:szCs w:val="22"/>
        </w:rPr>
        <w:t>“. Ten bude několik minut kompilovat přiložené zdrojové kódy programovacího jazyka C. Po skončení vzniknou dva adresáře „_</w:t>
      </w:r>
      <w:proofErr w:type="spellStart"/>
      <w:r>
        <w:rPr>
          <w:sz w:val="22"/>
          <w:szCs w:val="22"/>
        </w:rPr>
        <w:t>kem</w:t>
      </w:r>
      <w:proofErr w:type="spellEnd"/>
      <w:r>
        <w:rPr>
          <w:sz w:val="22"/>
          <w:szCs w:val="22"/>
        </w:rPr>
        <w:t xml:space="preserve">“ a „_sign“, které </w:t>
      </w:r>
      <w:del w:id="1055" w:author="Administrator" w:date="2024-04-29T13:04:00Z">
        <w:r w:rsidDel="00A20129">
          <w:rPr>
            <w:sz w:val="22"/>
            <w:szCs w:val="22"/>
          </w:rPr>
          <w:delText xml:space="preserve">obsahují </w:delText>
        </w:r>
      </w:del>
      <w:ins w:id="1056" w:author="Administrator" w:date="2024-04-29T13:04:00Z">
        <w:r w:rsidR="00A20129">
          <w:rPr>
            <w:sz w:val="22"/>
            <w:szCs w:val="22"/>
          </w:rPr>
          <w:t xml:space="preserve">lze použít jako </w:t>
        </w:r>
      </w:ins>
      <w:r>
        <w:rPr>
          <w:sz w:val="22"/>
          <w:szCs w:val="22"/>
        </w:rPr>
        <w:t xml:space="preserve">python knihovny pro práci s post-kvantovými algoritmy. Tyto dva adresáře, které </w:t>
      </w:r>
      <w:r w:rsidRPr="00FD7C29">
        <w:rPr>
          <w:sz w:val="22"/>
          <w:szCs w:val="22"/>
        </w:rPr>
        <w:t xml:space="preserve">byly </w:t>
      </w:r>
      <w:r w:rsidRPr="00FD7C29">
        <w:rPr>
          <w:sz w:val="22"/>
          <w:szCs w:val="22"/>
        </w:rPr>
        <w:lastRenderedPageBreak/>
        <w:t>zkompilovány mimo balíček Python knihoven je potřeba vzít a vložit je adresáře „</w:t>
      </w:r>
      <w:proofErr w:type="spellStart"/>
      <w:r w:rsidRPr="00FD7C29">
        <w:rPr>
          <w:sz w:val="22"/>
          <w:szCs w:val="22"/>
        </w:rPr>
        <w:t>pqcrypto</w:t>
      </w:r>
      <w:proofErr w:type="spellEnd"/>
      <w:r w:rsidRPr="00FD7C29">
        <w:rPr>
          <w:sz w:val="22"/>
          <w:szCs w:val="22"/>
        </w:rPr>
        <w:t xml:space="preserve">“ vytvořeného dříve příkazem „pip </w:t>
      </w:r>
      <w:proofErr w:type="spellStart"/>
      <w:r w:rsidRPr="00FD7C29">
        <w:rPr>
          <w:sz w:val="22"/>
          <w:szCs w:val="22"/>
        </w:rPr>
        <w:t>install</w:t>
      </w:r>
      <w:proofErr w:type="spellEnd"/>
      <w:r w:rsidRPr="00FD7C29">
        <w:rPr>
          <w:sz w:val="22"/>
          <w:szCs w:val="22"/>
        </w:rPr>
        <w:t xml:space="preserve"> </w:t>
      </w:r>
      <w:proofErr w:type="spellStart"/>
      <w:r w:rsidRPr="00FD7C29">
        <w:rPr>
          <w:sz w:val="22"/>
          <w:szCs w:val="22"/>
        </w:rPr>
        <w:t>pqcrypto</w:t>
      </w:r>
      <w:proofErr w:type="spellEnd"/>
      <w:r w:rsidRPr="00FD7C29">
        <w:rPr>
          <w:sz w:val="22"/>
          <w:szCs w:val="22"/>
        </w:rPr>
        <w:t>“.</w:t>
      </w:r>
    </w:p>
    <w:p w14:paraId="44DDAD23" w14:textId="7BF77DA0" w:rsidR="003B25DE" w:rsidRPr="00FD7C29" w:rsidRDefault="003B25DE">
      <w:pPr>
        <w:spacing w:before="0" w:after="120"/>
        <w:ind w:firstLine="397"/>
        <w:jc w:val="both"/>
        <w:rPr>
          <w:sz w:val="22"/>
          <w:szCs w:val="22"/>
        </w:rPr>
        <w:pPrChange w:id="1057" w:author="Vojtěch Bžatek" w:date="2024-05-22T04:35:00Z" w16du:dateUtc="2024-05-22T02:35:00Z">
          <w:pPr>
            <w:spacing w:before="0"/>
            <w:ind w:firstLine="397"/>
            <w:jc w:val="both"/>
          </w:pPr>
        </w:pPrChange>
      </w:pPr>
      <w:r w:rsidRPr="00FD7C29">
        <w:rPr>
          <w:sz w:val="22"/>
          <w:szCs w:val="22"/>
        </w:rPr>
        <w:t>Balíček poskytuje všechny vybrané post-kvantové algoritmy a několik dalších, které nepostoupil</w:t>
      </w:r>
      <w:ins w:id="1058" w:author="Administrator" w:date="2024-04-29T13:04:00Z">
        <w:r w:rsidR="00A20129" w:rsidRPr="00FD7C29">
          <w:rPr>
            <w:sz w:val="22"/>
            <w:szCs w:val="22"/>
          </w:rPr>
          <w:t>y</w:t>
        </w:r>
      </w:ins>
      <w:del w:id="1059" w:author="Administrator" w:date="2024-04-29T13:04:00Z">
        <w:r w:rsidRPr="00FD7C29" w:rsidDel="00A20129">
          <w:rPr>
            <w:sz w:val="22"/>
            <w:szCs w:val="22"/>
          </w:rPr>
          <w:delText>i</w:delText>
        </w:r>
      </w:del>
      <w:r w:rsidRPr="00FD7C29">
        <w:rPr>
          <w:sz w:val="22"/>
          <w:szCs w:val="22"/>
        </w:rPr>
        <w:t xml:space="preserve"> do posledního kola. CRYSTALS-</w:t>
      </w:r>
      <w:proofErr w:type="spellStart"/>
      <w:r w:rsidRPr="00FD7C29">
        <w:rPr>
          <w:sz w:val="22"/>
          <w:szCs w:val="22"/>
        </w:rPr>
        <w:t>Kyber</w:t>
      </w:r>
      <w:proofErr w:type="spellEnd"/>
      <w:r w:rsidRPr="00FD7C29">
        <w:rPr>
          <w:sz w:val="22"/>
          <w:szCs w:val="22"/>
        </w:rPr>
        <w:t xml:space="preserve"> má v tomto balíčku šest verzí </w:t>
      </w:r>
      <w:commentRangeStart w:id="1060"/>
      <w:r w:rsidRPr="00FD7C29">
        <w:rPr>
          <w:sz w:val="22"/>
          <w:szCs w:val="22"/>
        </w:rPr>
        <w:t>(</w:t>
      </w:r>
      <w:r w:rsidRPr="00FD7C29">
        <w:rPr>
          <w:sz w:val="22"/>
          <w:szCs w:val="22"/>
          <w:rPrChange w:id="1061" w:author="Vojtěch Bžatek" w:date="2024-05-21T12:18:00Z" w16du:dateUtc="2024-05-21T10:18:00Z">
            <w:rPr/>
          </w:rPrChange>
        </w:rPr>
        <w:t>Kyber512, Kyber512_</w:t>
      </w:r>
      <w:proofErr w:type="gramStart"/>
      <w:r w:rsidRPr="00FD7C29">
        <w:rPr>
          <w:sz w:val="22"/>
          <w:szCs w:val="22"/>
          <w:rPrChange w:id="1062" w:author="Vojtěch Bžatek" w:date="2024-05-21T12:18:00Z" w16du:dateUtc="2024-05-21T10:18:00Z">
            <w:rPr/>
          </w:rPrChange>
        </w:rPr>
        <w:t>90s</w:t>
      </w:r>
      <w:proofErr w:type="gramEnd"/>
      <w:r w:rsidRPr="00FD7C29">
        <w:rPr>
          <w:sz w:val="22"/>
          <w:szCs w:val="22"/>
          <w:rPrChange w:id="1063" w:author="Vojtěch Bžatek" w:date="2024-05-21T12:18:00Z" w16du:dateUtc="2024-05-21T10:18:00Z">
            <w:rPr/>
          </w:rPrChange>
        </w:rPr>
        <w:t>, Kyber768, Kyber768_90s, Kyber1024, Kyber1024_90s</w:t>
      </w:r>
      <w:r w:rsidRPr="00FD7C29">
        <w:rPr>
          <w:sz w:val="22"/>
          <w:szCs w:val="22"/>
        </w:rPr>
        <w:t>)</w:t>
      </w:r>
      <w:commentRangeEnd w:id="1060"/>
      <w:r w:rsidR="00A20129" w:rsidRPr="00FD7C29">
        <w:rPr>
          <w:rStyle w:val="Odkaznakoment"/>
          <w:sz w:val="22"/>
          <w:szCs w:val="22"/>
          <w:rPrChange w:id="1064" w:author="Vojtěch Bžatek" w:date="2024-05-21T12:18:00Z" w16du:dateUtc="2024-05-21T10:18:00Z">
            <w:rPr>
              <w:rStyle w:val="Odkaznakoment"/>
            </w:rPr>
          </w:rPrChange>
        </w:rPr>
        <w:commentReference w:id="1060"/>
      </w:r>
      <w:r w:rsidRPr="00FD7C29">
        <w:rPr>
          <w:sz w:val="22"/>
          <w:szCs w:val="22"/>
        </w:rPr>
        <w:t>. CRYSTALS-DILITHIUM má verze tři (</w:t>
      </w:r>
      <w:r w:rsidRPr="00FD7C29">
        <w:rPr>
          <w:sz w:val="22"/>
          <w:szCs w:val="22"/>
          <w:rPrChange w:id="1065" w:author="Vojtěch Bžatek" w:date="2024-05-21T12:18:00Z" w16du:dateUtc="2024-05-21T10:18:00Z">
            <w:rPr/>
          </w:rPrChange>
        </w:rPr>
        <w:t>dilithium2, dilithium3, dilithium4</w:t>
      </w:r>
      <w:r w:rsidRPr="00FD7C29">
        <w:rPr>
          <w:sz w:val="22"/>
          <w:szCs w:val="22"/>
        </w:rPr>
        <w:t xml:space="preserve">). </w:t>
      </w:r>
      <w:proofErr w:type="spellStart"/>
      <w:r w:rsidRPr="00FD7C29">
        <w:rPr>
          <w:sz w:val="22"/>
          <w:szCs w:val="22"/>
        </w:rPr>
        <w:t>Falcon</w:t>
      </w:r>
      <w:proofErr w:type="spellEnd"/>
      <w:r w:rsidRPr="00FD7C29">
        <w:rPr>
          <w:sz w:val="22"/>
          <w:szCs w:val="22"/>
        </w:rPr>
        <w:t xml:space="preserve"> má verze dvě (</w:t>
      </w:r>
      <w:r w:rsidRPr="00FD7C29">
        <w:rPr>
          <w:sz w:val="22"/>
          <w:szCs w:val="22"/>
          <w:rPrChange w:id="1066" w:author="Vojtěch Bžatek" w:date="2024-05-21T12:18:00Z" w16du:dateUtc="2024-05-21T10:18:00Z">
            <w:rPr/>
          </w:rPrChange>
        </w:rPr>
        <w:t xml:space="preserve">falcon512 a falcon1024). </w:t>
      </w:r>
      <w:r w:rsidRPr="00FD7C29">
        <w:rPr>
          <w:sz w:val="22"/>
          <w:szCs w:val="22"/>
        </w:rPr>
        <w:t>Největší počet verzí má rodina algoritmů SPHINCS+, která má verzí třicet šest (</w:t>
      </w:r>
      <w:r w:rsidRPr="00FD7C29">
        <w:rPr>
          <w:sz w:val="22"/>
          <w:szCs w:val="22"/>
          <w:rPrChange w:id="1067" w:author="Vojtěch Bžatek" w:date="2024-05-21T12:18:00Z" w16du:dateUtc="2024-05-21T10:18:00Z">
            <w:rPr/>
          </w:rPrChange>
        </w:rPr>
        <w:t>sphincs_haraka_128f_robust, sphincs_haraka_128f_simple, sphincs_haraka_128s_robust, sphincs_haraka_128s_simple, sphincs_haraka_192f_robust, sphincs_haraka_192f_simple, sphincs_haraka_192s_robust, sphincs_haraka_192s_simple, sphincs_haraka_256f_robust, sphincs_haraka_256f_simple, sphincs_haraka_256s_robust, sphincs_haraka_256s_simple, sphincs_sha256_128f_robust, sphincs_sha256_128f_simple, sphincs_sha256_128s_robust, sphincs_sha256_128s_simple, sphincs_sha256_192f_robust, sphincs_sha256_192f_simple, sphincs_sha256_192s_robust, sphincs_sha256_192s_simple, sphincs_sha256_256f_robust, sphincs_sha256_256f_simple, sphincs_sha256_256s_robust, sphincs_sha256_256s_simple, sphincs_shake256_128f_robust, sphincs_shake256_128f_simple, sphincs_shake256_128s_robust, sphincs_shake256_128s_simple, sphincs_shake256_192f_robust, sphincs_shake256_192f_simple, sphincs_shake256_192s_robust, sphincs_shake256_192s_simple, sphincs_shake256_256f_robust, sphincs_shake256_256f_simple, sphincs_shake256_256s_robust, sphincs_shake256_256s_simple</w:t>
      </w:r>
      <w:r w:rsidRPr="00FD7C29">
        <w:rPr>
          <w:sz w:val="22"/>
          <w:szCs w:val="22"/>
        </w:rPr>
        <w:t>).</w:t>
      </w:r>
    </w:p>
    <w:p w14:paraId="0747E5F2" w14:textId="77777777" w:rsidR="003B25DE" w:rsidRPr="00FD7C29" w:rsidRDefault="003B25DE">
      <w:pPr>
        <w:spacing w:before="0"/>
        <w:ind w:firstLine="284"/>
        <w:jc w:val="both"/>
        <w:rPr>
          <w:sz w:val="22"/>
          <w:szCs w:val="22"/>
        </w:rPr>
        <w:pPrChange w:id="1068" w:author="Vojtěch Bžatek" w:date="2024-05-22T04:35:00Z" w16du:dateUtc="2024-05-22T02:35:00Z">
          <w:pPr>
            <w:spacing w:before="0"/>
            <w:jc w:val="both"/>
          </w:pPr>
        </w:pPrChange>
      </w:pPr>
      <w:r w:rsidRPr="00FD7C29">
        <w:rPr>
          <w:sz w:val="22"/>
          <w:szCs w:val="22"/>
        </w:rPr>
        <w:t xml:space="preserve">Kromě vybraných post-kvantových algoritmů, balíček poskytuje také algoritmy </w:t>
      </w:r>
      <w:proofErr w:type="spellStart"/>
      <w:r w:rsidRPr="00FD7C29">
        <w:rPr>
          <w:sz w:val="22"/>
          <w:szCs w:val="22"/>
        </w:rPr>
        <w:t>FireSaber</w:t>
      </w:r>
      <w:proofErr w:type="spellEnd"/>
      <w:r w:rsidRPr="00FD7C29">
        <w:rPr>
          <w:sz w:val="22"/>
          <w:szCs w:val="22"/>
        </w:rPr>
        <w:t xml:space="preserve">, </w:t>
      </w:r>
      <w:proofErr w:type="spellStart"/>
      <w:r w:rsidRPr="00FD7C29">
        <w:rPr>
          <w:sz w:val="22"/>
          <w:szCs w:val="22"/>
        </w:rPr>
        <w:t>FrodoKEM</w:t>
      </w:r>
      <w:proofErr w:type="spellEnd"/>
      <w:r w:rsidRPr="00FD7C29">
        <w:rPr>
          <w:sz w:val="22"/>
          <w:szCs w:val="22"/>
        </w:rPr>
        <w:t xml:space="preserve">, </w:t>
      </w:r>
      <w:proofErr w:type="spellStart"/>
      <w:r w:rsidRPr="00FD7C29">
        <w:rPr>
          <w:sz w:val="22"/>
          <w:szCs w:val="22"/>
        </w:rPr>
        <w:t>McEliece</w:t>
      </w:r>
      <w:proofErr w:type="spellEnd"/>
      <w:r w:rsidRPr="00FD7C29">
        <w:rPr>
          <w:sz w:val="22"/>
          <w:szCs w:val="22"/>
        </w:rPr>
        <w:t xml:space="preserve">, </w:t>
      </w:r>
      <w:proofErr w:type="spellStart"/>
      <w:r w:rsidRPr="00FD7C29">
        <w:rPr>
          <w:sz w:val="22"/>
          <w:szCs w:val="22"/>
        </w:rPr>
        <w:t>NTRUEncrypt</w:t>
      </w:r>
      <w:proofErr w:type="spellEnd"/>
      <w:r w:rsidRPr="00FD7C29">
        <w:rPr>
          <w:sz w:val="22"/>
          <w:szCs w:val="22"/>
        </w:rPr>
        <w:t xml:space="preserve">, </w:t>
      </w:r>
      <w:proofErr w:type="spellStart"/>
      <w:r w:rsidRPr="00FD7C29">
        <w:rPr>
          <w:sz w:val="22"/>
          <w:szCs w:val="22"/>
        </w:rPr>
        <w:t>Saber</w:t>
      </w:r>
      <w:proofErr w:type="spellEnd"/>
      <w:r w:rsidRPr="00FD7C29">
        <w:rPr>
          <w:sz w:val="22"/>
          <w:szCs w:val="22"/>
        </w:rPr>
        <w:t xml:space="preserve"> a </w:t>
      </w:r>
      <w:proofErr w:type="spellStart"/>
      <w:r w:rsidRPr="00FD7C29">
        <w:rPr>
          <w:sz w:val="22"/>
          <w:szCs w:val="22"/>
        </w:rPr>
        <w:t>Rainbow</w:t>
      </w:r>
      <w:proofErr w:type="spellEnd"/>
      <w:r w:rsidRPr="00FD7C29">
        <w:rPr>
          <w:sz w:val="22"/>
          <w:szCs w:val="22"/>
        </w:rPr>
        <w:t>, ale ty jsem nepoužil, protože tyto algoritmy zatím nebyly vybrány.</w:t>
      </w:r>
    </w:p>
    <w:p w14:paraId="6C4D1A4D" w14:textId="77777777" w:rsidR="003B25DE" w:rsidRDefault="003B25DE" w:rsidP="008175AD">
      <w:pPr>
        <w:pStyle w:val="Nadpis3-pododdl"/>
      </w:pPr>
      <w:bookmarkStart w:id="1069" w:name="_Toc167245468"/>
      <w:r>
        <w:t>KYBER_PY</w:t>
      </w:r>
      <w:bookmarkEnd w:id="1069"/>
    </w:p>
    <w:p w14:paraId="64F6EE50" w14:textId="30DF31D6" w:rsidR="003B25DE" w:rsidRPr="00B55301" w:rsidRDefault="003B25DE">
      <w:pPr>
        <w:ind w:firstLine="284"/>
        <w:jc w:val="both"/>
        <w:rPr>
          <w:sz w:val="22"/>
          <w:szCs w:val="22"/>
        </w:rPr>
        <w:pPrChange w:id="1070" w:author="Vojtěch Bžatek" w:date="2024-05-22T04:35:00Z" w16du:dateUtc="2024-05-22T02:35:00Z">
          <w:pPr>
            <w:jc w:val="both"/>
          </w:pPr>
        </w:pPrChange>
      </w:pPr>
      <w:proofErr w:type="spellStart"/>
      <w:r w:rsidRPr="00B55301">
        <w:rPr>
          <w:sz w:val="22"/>
          <w:szCs w:val="22"/>
        </w:rPr>
        <w:t>Github</w:t>
      </w:r>
      <w:proofErr w:type="spellEnd"/>
      <w:r w:rsidRPr="00B55301">
        <w:rPr>
          <w:sz w:val="22"/>
          <w:szCs w:val="22"/>
        </w:rPr>
        <w:t xml:space="preserve"> </w:t>
      </w:r>
      <w:proofErr w:type="spellStart"/>
      <w:r w:rsidRPr="00B55301">
        <w:rPr>
          <w:sz w:val="22"/>
          <w:szCs w:val="22"/>
        </w:rPr>
        <w:t>repozitář</w:t>
      </w:r>
      <w:proofErr w:type="spellEnd"/>
      <w:r w:rsidRPr="00B55301">
        <w:rPr>
          <w:sz w:val="22"/>
          <w:szCs w:val="22"/>
        </w:rPr>
        <w:t xml:space="preserve"> od uživatele </w:t>
      </w:r>
      <w:proofErr w:type="spellStart"/>
      <w:r w:rsidRPr="00B55301">
        <w:rPr>
          <w:sz w:val="22"/>
          <w:szCs w:val="22"/>
        </w:rPr>
        <w:t>GiacomoPope</w:t>
      </w:r>
      <w:proofErr w:type="spellEnd"/>
      <w:r w:rsidRPr="00B55301">
        <w:rPr>
          <w:sz w:val="22"/>
          <w:szCs w:val="22"/>
        </w:rPr>
        <w:t xml:space="preserve"> jsem získal </w:t>
      </w:r>
      <w:commentRangeStart w:id="1071"/>
      <w:commentRangeStart w:id="1072"/>
      <w:r w:rsidRPr="00B55301">
        <w:rPr>
          <w:sz w:val="22"/>
          <w:szCs w:val="22"/>
        </w:rPr>
        <w:t xml:space="preserve">z </w:t>
      </w:r>
      <w:r w:rsidR="00962385">
        <w:fldChar w:fldCharType="begin"/>
      </w:r>
      <w:r w:rsidR="00962385">
        <w:instrText>HYPERLINK "https://github.com/GiacomoPope/kyber-py"</w:instrText>
      </w:r>
      <w:r w:rsidR="00962385">
        <w:fldChar w:fldCharType="separate"/>
      </w:r>
      <w:r w:rsidRPr="00B55301">
        <w:rPr>
          <w:rStyle w:val="Hypertextovodkaz"/>
          <w:sz w:val="22"/>
          <w:szCs w:val="22"/>
        </w:rPr>
        <w:t>https://github.com/GiacomoPope/kyber-py</w:t>
      </w:r>
      <w:r w:rsidR="00962385">
        <w:rPr>
          <w:rStyle w:val="Hypertextovodkaz"/>
          <w:sz w:val="22"/>
          <w:szCs w:val="22"/>
        </w:rPr>
        <w:fldChar w:fldCharType="end"/>
      </w:r>
      <w:commentRangeEnd w:id="1071"/>
      <w:r w:rsidR="00A20129">
        <w:rPr>
          <w:rStyle w:val="Odkaznakoment"/>
        </w:rPr>
        <w:commentReference w:id="1071"/>
      </w:r>
      <w:commentRangeEnd w:id="1072"/>
      <w:r w:rsidR="00A66EEB">
        <w:rPr>
          <w:rStyle w:val="Odkaznakoment"/>
        </w:rPr>
        <w:commentReference w:id="1072"/>
      </w:r>
      <w:ins w:id="1073" w:author="Vojtěch Bžatek" w:date="2024-05-22T12:13:00Z" w16du:dateUtc="2024-05-22T10:13:00Z">
        <w:r w:rsidR="00B971C8" w:rsidRPr="00B55301">
          <w:rPr>
            <w:sz w:val="22"/>
            <w:szCs w:val="22"/>
          </w:rPr>
          <w:t xml:space="preserve"> </w:t>
        </w:r>
        <w:r w:rsidR="00B971C8">
          <w:rPr>
            <w:sz w:val="22"/>
            <w:szCs w:val="22"/>
          </w:rPr>
          <w:t>[49]</w:t>
        </w:r>
      </w:ins>
      <w:r w:rsidRPr="00B55301">
        <w:rPr>
          <w:sz w:val="22"/>
          <w:szCs w:val="22"/>
        </w:rPr>
        <w:t>. Autor čerpal z autorské dokumentace algoritmu KRYSTALS-</w:t>
      </w:r>
      <w:proofErr w:type="spellStart"/>
      <w:r w:rsidRPr="00B55301">
        <w:rPr>
          <w:sz w:val="22"/>
          <w:szCs w:val="22"/>
        </w:rPr>
        <w:t>Kyber</w:t>
      </w:r>
      <w:proofErr w:type="spellEnd"/>
      <w:r>
        <w:rPr>
          <w:sz w:val="22"/>
          <w:szCs w:val="22"/>
        </w:rPr>
        <w:t xml:space="preserve"> a </w:t>
      </w:r>
      <w:r w:rsidRPr="00B55301">
        <w:rPr>
          <w:sz w:val="22"/>
          <w:szCs w:val="22"/>
        </w:rPr>
        <w:t xml:space="preserve">podle instrukcí převedl matematické rovnice do spustitelného kódu jazyka Python. </w:t>
      </w:r>
      <w:proofErr w:type="spellStart"/>
      <w:r w:rsidRPr="00B55301">
        <w:rPr>
          <w:sz w:val="22"/>
          <w:szCs w:val="22"/>
        </w:rPr>
        <w:t>Repozitář</w:t>
      </w:r>
      <w:proofErr w:type="spellEnd"/>
      <w:r w:rsidRPr="00B55301">
        <w:rPr>
          <w:sz w:val="22"/>
          <w:szCs w:val="22"/>
        </w:rPr>
        <w:t xml:space="preserve"> obsahuje přístupový soubor kyber.py jenž má v sobě tři třídy: Kyber512, Kyber768</w:t>
      </w:r>
      <w:r>
        <w:rPr>
          <w:sz w:val="22"/>
          <w:szCs w:val="22"/>
        </w:rPr>
        <w:t xml:space="preserve"> a </w:t>
      </w:r>
      <w:r w:rsidRPr="00B55301">
        <w:rPr>
          <w:sz w:val="22"/>
          <w:szCs w:val="22"/>
        </w:rPr>
        <w:t xml:space="preserve">Kyber1024. Je tedy možné si vybrat mezi všemi základními verzemi algoritmy </w:t>
      </w:r>
      <w:proofErr w:type="spellStart"/>
      <w:r w:rsidRPr="00B55301">
        <w:rPr>
          <w:sz w:val="22"/>
          <w:szCs w:val="22"/>
        </w:rPr>
        <w:t>Kyber</w:t>
      </w:r>
      <w:proofErr w:type="spellEnd"/>
      <w:r w:rsidRPr="00B55301">
        <w:rPr>
          <w:sz w:val="22"/>
          <w:szCs w:val="22"/>
        </w:rPr>
        <w:t>, ale neposkytuje modifikace pro hardwarovou podporu symetrických primitiv. Jejich rozdíly jsem uvedl v kapitole 2.5.3.</w:t>
      </w:r>
    </w:p>
    <w:p w14:paraId="70215418" w14:textId="77777777" w:rsidR="003B25DE" w:rsidRDefault="003B25DE" w:rsidP="008175AD">
      <w:pPr>
        <w:pStyle w:val="Nadpis3-pododdl"/>
      </w:pPr>
      <w:bookmarkStart w:id="1074" w:name="_Toc167245469"/>
      <w:proofErr w:type="spellStart"/>
      <w:r>
        <w:lastRenderedPageBreak/>
        <w:t>FALCON_official</w:t>
      </w:r>
      <w:bookmarkEnd w:id="1074"/>
      <w:proofErr w:type="spellEnd"/>
    </w:p>
    <w:p w14:paraId="49A3FF2D" w14:textId="4665A854" w:rsidR="003B25DE" w:rsidRPr="00C05C0F" w:rsidRDefault="003B25DE">
      <w:pPr>
        <w:ind w:firstLine="284"/>
        <w:jc w:val="both"/>
        <w:pPrChange w:id="1075" w:author="Vojtěch Bžatek" w:date="2024-05-22T04:36:00Z" w16du:dateUtc="2024-05-22T02:36:00Z">
          <w:pPr>
            <w:jc w:val="both"/>
          </w:pPr>
        </w:pPrChange>
      </w:pPr>
      <w:r w:rsidRPr="00B55301">
        <w:rPr>
          <w:sz w:val="22"/>
          <w:szCs w:val="22"/>
        </w:rPr>
        <w:t xml:space="preserve">Autoři podpisového algoritmu </w:t>
      </w:r>
      <w:proofErr w:type="spellStart"/>
      <w:r w:rsidRPr="00B55301">
        <w:rPr>
          <w:sz w:val="22"/>
          <w:szCs w:val="22"/>
        </w:rPr>
        <w:t>Falcon</w:t>
      </w:r>
      <w:proofErr w:type="spellEnd"/>
      <w:r w:rsidR="00C05C0F">
        <w:rPr>
          <w:sz w:val="22"/>
          <w:szCs w:val="22"/>
        </w:rPr>
        <w:t xml:space="preserve"> </w:t>
      </w:r>
      <w:r w:rsidRPr="00B55301">
        <w:rPr>
          <w:sz w:val="22"/>
          <w:szCs w:val="22"/>
        </w:rPr>
        <w:t>na sv</w:t>
      </w:r>
      <w:r w:rsidR="00C05C0F">
        <w:rPr>
          <w:sz w:val="22"/>
          <w:szCs w:val="22"/>
        </w:rPr>
        <w:t>ém webu</w:t>
      </w:r>
      <w:del w:id="1076" w:author="Administrator" w:date="2024-04-29T13:06:00Z">
        <w:r w:rsidR="00C05C0F" w:rsidDel="00A20129">
          <w:rPr>
            <w:sz w:val="22"/>
            <w:szCs w:val="22"/>
          </w:rPr>
          <w:delText xml:space="preserve"> </w:delText>
        </w:r>
      </w:del>
      <w:r w:rsidR="00C05C0F">
        <w:rPr>
          <w:sz w:val="22"/>
          <w:szCs w:val="22"/>
        </w:rPr>
        <w:t xml:space="preserve"> </w:t>
      </w:r>
      <w:r w:rsidRPr="00B55301">
        <w:rPr>
          <w:sz w:val="22"/>
          <w:szCs w:val="22"/>
        </w:rPr>
        <w:t xml:space="preserve">poskytli </w:t>
      </w:r>
      <w:r w:rsidR="00E636C7">
        <w:rPr>
          <w:sz w:val="22"/>
          <w:szCs w:val="22"/>
        </w:rPr>
        <w:t>odkaz</w:t>
      </w:r>
      <w:r w:rsidR="00C05C0F">
        <w:rPr>
          <w:sz w:val="22"/>
          <w:szCs w:val="22"/>
        </w:rPr>
        <w:t xml:space="preserve"> </w:t>
      </w:r>
      <w:r w:rsidR="00E636C7">
        <w:rPr>
          <w:sz w:val="22"/>
          <w:szCs w:val="22"/>
        </w:rPr>
        <w:t xml:space="preserve">na jejich </w:t>
      </w:r>
      <w:r w:rsidRPr="00B55301">
        <w:rPr>
          <w:sz w:val="22"/>
          <w:szCs w:val="22"/>
        </w:rPr>
        <w:t xml:space="preserve">implementaci algoritmu pro jazyk Python </w:t>
      </w:r>
      <w:r w:rsidR="00C05C0F">
        <w:rPr>
          <w:sz w:val="22"/>
          <w:szCs w:val="22"/>
        </w:rPr>
        <w:t>[</w:t>
      </w:r>
      <w:del w:id="1077" w:author="Vojtěch Bžatek" w:date="2024-05-22T11:51:00Z" w16du:dateUtc="2024-05-22T09:51:00Z">
        <w:r w:rsidR="00C05C0F" w:rsidDel="00330831">
          <w:rPr>
            <w:sz w:val="22"/>
            <w:szCs w:val="22"/>
          </w:rPr>
          <w:delText>h</w:delText>
        </w:r>
      </w:del>
      <w:r w:rsidR="00C05C0F">
        <w:rPr>
          <w:sz w:val="22"/>
          <w:szCs w:val="22"/>
        </w:rPr>
        <w:t>27]</w:t>
      </w:r>
      <w:r w:rsidRPr="00B55301">
        <w:rPr>
          <w:sz w:val="22"/>
          <w:szCs w:val="22"/>
        </w:rPr>
        <w:t xml:space="preserve">. Jejich implementace formou </w:t>
      </w:r>
      <w:proofErr w:type="spellStart"/>
      <w:r w:rsidRPr="00B55301">
        <w:rPr>
          <w:sz w:val="22"/>
          <w:szCs w:val="22"/>
        </w:rPr>
        <w:t>github</w:t>
      </w:r>
      <w:proofErr w:type="spellEnd"/>
      <w:r w:rsidRPr="00B55301">
        <w:rPr>
          <w:sz w:val="22"/>
          <w:szCs w:val="22"/>
        </w:rPr>
        <w:t xml:space="preserve"> </w:t>
      </w:r>
      <w:proofErr w:type="spellStart"/>
      <w:r w:rsidRPr="00B55301">
        <w:rPr>
          <w:sz w:val="22"/>
          <w:szCs w:val="22"/>
        </w:rPr>
        <w:t>repozitáře</w:t>
      </w:r>
      <w:proofErr w:type="spellEnd"/>
      <w:r w:rsidRPr="00B55301">
        <w:rPr>
          <w:sz w:val="22"/>
          <w:szCs w:val="22"/>
        </w:rPr>
        <w:t xml:space="preserve"> obsahuje obě verze </w:t>
      </w:r>
      <w:proofErr w:type="spellStart"/>
      <w:r w:rsidRPr="00B55301">
        <w:rPr>
          <w:sz w:val="22"/>
          <w:szCs w:val="22"/>
        </w:rPr>
        <w:t>Falconu</w:t>
      </w:r>
      <w:proofErr w:type="spellEnd"/>
      <w:r w:rsidRPr="00B55301">
        <w:rPr>
          <w:sz w:val="22"/>
          <w:szCs w:val="22"/>
        </w:rPr>
        <w:t xml:space="preserve"> (Falcon-512, Falcon-1024). Přístupový</w:t>
      </w:r>
      <w:r>
        <w:rPr>
          <w:sz w:val="22"/>
          <w:szCs w:val="22"/>
        </w:rPr>
        <w:t>m</w:t>
      </w:r>
      <w:r w:rsidRPr="00B55301">
        <w:rPr>
          <w:sz w:val="22"/>
          <w:szCs w:val="22"/>
        </w:rPr>
        <w:t xml:space="preserve"> souborem pro práci s algoritmem je soubor „falcon.py“. Ten v sobě, mimo jiné, má dvě třídy: </w:t>
      </w:r>
      <w:proofErr w:type="spellStart"/>
      <w:r w:rsidRPr="00B55301">
        <w:rPr>
          <w:sz w:val="22"/>
          <w:szCs w:val="22"/>
        </w:rPr>
        <w:t>PublicKey</w:t>
      </w:r>
      <w:proofErr w:type="spellEnd"/>
      <w:r>
        <w:rPr>
          <w:sz w:val="22"/>
          <w:szCs w:val="22"/>
        </w:rPr>
        <w:t xml:space="preserve"> a </w:t>
      </w:r>
      <w:proofErr w:type="spellStart"/>
      <w:r w:rsidRPr="00B55301">
        <w:rPr>
          <w:sz w:val="22"/>
          <w:szCs w:val="22"/>
        </w:rPr>
        <w:t>SecretKey</w:t>
      </w:r>
      <w:proofErr w:type="spellEnd"/>
      <w:r w:rsidRPr="00B55301">
        <w:rPr>
          <w:sz w:val="22"/>
          <w:szCs w:val="22"/>
        </w:rPr>
        <w:t xml:space="preserve">, které uživatel volá pro získání klíčů. </w:t>
      </w:r>
      <w:proofErr w:type="spellStart"/>
      <w:r w:rsidRPr="00B55301">
        <w:rPr>
          <w:sz w:val="22"/>
          <w:szCs w:val="22"/>
        </w:rPr>
        <w:t>PublicKey</w:t>
      </w:r>
      <w:proofErr w:type="spellEnd"/>
      <w:r w:rsidRPr="00B55301">
        <w:rPr>
          <w:sz w:val="22"/>
          <w:szCs w:val="22"/>
        </w:rPr>
        <w:t xml:space="preserve"> používá při své iniciaci třídu </w:t>
      </w:r>
      <w:proofErr w:type="spellStart"/>
      <w:r w:rsidRPr="00B55301">
        <w:rPr>
          <w:sz w:val="22"/>
          <w:szCs w:val="22"/>
        </w:rPr>
        <w:t>SecretKey</w:t>
      </w:r>
      <w:proofErr w:type="spellEnd"/>
      <w:r w:rsidRPr="00B55301">
        <w:rPr>
          <w:sz w:val="22"/>
          <w:szCs w:val="22"/>
        </w:rPr>
        <w:t xml:space="preserve"> jako parametr. Jinými slovy, v tomto případě se nejedná o klasické vygenerované klíče, ale přímo o třídy, které se používají jako klíče. Třída </w:t>
      </w:r>
      <w:proofErr w:type="spellStart"/>
      <w:r w:rsidRPr="00B55301">
        <w:rPr>
          <w:sz w:val="22"/>
          <w:szCs w:val="22"/>
        </w:rPr>
        <w:t>SecretKey</w:t>
      </w:r>
      <w:proofErr w:type="spellEnd"/>
      <w:r w:rsidRPr="00B55301">
        <w:rPr>
          <w:sz w:val="22"/>
          <w:szCs w:val="22"/>
        </w:rPr>
        <w:t xml:space="preserve"> v sobě obsahuje metodu pro podepisování zpráv</w:t>
      </w:r>
      <w:r>
        <w:rPr>
          <w:sz w:val="22"/>
          <w:szCs w:val="22"/>
        </w:rPr>
        <w:t xml:space="preserve"> a </w:t>
      </w:r>
      <w:r w:rsidRPr="00B55301">
        <w:rPr>
          <w:sz w:val="22"/>
          <w:szCs w:val="22"/>
        </w:rPr>
        <w:t xml:space="preserve">třída </w:t>
      </w:r>
      <w:proofErr w:type="spellStart"/>
      <w:r w:rsidRPr="00B55301">
        <w:rPr>
          <w:sz w:val="22"/>
          <w:szCs w:val="22"/>
        </w:rPr>
        <w:t>PublicKey</w:t>
      </w:r>
      <w:proofErr w:type="spellEnd"/>
      <w:r w:rsidRPr="00B55301">
        <w:rPr>
          <w:sz w:val="22"/>
          <w:szCs w:val="22"/>
        </w:rPr>
        <w:t xml:space="preserve"> vlastní naopak metodu pro ověření podpisu.  </w:t>
      </w:r>
    </w:p>
    <w:p w14:paraId="22B29F7F" w14:textId="77777777" w:rsidR="003B25DE" w:rsidRDefault="003B25DE" w:rsidP="008175AD">
      <w:pPr>
        <w:pStyle w:val="Nadpis3-pododdl"/>
      </w:pPr>
      <w:bookmarkStart w:id="1078" w:name="_Toc167245470"/>
      <w:commentRangeStart w:id="1079"/>
      <w:proofErr w:type="spellStart"/>
      <w:r w:rsidRPr="00B55301">
        <w:t>SPHINCSPlus</w:t>
      </w:r>
      <w:commentRangeEnd w:id="1079"/>
      <w:r w:rsidR="00A20129">
        <w:rPr>
          <w:rStyle w:val="Odkaznakoment"/>
          <w:rFonts w:eastAsia="Calibri"/>
          <w:b w:val="0"/>
          <w:bCs w:val="0"/>
          <w:i/>
          <w:color w:val="auto"/>
        </w:rPr>
        <w:commentReference w:id="1079"/>
      </w:r>
      <w:r w:rsidRPr="00B55301">
        <w:t>_Tottifi</w:t>
      </w:r>
      <w:bookmarkEnd w:id="1078"/>
      <w:proofErr w:type="spellEnd"/>
    </w:p>
    <w:p w14:paraId="6088EAE0" w14:textId="4C040139" w:rsidR="003B25DE" w:rsidRDefault="00F76A42" w:rsidP="00F76A42">
      <w:pPr>
        <w:pStyle w:val="Nadpis2"/>
      </w:pPr>
      <w:bookmarkStart w:id="1080" w:name="_Toc167245471"/>
      <w:r>
        <w:t>PQC-</w:t>
      </w:r>
      <w:proofErr w:type="spellStart"/>
      <w:r>
        <w:t>service</w:t>
      </w:r>
      <w:bookmarkStart w:id="1081" w:name="_Toc162785130"/>
      <w:bookmarkEnd w:id="1080"/>
      <w:proofErr w:type="spellEnd"/>
    </w:p>
    <w:p w14:paraId="00C3AA7F" w14:textId="01AC0216" w:rsidR="00F76A42" w:rsidRPr="00F76A42" w:rsidRDefault="00F76A42">
      <w:pPr>
        <w:spacing w:before="0" w:after="0"/>
        <w:ind w:firstLine="397"/>
        <w:jc w:val="both"/>
        <w:rPr>
          <w:sz w:val="22"/>
          <w:szCs w:val="22"/>
        </w:rPr>
        <w:pPrChange w:id="1082" w:author="Vojtěch Bžatek" w:date="2024-05-22T04:36:00Z" w16du:dateUtc="2024-05-22T02:36:00Z">
          <w:pPr>
            <w:spacing w:before="0" w:after="0"/>
            <w:jc w:val="both"/>
          </w:pPr>
        </w:pPrChange>
      </w:pPr>
      <w:r>
        <w:rPr>
          <w:sz w:val="22"/>
          <w:szCs w:val="22"/>
        </w:rPr>
        <w:t xml:space="preserve">Tato </w:t>
      </w:r>
      <w:proofErr w:type="spellStart"/>
      <w:r>
        <w:rPr>
          <w:sz w:val="22"/>
          <w:szCs w:val="22"/>
        </w:rPr>
        <w:t>mikroslužba</w:t>
      </w:r>
      <w:proofErr w:type="spellEnd"/>
      <w:r w:rsidR="00FB253E">
        <w:rPr>
          <w:sz w:val="22"/>
          <w:szCs w:val="22"/>
        </w:rPr>
        <w:t xml:space="preserve"> využívá pro šifrování a podepisování </w:t>
      </w:r>
      <w:proofErr w:type="spellStart"/>
      <w:r w:rsidR="00FB253E">
        <w:rPr>
          <w:sz w:val="22"/>
          <w:szCs w:val="22"/>
        </w:rPr>
        <w:t>postkvantové</w:t>
      </w:r>
      <w:proofErr w:type="spellEnd"/>
      <w:r w:rsidR="00FB253E">
        <w:rPr>
          <w:sz w:val="22"/>
          <w:szCs w:val="22"/>
        </w:rPr>
        <w:t xml:space="preserve"> knihovny „kemAlgLib.py“ a „signAlgLib.py“, která byly specifikovány v předešlé kapitole. </w:t>
      </w:r>
      <w:proofErr w:type="spellStart"/>
      <w:r w:rsidR="00FB253E">
        <w:rPr>
          <w:sz w:val="22"/>
          <w:szCs w:val="22"/>
        </w:rPr>
        <w:t>Mikroslužba</w:t>
      </w:r>
      <w:proofErr w:type="spellEnd"/>
      <w:r>
        <w:rPr>
          <w:sz w:val="22"/>
          <w:szCs w:val="22"/>
        </w:rPr>
        <w:t xml:space="preserve"> se skládá ze tří entit:</w:t>
      </w:r>
    </w:p>
    <w:p w14:paraId="4D0619B3" w14:textId="50AFBBC7" w:rsidR="00E866EA" w:rsidRPr="00C11D26" w:rsidRDefault="00E866EA" w:rsidP="00C05C0F">
      <w:pPr>
        <w:pStyle w:val="Odstavecseseznamem"/>
        <w:numPr>
          <w:ilvl w:val="0"/>
          <w:numId w:val="14"/>
        </w:numPr>
        <w:spacing w:before="0" w:after="0"/>
        <w:jc w:val="both"/>
        <w:rPr>
          <w:sz w:val="22"/>
          <w:szCs w:val="22"/>
        </w:rPr>
      </w:pPr>
      <w:r w:rsidRPr="00C11D26">
        <w:rPr>
          <w:sz w:val="22"/>
          <w:szCs w:val="22"/>
        </w:rPr>
        <w:t>Alice – entita, která odesílá Bobovi podepsanou</w:t>
      </w:r>
      <w:r w:rsidR="002B1E05">
        <w:rPr>
          <w:sz w:val="22"/>
          <w:szCs w:val="22"/>
        </w:rPr>
        <w:t xml:space="preserve"> a </w:t>
      </w:r>
      <w:r w:rsidRPr="00C11D26">
        <w:rPr>
          <w:sz w:val="22"/>
          <w:szCs w:val="22"/>
        </w:rPr>
        <w:t>zašifrovanou zprávu</w:t>
      </w:r>
      <w:r w:rsidR="002B1E05">
        <w:rPr>
          <w:sz w:val="22"/>
          <w:szCs w:val="22"/>
        </w:rPr>
        <w:t xml:space="preserve"> a </w:t>
      </w:r>
      <w:r w:rsidRPr="00C11D26">
        <w:rPr>
          <w:sz w:val="22"/>
          <w:szCs w:val="22"/>
        </w:rPr>
        <w:t xml:space="preserve">čeká na odpověď, kterou posléze dešifruje, </w:t>
      </w:r>
      <w:proofErr w:type="gramStart"/>
      <w:r w:rsidRPr="00C11D26">
        <w:rPr>
          <w:sz w:val="22"/>
          <w:szCs w:val="22"/>
        </w:rPr>
        <w:t>ověří</w:t>
      </w:r>
      <w:proofErr w:type="gramEnd"/>
      <w:r w:rsidRPr="00C11D26">
        <w:rPr>
          <w:sz w:val="22"/>
          <w:szCs w:val="22"/>
        </w:rPr>
        <w:t xml:space="preserve"> její podpis</w:t>
      </w:r>
      <w:r w:rsidR="002B1E05">
        <w:rPr>
          <w:sz w:val="22"/>
          <w:szCs w:val="22"/>
        </w:rPr>
        <w:t xml:space="preserve"> a </w:t>
      </w:r>
      <w:r w:rsidRPr="00C11D26">
        <w:rPr>
          <w:sz w:val="22"/>
          <w:szCs w:val="22"/>
        </w:rPr>
        <w:t xml:space="preserve">vytiskne na monitor. </w:t>
      </w:r>
    </w:p>
    <w:p w14:paraId="7E14B606" w14:textId="22E49271" w:rsidR="00E866EA" w:rsidRPr="00470DA1" w:rsidRDefault="00E866EA" w:rsidP="00C05C0F">
      <w:pPr>
        <w:pStyle w:val="Odstavecseseznamem"/>
        <w:numPr>
          <w:ilvl w:val="0"/>
          <w:numId w:val="14"/>
        </w:numPr>
        <w:spacing w:before="0" w:after="0"/>
        <w:ind w:hanging="357"/>
        <w:jc w:val="both"/>
        <w:rPr>
          <w:sz w:val="22"/>
          <w:szCs w:val="22"/>
        </w:rPr>
      </w:pPr>
      <w:r w:rsidRPr="00470DA1">
        <w:rPr>
          <w:sz w:val="22"/>
          <w:szCs w:val="22"/>
        </w:rPr>
        <w:t xml:space="preserve">Bob – entita, který od Alice přijímá zprávu, dešifruje ji, </w:t>
      </w:r>
      <w:proofErr w:type="gramStart"/>
      <w:r w:rsidRPr="00470DA1">
        <w:rPr>
          <w:sz w:val="22"/>
          <w:szCs w:val="22"/>
        </w:rPr>
        <w:t>ověří</w:t>
      </w:r>
      <w:proofErr w:type="gramEnd"/>
      <w:r w:rsidRPr="00470DA1">
        <w:rPr>
          <w:sz w:val="22"/>
          <w:szCs w:val="22"/>
        </w:rPr>
        <w:t xml:space="preserve"> její podpis, zprávu vytiskne na monitor</w:t>
      </w:r>
      <w:r w:rsidR="002B1E05">
        <w:rPr>
          <w:sz w:val="22"/>
          <w:szCs w:val="22"/>
        </w:rPr>
        <w:t xml:space="preserve"> a </w:t>
      </w:r>
      <w:r w:rsidRPr="00470DA1">
        <w:rPr>
          <w:sz w:val="22"/>
          <w:szCs w:val="22"/>
        </w:rPr>
        <w:t>následně odešle zpět podepsanou</w:t>
      </w:r>
      <w:r w:rsidR="002B1E05">
        <w:rPr>
          <w:sz w:val="22"/>
          <w:szCs w:val="22"/>
        </w:rPr>
        <w:t xml:space="preserve"> a </w:t>
      </w:r>
      <w:r w:rsidRPr="00470DA1">
        <w:rPr>
          <w:sz w:val="22"/>
          <w:szCs w:val="22"/>
        </w:rPr>
        <w:t>zašifrovanou odpověď.</w:t>
      </w:r>
    </w:p>
    <w:p w14:paraId="4E555EF7" w14:textId="369314E0" w:rsidR="00E866EA" w:rsidRDefault="00E866EA" w:rsidP="00C05C0F">
      <w:pPr>
        <w:pStyle w:val="Odstavecseseznamem"/>
        <w:numPr>
          <w:ilvl w:val="0"/>
          <w:numId w:val="14"/>
        </w:numPr>
        <w:spacing w:before="0" w:after="0"/>
        <w:ind w:hanging="357"/>
        <w:jc w:val="both"/>
        <w:rPr>
          <w:sz w:val="22"/>
          <w:szCs w:val="22"/>
        </w:rPr>
      </w:pPr>
      <w:r w:rsidRPr="00470DA1">
        <w:rPr>
          <w:sz w:val="22"/>
          <w:szCs w:val="22"/>
        </w:rPr>
        <w:t>Certifikační autorita poskytuje Alici</w:t>
      </w:r>
      <w:r w:rsidR="002B1E05">
        <w:rPr>
          <w:sz w:val="22"/>
          <w:szCs w:val="22"/>
        </w:rPr>
        <w:t xml:space="preserve"> a </w:t>
      </w:r>
      <w:r w:rsidRPr="00470DA1">
        <w:rPr>
          <w:sz w:val="22"/>
          <w:szCs w:val="22"/>
        </w:rPr>
        <w:t>Bobovi klíče pro podepisování</w:t>
      </w:r>
      <w:r w:rsidR="002B1E05">
        <w:rPr>
          <w:sz w:val="22"/>
          <w:szCs w:val="22"/>
        </w:rPr>
        <w:t xml:space="preserve"> a </w:t>
      </w:r>
      <w:r w:rsidRPr="00470DA1">
        <w:rPr>
          <w:sz w:val="22"/>
          <w:szCs w:val="22"/>
        </w:rPr>
        <w:t>ověření podpisů.</w:t>
      </w:r>
    </w:p>
    <w:p w14:paraId="201D65EE" w14:textId="6E97FE85" w:rsidR="00F76A42" w:rsidRPr="00F76A42" w:rsidRDefault="00F76A42" w:rsidP="00C05C0F">
      <w:pPr>
        <w:spacing w:before="0" w:after="0"/>
        <w:jc w:val="both"/>
        <w:rPr>
          <w:sz w:val="22"/>
          <w:szCs w:val="22"/>
        </w:rPr>
      </w:pPr>
      <w:r>
        <w:rPr>
          <w:sz w:val="22"/>
          <w:szCs w:val="22"/>
        </w:rPr>
        <w:t>V následující kapitolách jsou podrobně popsány všechny funkcionality, které jsou nezbytné k</w:t>
      </w:r>
      <w:r w:rsidR="00FB253E">
        <w:rPr>
          <w:sz w:val="22"/>
          <w:szCs w:val="22"/>
        </w:rPr>
        <w:t xml:space="preserve"> tomu, aby Alice mohla odeslat </w:t>
      </w:r>
      <w:proofErr w:type="spellStart"/>
      <w:r w:rsidR="00FB253E">
        <w:rPr>
          <w:sz w:val="22"/>
          <w:szCs w:val="22"/>
        </w:rPr>
        <w:t>postkvantově</w:t>
      </w:r>
      <w:proofErr w:type="spellEnd"/>
      <w:r w:rsidR="00FB253E">
        <w:rPr>
          <w:sz w:val="22"/>
          <w:szCs w:val="22"/>
        </w:rPr>
        <w:t xml:space="preserve"> zašifrovanou a podepsanou zprávu Bobovi.</w:t>
      </w:r>
    </w:p>
    <w:p w14:paraId="0506AA66" w14:textId="77777777" w:rsidR="00DD107C" w:rsidRDefault="00DD107C" w:rsidP="008175AD">
      <w:pPr>
        <w:pStyle w:val="Nadpis3-pododdl"/>
      </w:pPr>
      <w:bookmarkStart w:id="1083" w:name="_Toc167245472"/>
      <w:r w:rsidRPr="0077133B">
        <w:t>Nastavení symetrického klíče</w:t>
      </w:r>
      <w:bookmarkEnd w:id="1081"/>
      <w:bookmarkEnd w:id="1083"/>
    </w:p>
    <w:p w14:paraId="6BC3C20D" w14:textId="3AB99944" w:rsidR="00DD107C" w:rsidRDefault="00DD107C" w:rsidP="008175AD">
      <w:pPr>
        <w:shd w:val="clear" w:color="auto" w:fill="FFFFFF"/>
        <w:spacing w:before="0" w:after="0"/>
        <w:ind w:firstLine="284"/>
        <w:jc w:val="both"/>
        <w:rPr>
          <w:ins w:id="1084" w:author="Vojtěch Bžatek" w:date="2024-05-22T04:36:00Z" w16du:dateUtc="2024-05-22T02:36:00Z"/>
          <w:sz w:val="22"/>
          <w:szCs w:val="22"/>
          <w:lang w:eastAsia="cs-CZ"/>
        </w:rPr>
      </w:pPr>
      <w:r w:rsidRPr="009B4F38">
        <w:rPr>
          <w:sz w:val="22"/>
          <w:szCs w:val="22"/>
          <w:lang w:eastAsia="cs-CZ"/>
        </w:rPr>
        <w:t>První věc, kterou jakákoliv entita musí provést, pokud chce komunikovat s někým další</w:t>
      </w:r>
      <w:r w:rsidR="00165B52">
        <w:rPr>
          <w:sz w:val="22"/>
          <w:szCs w:val="22"/>
          <w:lang w:eastAsia="cs-CZ"/>
        </w:rPr>
        <w:t>m</w:t>
      </w:r>
      <w:ins w:id="1085" w:author="Administrator" w:date="2024-04-29T13:07:00Z">
        <w:r w:rsidR="00A20129">
          <w:rPr>
            <w:sz w:val="22"/>
            <w:szCs w:val="22"/>
            <w:lang w:eastAsia="cs-CZ"/>
          </w:rPr>
          <w:t>,</w:t>
        </w:r>
      </w:ins>
      <w:r w:rsidRPr="009B4F38">
        <w:rPr>
          <w:sz w:val="22"/>
          <w:szCs w:val="22"/>
          <w:lang w:eastAsia="cs-CZ"/>
        </w:rPr>
        <w:t xml:space="preserve"> je stanovit si bezpečný (zašifrovaný) komunikační kanál. Pro tento účel mají Alice, Bob i CA v modulu communication.py asynchronní funkci:</w:t>
      </w:r>
      <w:r>
        <w:rPr>
          <w:sz w:val="22"/>
          <w:szCs w:val="22"/>
          <w:lang w:eastAsia="cs-CZ"/>
        </w:rPr>
        <w:t xml:space="preserve"> </w:t>
      </w:r>
    </w:p>
    <w:p w14:paraId="06FDACBC" w14:textId="77777777" w:rsidR="008175AD" w:rsidRDefault="008175AD">
      <w:pPr>
        <w:shd w:val="clear" w:color="auto" w:fill="FFFFFF"/>
        <w:spacing w:before="0" w:after="0"/>
        <w:ind w:firstLine="284"/>
        <w:jc w:val="both"/>
        <w:rPr>
          <w:rFonts w:eastAsia="Times New Roman"/>
          <w:color w:val="000000"/>
          <w:sz w:val="22"/>
          <w:szCs w:val="22"/>
          <w:lang w:eastAsia="cs-CZ"/>
        </w:rPr>
        <w:pPrChange w:id="1086" w:author="Vojtěch Bžatek" w:date="2024-05-22T04:36:00Z" w16du:dateUtc="2024-05-22T02:36:00Z">
          <w:pPr>
            <w:shd w:val="clear" w:color="auto" w:fill="FFFFFF"/>
            <w:spacing w:before="0" w:after="0"/>
            <w:jc w:val="both"/>
          </w:pPr>
        </w:pPrChange>
      </w:pPr>
    </w:p>
    <w:p w14:paraId="7C0F8C97" w14:textId="1486A628" w:rsidR="00FE1513" w:rsidRDefault="00FE1513" w:rsidP="00DD107C">
      <w:pPr>
        <w:shd w:val="clear" w:color="auto" w:fill="FFFFFF"/>
        <w:spacing w:before="0" w:after="0"/>
        <w:jc w:val="both"/>
        <w:rPr>
          <w:sz w:val="22"/>
          <w:szCs w:val="22"/>
          <w:lang w:eastAsia="cs-CZ"/>
        </w:rPr>
      </w:pPr>
      <w:r w:rsidRPr="00FE1513">
        <w:rPr>
          <w:noProof/>
          <w:sz w:val="22"/>
          <w:szCs w:val="22"/>
          <w:lang w:eastAsia="cs-CZ"/>
        </w:rPr>
        <w:drawing>
          <wp:inline distT="0" distB="0" distL="0" distR="0" wp14:anchorId="0CA114B1" wp14:editId="0D6E502D">
            <wp:extent cx="5399405" cy="154305"/>
            <wp:effectExtent l="0" t="0" r="0" b="0"/>
            <wp:docPr id="160835895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358953" name=""/>
                    <pic:cNvPicPr/>
                  </pic:nvPicPr>
                  <pic:blipFill>
                    <a:blip r:embed="rId30"/>
                    <a:stretch>
                      <a:fillRect/>
                    </a:stretch>
                  </pic:blipFill>
                  <pic:spPr>
                    <a:xfrm>
                      <a:off x="0" y="0"/>
                      <a:ext cx="5399405" cy="154305"/>
                    </a:xfrm>
                    <a:prstGeom prst="rect">
                      <a:avLst/>
                    </a:prstGeom>
                  </pic:spPr>
                </pic:pic>
              </a:graphicData>
            </a:graphic>
          </wp:inline>
        </w:drawing>
      </w:r>
    </w:p>
    <w:p w14:paraId="520C3A58" w14:textId="199CBE5E" w:rsidR="00FE1513" w:rsidRDefault="00FE1513" w:rsidP="00FE1513">
      <w:pPr>
        <w:shd w:val="clear" w:color="auto" w:fill="FFFFFF"/>
        <w:spacing w:before="0" w:after="0"/>
        <w:jc w:val="center"/>
        <w:rPr>
          <w:ins w:id="1087" w:author="Vojtěch Bžatek" w:date="2024-05-22T04:37:00Z" w16du:dateUtc="2024-05-22T02:37:00Z"/>
          <w:lang w:eastAsia="cs-CZ"/>
        </w:rPr>
      </w:pPr>
      <w:r w:rsidRPr="00FE1513">
        <w:rPr>
          <w:lang w:eastAsia="cs-CZ"/>
        </w:rPr>
        <w:t>Obrázek</w:t>
      </w:r>
      <w:r w:rsidR="005F55B0">
        <w:rPr>
          <w:lang w:eastAsia="cs-CZ"/>
        </w:rPr>
        <w:t xml:space="preserve"> 8 </w:t>
      </w:r>
      <w:r w:rsidR="00E03818">
        <w:rPr>
          <w:lang w:eastAsia="cs-CZ"/>
        </w:rPr>
        <w:t>–</w:t>
      </w:r>
      <w:r w:rsidR="005F55B0">
        <w:rPr>
          <w:lang w:eastAsia="cs-CZ"/>
        </w:rPr>
        <w:t xml:space="preserve"> </w:t>
      </w:r>
      <w:r w:rsidR="00E03818">
        <w:rPr>
          <w:lang w:eastAsia="cs-CZ"/>
        </w:rPr>
        <w:t>Funkce pro výměnu symetrického klíče</w:t>
      </w:r>
    </w:p>
    <w:p w14:paraId="777F18A8" w14:textId="77777777" w:rsidR="008175AD" w:rsidRPr="00FE1513" w:rsidRDefault="008175AD" w:rsidP="00FE1513">
      <w:pPr>
        <w:shd w:val="clear" w:color="auto" w:fill="FFFFFF"/>
        <w:spacing w:before="0" w:after="0"/>
        <w:jc w:val="center"/>
        <w:rPr>
          <w:lang w:eastAsia="cs-CZ"/>
        </w:rPr>
      </w:pPr>
    </w:p>
    <w:p w14:paraId="71AC4108" w14:textId="3482E796" w:rsidR="008175AD" w:rsidRDefault="00DD107C" w:rsidP="008175AD">
      <w:pPr>
        <w:shd w:val="clear" w:color="auto" w:fill="FFFFFF"/>
        <w:spacing w:before="0" w:after="0"/>
        <w:ind w:firstLine="397"/>
        <w:jc w:val="both"/>
        <w:rPr>
          <w:ins w:id="1088" w:author="Vojtěch Bžatek" w:date="2024-05-22T04:38:00Z" w16du:dateUtc="2024-05-22T02:38:00Z"/>
          <w:sz w:val="22"/>
          <w:szCs w:val="22"/>
          <w:lang w:eastAsia="cs-CZ"/>
        </w:rPr>
      </w:pPr>
      <w:r w:rsidRPr="009B4F38">
        <w:rPr>
          <w:sz w:val="22"/>
          <w:szCs w:val="22"/>
          <w:lang w:eastAsia="cs-CZ"/>
        </w:rPr>
        <w:t>Tato funkce naváže spojení s druhou stranou</w:t>
      </w:r>
      <w:r w:rsidR="002B1E05">
        <w:rPr>
          <w:sz w:val="22"/>
          <w:szCs w:val="22"/>
          <w:lang w:eastAsia="cs-CZ"/>
        </w:rPr>
        <w:t xml:space="preserve"> a </w:t>
      </w:r>
      <w:r w:rsidR="00A14668">
        <w:rPr>
          <w:sz w:val="22"/>
          <w:szCs w:val="22"/>
          <w:lang w:eastAsia="cs-CZ"/>
        </w:rPr>
        <w:t xml:space="preserve">pomocí KEM algoritmu si </w:t>
      </w:r>
      <w:r w:rsidRPr="009B4F38">
        <w:rPr>
          <w:sz w:val="22"/>
          <w:szCs w:val="22"/>
          <w:lang w:eastAsia="cs-CZ"/>
        </w:rPr>
        <w:t>vzájemně</w:t>
      </w:r>
      <w:r w:rsidR="00165B52">
        <w:rPr>
          <w:sz w:val="22"/>
          <w:szCs w:val="22"/>
          <w:lang w:eastAsia="cs-CZ"/>
        </w:rPr>
        <w:t xml:space="preserve"> vymění </w:t>
      </w:r>
      <w:r w:rsidRPr="009B4F38">
        <w:rPr>
          <w:sz w:val="22"/>
          <w:szCs w:val="22"/>
          <w:lang w:eastAsia="cs-CZ"/>
        </w:rPr>
        <w:t>informace takovým způsobem, aby výsledkem byl symetrický klíč, kterým následně mohou otevřít nové zašifrované spojení. Symetrický klíč jako takový nebyl nikdy poslán po síti,</w:t>
      </w:r>
      <w:r w:rsidR="002B1E05">
        <w:rPr>
          <w:sz w:val="22"/>
          <w:szCs w:val="22"/>
          <w:lang w:eastAsia="cs-CZ"/>
        </w:rPr>
        <w:t xml:space="preserve"> a </w:t>
      </w:r>
      <w:r w:rsidRPr="009B4F38">
        <w:rPr>
          <w:sz w:val="22"/>
          <w:szCs w:val="22"/>
          <w:lang w:eastAsia="cs-CZ"/>
        </w:rPr>
        <w:t xml:space="preserve">tedy </w:t>
      </w:r>
      <w:r w:rsidRPr="009B4F38">
        <w:rPr>
          <w:sz w:val="22"/>
          <w:szCs w:val="22"/>
          <w:lang w:eastAsia="cs-CZ"/>
        </w:rPr>
        <w:lastRenderedPageBreak/>
        <w:t>nikdo, kromě zúčastněných stran, o klíči nemůže vědět</w:t>
      </w:r>
      <w:r w:rsidR="00165B52">
        <w:rPr>
          <w:sz w:val="22"/>
          <w:szCs w:val="22"/>
          <w:lang w:eastAsia="cs-CZ"/>
        </w:rPr>
        <w:t>,</w:t>
      </w:r>
      <w:r w:rsidR="002B1E05">
        <w:rPr>
          <w:sz w:val="22"/>
          <w:szCs w:val="22"/>
          <w:lang w:eastAsia="cs-CZ"/>
        </w:rPr>
        <w:t xml:space="preserve"> a </w:t>
      </w:r>
      <w:r w:rsidR="00165B52">
        <w:rPr>
          <w:sz w:val="22"/>
          <w:szCs w:val="22"/>
          <w:lang w:eastAsia="cs-CZ"/>
        </w:rPr>
        <w:t>proto</w:t>
      </w:r>
      <w:r w:rsidRPr="009B4F38">
        <w:rPr>
          <w:sz w:val="22"/>
          <w:szCs w:val="22"/>
          <w:lang w:eastAsia="cs-CZ"/>
        </w:rPr>
        <w:t xml:space="preserve"> </w:t>
      </w:r>
      <w:r w:rsidR="00165B52">
        <w:rPr>
          <w:sz w:val="22"/>
          <w:szCs w:val="22"/>
          <w:lang w:eastAsia="cs-CZ"/>
        </w:rPr>
        <w:t xml:space="preserve">je </w:t>
      </w:r>
      <w:r w:rsidRPr="009B4F38">
        <w:rPr>
          <w:sz w:val="22"/>
          <w:szCs w:val="22"/>
          <w:lang w:eastAsia="cs-CZ"/>
        </w:rPr>
        <w:t xml:space="preserve">komunikace bezpečná. Podrobný popis komunikace uvádím </w:t>
      </w:r>
      <w:r w:rsidR="00085252">
        <w:rPr>
          <w:sz w:val="22"/>
          <w:szCs w:val="22"/>
          <w:lang w:eastAsia="cs-CZ"/>
        </w:rPr>
        <w:t xml:space="preserve">na </w:t>
      </w:r>
      <w:r w:rsidRPr="009B4F38">
        <w:rPr>
          <w:sz w:val="22"/>
          <w:szCs w:val="22"/>
          <w:lang w:eastAsia="cs-CZ"/>
        </w:rPr>
        <w:t>obrázcích</w:t>
      </w:r>
      <w:r w:rsidR="00907DAA">
        <w:rPr>
          <w:sz w:val="22"/>
          <w:szCs w:val="22"/>
          <w:lang w:eastAsia="cs-CZ"/>
        </w:rPr>
        <w:t xml:space="preserve"> </w:t>
      </w:r>
      <w:r w:rsidR="00C05C0F">
        <w:rPr>
          <w:sz w:val="22"/>
          <w:szCs w:val="22"/>
          <w:lang w:eastAsia="cs-CZ"/>
        </w:rPr>
        <w:t>9</w:t>
      </w:r>
      <w:r w:rsidR="00165B52">
        <w:rPr>
          <w:sz w:val="22"/>
          <w:szCs w:val="22"/>
          <w:lang w:eastAsia="cs-CZ"/>
        </w:rPr>
        <w:t xml:space="preserve"> a</w:t>
      </w:r>
      <w:r w:rsidR="00907DAA">
        <w:rPr>
          <w:sz w:val="22"/>
          <w:szCs w:val="22"/>
          <w:lang w:eastAsia="cs-CZ"/>
        </w:rPr>
        <w:t>1</w:t>
      </w:r>
      <w:r w:rsidR="00C05C0F">
        <w:rPr>
          <w:sz w:val="22"/>
          <w:szCs w:val="22"/>
          <w:lang w:eastAsia="cs-CZ"/>
        </w:rPr>
        <w:t>0</w:t>
      </w:r>
      <w:r w:rsidRPr="009B4F38">
        <w:rPr>
          <w:sz w:val="22"/>
          <w:szCs w:val="22"/>
          <w:lang w:eastAsia="cs-CZ"/>
        </w:rPr>
        <w:t xml:space="preserve">. Oba ukazují výměnu symetrického klíče, ale </w:t>
      </w:r>
      <w:proofErr w:type="gramStart"/>
      <w:r w:rsidRPr="009B4F38">
        <w:rPr>
          <w:sz w:val="22"/>
          <w:szCs w:val="22"/>
          <w:lang w:eastAsia="cs-CZ"/>
        </w:rPr>
        <w:t>liší</w:t>
      </w:r>
      <w:proofErr w:type="gramEnd"/>
      <w:r w:rsidRPr="009B4F38">
        <w:rPr>
          <w:sz w:val="22"/>
          <w:szCs w:val="22"/>
          <w:lang w:eastAsia="cs-CZ"/>
        </w:rPr>
        <w:t xml:space="preserve"> se v tom, s jakými informacemi strany disponují. </w:t>
      </w:r>
      <w:commentRangeStart w:id="1089"/>
      <w:commentRangeStart w:id="1090"/>
      <w:r w:rsidRPr="009B4F38">
        <w:rPr>
          <w:sz w:val="22"/>
          <w:szCs w:val="22"/>
          <w:lang w:eastAsia="cs-CZ"/>
        </w:rPr>
        <w:t>Na prvním obrázku Alice nevlastní svůj soukromý podpisový klíč,</w:t>
      </w:r>
      <w:r w:rsidR="002B1E05">
        <w:rPr>
          <w:sz w:val="22"/>
          <w:szCs w:val="22"/>
          <w:lang w:eastAsia="cs-CZ"/>
        </w:rPr>
        <w:t xml:space="preserve"> a </w:t>
      </w:r>
      <w:r w:rsidRPr="009B4F38">
        <w:rPr>
          <w:sz w:val="22"/>
          <w:szCs w:val="22"/>
          <w:lang w:eastAsia="cs-CZ"/>
        </w:rPr>
        <w:t>tedy nemá, jak svoji zprávu podepsat</w:t>
      </w:r>
      <w:commentRangeEnd w:id="1089"/>
      <w:r w:rsidR="00A20129">
        <w:rPr>
          <w:rStyle w:val="Odkaznakoment"/>
        </w:rPr>
        <w:commentReference w:id="1089"/>
      </w:r>
      <w:commentRangeEnd w:id="1090"/>
      <w:r w:rsidR="00FD7C29">
        <w:rPr>
          <w:rStyle w:val="Odkaznakoment"/>
        </w:rPr>
        <w:commentReference w:id="1090"/>
      </w:r>
      <w:r w:rsidRPr="009B4F38">
        <w:rPr>
          <w:sz w:val="22"/>
          <w:szCs w:val="22"/>
          <w:lang w:eastAsia="cs-CZ"/>
        </w:rPr>
        <w:t>. Taková situace je akceptována pouze mezi Alicí/Bobem</w:t>
      </w:r>
      <w:r w:rsidR="002B1E05">
        <w:rPr>
          <w:sz w:val="22"/>
          <w:szCs w:val="22"/>
          <w:lang w:eastAsia="cs-CZ"/>
        </w:rPr>
        <w:t xml:space="preserve"> a </w:t>
      </w:r>
      <w:r w:rsidRPr="009B4F38">
        <w:rPr>
          <w:sz w:val="22"/>
          <w:szCs w:val="22"/>
          <w:lang w:eastAsia="cs-CZ"/>
        </w:rPr>
        <w:t>CA,</w:t>
      </w:r>
      <w:r w:rsidR="002B1E05">
        <w:rPr>
          <w:sz w:val="22"/>
          <w:szCs w:val="22"/>
          <w:lang w:eastAsia="cs-CZ"/>
        </w:rPr>
        <w:t xml:space="preserve"> a </w:t>
      </w:r>
      <w:r w:rsidRPr="009B4F38">
        <w:rPr>
          <w:sz w:val="22"/>
          <w:szCs w:val="22"/>
          <w:lang w:eastAsia="cs-CZ"/>
        </w:rPr>
        <w:t>to pouze tehdy pokud se jedná o první navázání spojení za účelem registrace Alice/Boba u CA. Druhý obrázek popisuje standardní výměnu symetrického klíče pro už zaregistrované entity u CA.</w:t>
      </w:r>
      <w:r w:rsidR="006B6F2F">
        <w:rPr>
          <w:sz w:val="22"/>
          <w:szCs w:val="22"/>
          <w:lang w:eastAsia="cs-CZ"/>
        </w:rPr>
        <w:t xml:space="preserve"> </w:t>
      </w:r>
    </w:p>
    <w:p w14:paraId="104F3F48" w14:textId="77777777" w:rsidR="008175AD" w:rsidRPr="008175AD" w:rsidRDefault="008175AD" w:rsidP="008175AD">
      <w:pPr>
        <w:shd w:val="clear" w:color="auto" w:fill="FFFFFF"/>
        <w:spacing w:before="0" w:after="0"/>
        <w:ind w:firstLine="397"/>
        <w:jc w:val="both"/>
        <w:rPr>
          <w:sz w:val="18"/>
          <w:szCs w:val="18"/>
          <w:lang w:eastAsia="cs-CZ"/>
          <w:rPrChange w:id="1091" w:author="Vojtěch Bžatek" w:date="2024-05-22T04:38:00Z" w16du:dateUtc="2024-05-22T02:38:00Z">
            <w:rPr>
              <w:sz w:val="22"/>
              <w:szCs w:val="22"/>
              <w:lang w:eastAsia="cs-CZ"/>
            </w:rPr>
          </w:rPrChange>
        </w:rPr>
      </w:pPr>
    </w:p>
    <w:p w14:paraId="579987F6" w14:textId="5E42D111" w:rsidR="00DD107C" w:rsidRPr="00C11D26" w:rsidRDefault="00753D36" w:rsidP="00C11D26">
      <w:pPr>
        <w:shd w:val="clear" w:color="auto" w:fill="FFFFFF"/>
        <w:spacing w:before="0" w:after="0"/>
        <w:ind w:firstLine="397"/>
        <w:jc w:val="both"/>
        <w:rPr>
          <w:sz w:val="22"/>
          <w:szCs w:val="22"/>
          <w:lang w:eastAsia="cs-CZ"/>
        </w:rPr>
      </w:pPr>
      <w:r>
        <w:rPr>
          <w:noProof/>
        </w:rPr>
        <w:drawing>
          <wp:inline distT="0" distB="0" distL="0" distR="0" wp14:anchorId="7ED8AB5A" wp14:editId="5932A15E">
            <wp:extent cx="5389245" cy="2985770"/>
            <wp:effectExtent l="0" t="0" r="1905" b="5080"/>
            <wp:docPr id="630448694" name="Obrázek 7" descr="Obsah obrázku text, diagram,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48694" name="Obrázek 7" descr="Obsah obrázku text, diagram, snímek obrazovky&#10;&#10;Popis byl vytvořen automatick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89245" cy="2985770"/>
                    </a:xfrm>
                    <a:prstGeom prst="rect">
                      <a:avLst/>
                    </a:prstGeom>
                    <a:noFill/>
                    <a:ln>
                      <a:noFill/>
                    </a:ln>
                  </pic:spPr>
                </pic:pic>
              </a:graphicData>
            </a:graphic>
          </wp:inline>
        </w:drawing>
      </w:r>
    </w:p>
    <w:p w14:paraId="3801D1B8" w14:textId="76F548B9" w:rsidR="00DD107C" w:rsidRDefault="00DD107C">
      <w:pPr>
        <w:spacing w:before="0" w:after="0"/>
        <w:jc w:val="center"/>
        <w:rPr>
          <w:ins w:id="1092" w:author="Vojtěch Bžatek" w:date="2024-05-22T04:37:00Z" w16du:dateUtc="2024-05-22T02:37:00Z"/>
        </w:rPr>
        <w:pPrChange w:id="1093" w:author="Vojtěch Bžatek" w:date="2024-05-22T04:38:00Z" w16du:dateUtc="2024-05-22T02:38:00Z">
          <w:pPr>
            <w:jc w:val="center"/>
          </w:pPr>
        </w:pPrChange>
      </w:pPr>
      <w:r>
        <w:t xml:space="preserve">Obrázek </w:t>
      </w:r>
      <w:r w:rsidR="00E03818">
        <w:t>9</w:t>
      </w:r>
      <w:r>
        <w:t xml:space="preserve"> – Popis výměny symetrického klíče </w:t>
      </w:r>
      <w:r w:rsidR="00A14668">
        <w:t xml:space="preserve">pro první spojení </w:t>
      </w:r>
      <w:r>
        <w:t>mezi Alicí</w:t>
      </w:r>
      <w:r w:rsidR="002B1E05">
        <w:t xml:space="preserve"> a </w:t>
      </w:r>
      <w:r>
        <w:t>CA</w:t>
      </w:r>
    </w:p>
    <w:p w14:paraId="78E56FF4" w14:textId="77777777" w:rsidR="008175AD" w:rsidRDefault="008175AD">
      <w:pPr>
        <w:spacing w:before="0" w:after="0"/>
        <w:jc w:val="center"/>
        <w:pPrChange w:id="1094" w:author="Vojtěch Bžatek" w:date="2024-05-22T04:37:00Z" w16du:dateUtc="2024-05-22T02:37:00Z">
          <w:pPr>
            <w:jc w:val="center"/>
          </w:pPr>
        </w:pPrChange>
      </w:pPr>
    </w:p>
    <w:p w14:paraId="38D74228" w14:textId="3A91D784" w:rsidR="00DD107C" w:rsidRPr="001F0267" w:rsidRDefault="00DD107C" w:rsidP="00DD107C">
      <w:pPr>
        <w:pStyle w:val="Odstavecseseznamem"/>
        <w:numPr>
          <w:ilvl w:val="0"/>
          <w:numId w:val="17"/>
        </w:numPr>
        <w:jc w:val="both"/>
        <w:rPr>
          <w:sz w:val="22"/>
          <w:szCs w:val="18"/>
        </w:rPr>
      </w:pPr>
      <w:r w:rsidRPr="001F0267">
        <w:rPr>
          <w:sz w:val="22"/>
          <w:szCs w:val="18"/>
        </w:rPr>
        <w:t xml:space="preserve">Uživatel </w:t>
      </w:r>
      <w:proofErr w:type="gramStart"/>
      <w:r w:rsidRPr="001F0267">
        <w:rPr>
          <w:sz w:val="22"/>
          <w:szCs w:val="18"/>
        </w:rPr>
        <w:t>vloží</w:t>
      </w:r>
      <w:proofErr w:type="gramEnd"/>
      <w:r w:rsidRPr="001F0267">
        <w:rPr>
          <w:sz w:val="22"/>
          <w:szCs w:val="18"/>
        </w:rPr>
        <w:t xml:space="preserve"> do zdrojového adresáře veřejný klíč CA ve tvaru „</w:t>
      </w:r>
      <w:proofErr w:type="spellStart"/>
      <w:r w:rsidRPr="001F0267">
        <w:rPr>
          <w:sz w:val="22"/>
          <w:szCs w:val="18"/>
        </w:rPr>
        <w:t>CA_public_key.pem</w:t>
      </w:r>
      <w:proofErr w:type="spellEnd"/>
      <w:r w:rsidRPr="001F0267">
        <w:rPr>
          <w:sz w:val="22"/>
          <w:szCs w:val="18"/>
        </w:rPr>
        <w:t>“. To udělá ještě před spuštěním Alice. Pokud je CA umístěna ve stejném adresáři jako Alice, uživatel nemusí ručně nic vkládat.</w:t>
      </w:r>
    </w:p>
    <w:p w14:paraId="3511C8DB" w14:textId="2B1098D9" w:rsidR="00DD107C" w:rsidRPr="001F0267" w:rsidRDefault="00DD107C" w:rsidP="00DD107C">
      <w:pPr>
        <w:pStyle w:val="Odstavecseseznamem"/>
        <w:numPr>
          <w:ilvl w:val="0"/>
          <w:numId w:val="17"/>
        </w:numPr>
        <w:jc w:val="both"/>
        <w:rPr>
          <w:sz w:val="22"/>
          <w:szCs w:val="18"/>
        </w:rPr>
      </w:pPr>
      <w:r w:rsidRPr="001F0267">
        <w:rPr>
          <w:sz w:val="22"/>
          <w:szCs w:val="18"/>
        </w:rPr>
        <w:t>Alice vygeneruje dvojici soukromého</w:t>
      </w:r>
      <w:r w:rsidR="002B1E05">
        <w:rPr>
          <w:sz w:val="22"/>
          <w:szCs w:val="18"/>
        </w:rPr>
        <w:t xml:space="preserve"> a </w:t>
      </w:r>
      <w:r w:rsidRPr="001F0267">
        <w:rPr>
          <w:sz w:val="22"/>
          <w:szCs w:val="18"/>
        </w:rPr>
        <w:t xml:space="preserve">veřejného </w:t>
      </w:r>
      <w:r>
        <w:rPr>
          <w:sz w:val="22"/>
          <w:szCs w:val="18"/>
        </w:rPr>
        <w:t>KEM</w:t>
      </w:r>
      <w:r w:rsidRPr="001F0267">
        <w:rPr>
          <w:sz w:val="22"/>
          <w:szCs w:val="18"/>
        </w:rPr>
        <w:t xml:space="preserve"> klíče.</w:t>
      </w:r>
    </w:p>
    <w:p w14:paraId="0653489D" w14:textId="33D065AD" w:rsidR="00DD107C" w:rsidRPr="001F0267" w:rsidRDefault="00DD107C" w:rsidP="00DD107C">
      <w:pPr>
        <w:pStyle w:val="Odstavecseseznamem"/>
        <w:numPr>
          <w:ilvl w:val="0"/>
          <w:numId w:val="17"/>
        </w:numPr>
        <w:jc w:val="both"/>
        <w:rPr>
          <w:sz w:val="22"/>
          <w:szCs w:val="18"/>
        </w:rPr>
      </w:pPr>
      <w:r w:rsidRPr="001F0267">
        <w:rPr>
          <w:sz w:val="22"/>
          <w:szCs w:val="18"/>
        </w:rPr>
        <w:t>Alice svůj</w:t>
      </w:r>
      <w:r w:rsidR="0008683F">
        <w:rPr>
          <w:sz w:val="22"/>
          <w:szCs w:val="18"/>
        </w:rPr>
        <w:t xml:space="preserve"> KEM</w:t>
      </w:r>
      <w:r w:rsidRPr="001F0267">
        <w:rPr>
          <w:sz w:val="22"/>
          <w:szCs w:val="18"/>
        </w:rPr>
        <w:t xml:space="preserve"> veřejný klíč, v </w:t>
      </w:r>
      <w:proofErr w:type="spellStart"/>
      <w:r w:rsidRPr="001F0267">
        <w:rPr>
          <w:sz w:val="22"/>
          <w:szCs w:val="18"/>
        </w:rPr>
        <w:t>plaintextové</w:t>
      </w:r>
      <w:proofErr w:type="spellEnd"/>
      <w:r w:rsidRPr="001F0267">
        <w:rPr>
          <w:sz w:val="22"/>
          <w:szCs w:val="18"/>
        </w:rPr>
        <w:t xml:space="preserve"> podobě, odešle CA.</w:t>
      </w:r>
    </w:p>
    <w:p w14:paraId="44155459" w14:textId="2D960483" w:rsidR="00DD107C" w:rsidRPr="001F0267" w:rsidRDefault="00DD107C" w:rsidP="00DD107C">
      <w:pPr>
        <w:pStyle w:val="Odstavecseseznamem"/>
        <w:numPr>
          <w:ilvl w:val="0"/>
          <w:numId w:val="17"/>
        </w:numPr>
        <w:jc w:val="both"/>
        <w:rPr>
          <w:sz w:val="22"/>
          <w:szCs w:val="18"/>
        </w:rPr>
      </w:pPr>
      <w:r w:rsidRPr="001F0267">
        <w:rPr>
          <w:sz w:val="22"/>
          <w:szCs w:val="18"/>
        </w:rPr>
        <w:t xml:space="preserve">CA s využitím veřejného klíče Alice vygeneruje </w:t>
      </w:r>
      <w:proofErr w:type="spellStart"/>
      <w:r w:rsidRPr="001F0267">
        <w:rPr>
          <w:sz w:val="22"/>
          <w:szCs w:val="18"/>
        </w:rPr>
        <w:t>ciphertext</w:t>
      </w:r>
      <w:proofErr w:type="spellEnd"/>
      <w:r w:rsidR="002B1E05">
        <w:rPr>
          <w:sz w:val="22"/>
          <w:szCs w:val="18"/>
        </w:rPr>
        <w:t xml:space="preserve"> a </w:t>
      </w:r>
      <w:r w:rsidRPr="001F0267">
        <w:rPr>
          <w:sz w:val="22"/>
          <w:szCs w:val="18"/>
        </w:rPr>
        <w:t>symetrický klíč.</w:t>
      </w:r>
    </w:p>
    <w:p w14:paraId="0151C5B5" w14:textId="77777777" w:rsidR="00DD107C" w:rsidRPr="001F0267" w:rsidRDefault="00DD107C" w:rsidP="00DD107C">
      <w:pPr>
        <w:pStyle w:val="Odstavecseseznamem"/>
        <w:numPr>
          <w:ilvl w:val="0"/>
          <w:numId w:val="17"/>
        </w:numPr>
        <w:jc w:val="both"/>
        <w:rPr>
          <w:sz w:val="22"/>
          <w:szCs w:val="18"/>
        </w:rPr>
      </w:pPr>
      <w:r w:rsidRPr="001F0267">
        <w:rPr>
          <w:sz w:val="22"/>
          <w:szCs w:val="18"/>
        </w:rPr>
        <w:t>CA v tuto chvíli vlastní symetrický klíč, kterým bude pozdější komunikace šifrována.</w:t>
      </w:r>
    </w:p>
    <w:p w14:paraId="391A6F65" w14:textId="4F67C674" w:rsidR="00DD107C" w:rsidRPr="001F0267" w:rsidRDefault="00DD107C" w:rsidP="00DD107C">
      <w:pPr>
        <w:pStyle w:val="Odstavecseseznamem"/>
        <w:numPr>
          <w:ilvl w:val="0"/>
          <w:numId w:val="17"/>
        </w:numPr>
        <w:jc w:val="both"/>
        <w:rPr>
          <w:sz w:val="22"/>
          <w:szCs w:val="18"/>
        </w:rPr>
      </w:pPr>
      <w:r w:rsidRPr="001F0267">
        <w:rPr>
          <w:sz w:val="22"/>
          <w:szCs w:val="18"/>
        </w:rPr>
        <w:t xml:space="preserve">CA vezme vygenerovaný </w:t>
      </w:r>
      <w:proofErr w:type="spellStart"/>
      <w:r w:rsidRPr="001F0267">
        <w:rPr>
          <w:sz w:val="22"/>
          <w:szCs w:val="18"/>
        </w:rPr>
        <w:t>ciphertext</w:t>
      </w:r>
      <w:proofErr w:type="spellEnd"/>
      <w:r w:rsidR="002B1E05">
        <w:rPr>
          <w:sz w:val="22"/>
          <w:szCs w:val="18"/>
        </w:rPr>
        <w:t xml:space="preserve"> a </w:t>
      </w:r>
      <w:r w:rsidRPr="001F0267">
        <w:rPr>
          <w:sz w:val="22"/>
          <w:szCs w:val="18"/>
        </w:rPr>
        <w:t>podepíše ho svým soukromým podpisovým klíčem.</w:t>
      </w:r>
    </w:p>
    <w:p w14:paraId="463049D6" w14:textId="77777777" w:rsidR="00DD107C" w:rsidRPr="001F0267" w:rsidRDefault="00DD107C" w:rsidP="00DD107C">
      <w:pPr>
        <w:pStyle w:val="Odstavecseseznamem"/>
        <w:numPr>
          <w:ilvl w:val="0"/>
          <w:numId w:val="17"/>
        </w:numPr>
        <w:jc w:val="both"/>
        <w:rPr>
          <w:sz w:val="22"/>
          <w:szCs w:val="18"/>
        </w:rPr>
      </w:pPr>
      <w:r w:rsidRPr="001F0267">
        <w:rPr>
          <w:sz w:val="22"/>
          <w:szCs w:val="18"/>
        </w:rPr>
        <w:t xml:space="preserve">CA odesílá Alici podepsaný </w:t>
      </w:r>
      <w:proofErr w:type="spellStart"/>
      <w:r w:rsidRPr="001F0267">
        <w:rPr>
          <w:sz w:val="22"/>
          <w:szCs w:val="18"/>
        </w:rPr>
        <w:t>ciphertext</w:t>
      </w:r>
      <w:proofErr w:type="spellEnd"/>
      <w:r w:rsidRPr="001F0267">
        <w:rPr>
          <w:sz w:val="22"/>
          <w:szCs w:val="18"/>
        </w:rPr>
        <w:t>.</w:t>
      </w:r>
    </w:p>
    <w:p w14:paraId="458D7B5F" w14:textId="20959F7F" w:rsidR="00DD107C" w:rsidRPr="001F0267" w:rsidRDefault="00DD107C" w:rsidP="00DD107C">
      <w:pPr>
        <w:pStyle w:val="Odstavecseseznamem"/>
        <w:numPr>
          <w:ilvl w:val="0"/>
          <w:numId w:val="17"/>
        </w:numPr>
        <w:jc w:val="both"/>
        <w:rPr>
          <w:sz w:val="22"/>
          <w:szCs w:val="18"/>
        </w:rPr>
      </w:pPr>
      <w:r w:rsidRPr="001F0267">
        <w:rPr>
          <w:sz w:val="22"/>
          <w:szCs w:val="18"/>
        </w:rPr>
        <w:t xml:space="preserve">Alice </w:t>
      </w:r>
      <w:proofErr w:type="gramStart"/>
      <w:r w:rsidRPr="001F0267">
        <w:rPr>
          <w:sz w:val="22"/>
          <w:szCs w:val="18"/>
        </w:rPr>
        <w:t>ověří</w:t>
      </w:r>
      <w:proofErr w:type="gramEnd"/>
      <w:r w:rsidRPr="001F0267">
        <w:rPr>
          <w:sz w:val="22"/>
          <w:szCs w:val="18"/>
        </w:rPr>
        <w:t xml:space="preserve"> podpis pomocí veřejného podpisového klíče CA</w:t>
      </w:r>
      <w:r w:rsidR="002B1E05">
        <w:rPr>
          <w:sz w:val="22"/>
          <w:szCs w:val="18"/>
        </w:rPr>
        <w:t xml:space="preserve"> a </w:t>
      </w:r>
      <w:r w:rsidRPr="001F0267">
        <w:rPr>
          <w:sz w:val="22"/>
          <w:szCs w:val="18"/>
        </w:rPr>
        <w:t xml:space="preserve">získá tak </w:t>
      </w:r>
      <w:proofErr w:type="spellStart"/>
      <w:r w:rsidRPr="001F0267">
        <w:rPr>
          <w:sz w:val="22"/>
          <w:szCs w:val="18"/>
        </w:rPr>
        <w:t>ciphertext</w:t>
      </w:r>
      <w:proofErr w:type="spellEnd"/>
      <w:r w:rsidRPr="001F0267">
        <w:rPr>
          <w:sz w:val="22"/>
          <w:szCs w:val="18"/>
        </w:rPr>
        <w:t>.</w:t>
      </w:r>
    </w:p>
    <w:p w14:paraId="5FC2C32D" w14:textId="5C0FF341" w:rsidR="00DD107C" w:rsidRPr="001F0267" w:rsidRDefault="00DD107C" w:rsidP="00DD107C">
      <w:pPr>
        <w:pStyle w:val="Odstavecseseznamem"/>
        <w:numPr>
          <w:ilvl w:val="0"/>
          <w:numId w:val="17"/>
        </w:numPr>
        <w:jc w:val="both"/>
        <w:rPr>
          <w:sz w:val="22"/>
          <w:szCs w:val="18"/>
        </w:rPr>
      </w:pPr>
      <w:r w:rsidRPr="001F0267">
        <w:rPr>
          <w:sz w:val="22"/>
          <w:szCs w:val="18"/>
        </w:rPr>
        <w:t xml:space="preserve">Alice vygeneruje stejný symetrický klíč, jako má CA, díky znalosti </w:t>
      </w:r>
      <w:proofErr w:type="spellStart"/>
      <w:r w:rsidRPr="001F0267">
        <w:rPr>
          <w:sz w:val="22"/>
          <w:szCs w:val="18"/>
        </w:rPr>
        <w:t>ciphertextu</w:t>
      </w:r>
      <w:proofErr w:type="spellEnd"/>
      <w:r w:rsidR="002B1E05">
        <w:rPr>
          <w:sz w:val="22"/>
          <w:szCs w:val="18"/>
        </w:rPr>
        <w:t xml:space="preserve"> a </w:t>
      </w:r>
      <w:r w:rsidRPr="001F0267">
        <w:rPr>
          <w:sz w:val="22"/>
          <w:szCs w:val="18"/>
        </w:rPr>
        <w:t>svého soukromého</w:t>
      </w:r>
      <w:r>
        <w:rPr>
          <w:sz w:val="22"/>
          <w:szCs w:val="18"/>
        </w:rPr>
        <w:t xml:space="preserve"> KEM</w:t>
      </w:r>
      <w:r w:rsidRPr="001F0267">
        <w:rPr>
          <w:sz w:val="22"/>
          <w:szCs w:val="18"/>
        </w:rPr>
        <w:t xml:space="preserve"> klíče vygenerovaného v kroku 2.</w:t>
      </w:r>
    </w:p>
    <w:p w14:paraId="4DC6831E" w14:textId="2CDA54B1" w:rsidR="00DD107C" w:rsidDel="008175AD" w:rsidRDefault="00DD107C">
      <w:pPr>
        <w:pStyle w:val="Odstavecseseznamem"/>
        <w:numPr>
          <w:ilvl w:val="0"/>
          <w:numId w:val="17"/>
        </w:numPr>
        <w:spacing w:before="0" w:after="0" w:line="240" w:lineRule="auto"/>
        <w:jc w:val="both"/>
        <w:rPr>
          <w:del w:id="1095" w:author="Vojtěch Bžatek" w:date="2024-05-22T04:37:00Z" w16du:dateUtc="2024-05-22T02:37:00Z"/>
          <w:sz w:val="22"/>
          <w:szCs w:val="18"/>
        </w:rPr>
        <w:pPrChange w:id="1096" w:author="Vojtěch Bžatek" w:date="2024-05-22T04:37:00Z" w16du:dateUtc="2024-05-22T02:37:00Z">
          <w:pPr>
            <w:pStyle w:val="Odstavecseseznamem"/>
            <w:numPr>
              <w:numId w:val="17"/>
            </w:numPr>
            <w:ind w:hanging="360"/>
            <w:jc w:val="both"/>
          </w:pPr>
        </w:pPrChange>
      </w:pPr>
      <w:r w:rsidRPr="008175AD">
        <w:rPr>
          <w:sz w:val="22"/>
          <w:szCs w:val="18"/>
        </w:rPr>
        <w:t>Alice vlastní symetrický klíč, kterým bude šifrována pozdější komunikace.</w:t>
      </w:r>
    </w:p>
    <w:p w14:paraId="53A0F3B5" w14:textId="77777777" w:rsidR="00DD107C" w:rsidRPr="008175AD" w:rsidRDefault="00DD107C">
      <w:pPr>
        <w:pStyle w:val="Odstavecseseznamem"/>
        <w:numPr>
          <w:ilvl w:val="0"/>
          <w:numId w:val="17"/>
        </w:numPr>
        <w:spacing w:before="0" w:after="0" w:line="240" w:lineRule="auto"/>
        <w:jc w:val="both"/>
        <w:rPr>
          <w:sz w:val="22"/>
          <w:szCs w:val="18"/>
        </w:rPr>
        <w:pPrChange w:id="1097" w:author="Vojtěch Bžatek" w:date="2024-05-22T04:37:00Z" w16du:dateUtc="2024-05-22T02:37:00Z">
          <w:pPr>
            <w:spacing w:before="0" w:after="0" w:line="240" w:lineRule="auto"/>
          </w:pPr>
        </w:pPrChange>
      </w:pPr>
      <w:r w:rsidRPr="008175AD">
        <w:rPr>
          <w:sz w:val="22"/>
          <w:szCs w:val="18"/>
        </w:rPr>
        <w:br w:type="page"/>
      </w:r>
    </w:p>
    <w:p w14:paraId="60B2507A" w14:textId="77777777" w:rsidR="00DD107C" w:rsidRDefault="00DD107C" w:rsidP="00DD107C">
      <w:pPr>
        <w:jc w:val="center"/>
      </w:pPr>
      <w:bookmarkStart w:id="1098" w:name="_Toc162785131"/>
      <w:commentRangeStart w:id="1099"/>
      <w:commentRangeStart w:id="1100"/>
      <w:r>
        <w:rPr>
          <w:noProof/>
          <w:sz w:val="22"/>
          <w:szCs w:val="18"/>
        </w:rPr>
        <w:lastRenderedPageBreak/>
        <w:drawing>
          <wp:inline distT="0" distB="0" distL="0" distR="0" wp14:anchorId="5D6CE260" wp14:editId="1D5EAFA8">
            <wp:extent cx="4311650" cy="4367446"/>
            <wp:effectExtent l="0" t="0" r="0" b="0"/>
            <wp:docPr id="125413660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34219" cy="4390307"/>
                    </a:xfrm>
                    <a:prstGeom prst="rect">
                      <a:avLst/>
                    </a:prstGeom>
                    <a:noFill/>
                    <a:ln>
                      <a:noFill/>
                    </a:ln>
                  </pic:spPr>
                </pic:pic>
              </a:graphicData>
            </a:graphic>
          </wp:inline>
        </w:drawing>
      </w:r>
      <w:bookmarkEnd w:id="1098"/>
      <w:commentRangeEnd w:id="1099"/>
      <w:r w:rsidR="00B85304">
        <w:rPr>
          <w:rStyle w:val="Odkaznakoment"/>
        </w:rPr>
        <w:commentReference w:id="1099"/>
      </w:r>
      <w:commentRangeEnd w:id="1100"/>
      <w:r w:rsidR="00FD7C29">
        <w:rPr>
          <w:rStyle w:val="Odkaznakoment"/>
        </w:rPr>
        <w:commentReference w:id="1100"/>
      </w:r>
    </w:p>
    <w:p w14:paraId="33C63D79" w14:textId="7C7D2E50" w:rsidR="00DD107C" w:rsidRDefault="00DD107C" w:rsidP="00DD107C">
      <w:pPr>
        <w:jc w:val="center"/>
        <w:rPr>
          <w:ins w:id="1101" w:author="Vojtěch Bžatek" w:date="2024-05-22T04:40:00Z" w16du:dateUtc="2024-05-22T02:40:00Z"/>
        </w:rPr>
      </w:pPr>
      <w:r>
        <w:t>Obrázek 1</w:t>
      </w:r>
      <w:r w:rsidR="00E03818">
        <w:t>0</w:t>
      </w:r>
      <w:r>
        <w:t xml:space="preserve"> - Popis výměny symetrického klíče mezi Alicí</w:t>
      </w:r>
      <w:r w:rsidR="002B1E05">
        <w:t xml:space="preserve"> a </w:t>
      </w:r>
      <w:r>
        <w:t>Bobem</w:t>
      </w:r>
    </w:p>
    <w:p w14:paraId="5FE13D5E" w14:textId="77777777" w:rsidR="008175AD" w:rsidRPr="008175AD" w:rsidRDefault="008175AD">
      <w:pPr>
        <w:spacing w:before="0" w:after="0"/>
        <w:jc w:val="center"/>
        <w:rPr>
          <w:sz w:val="12"/>
          <w:szCs w:val="12"/>
          <w:rPrChange w:id="1102" w:author="Vojtěch Bžatek" w:date="2024-05-22T04:40:00Z" w16du:dateUtc="2024-05-22T02:40:00Z">
            <w:rPr/>
          </w:rPrChange>
        </w:rPr>
        <w:pPrChange w:id="1103" w:author="Vojtěch Bžatek" w:date="2024-05-22T04:40:00Z" w16du:dateUtc="2024-05-22T02:40:00Z">
          <w:pPr>
            <w:jc w:val="center"/>
          </w:pPr>
        </w:pPrChange>
      </w:pPr>
    </w:p>
    <w:p w14:paraId="57312D09" w14:textId="0A3E48EC" w:rsidR="00DD107C" w:rsidRPr="001F0267" w:rsidRDefault="00DD107C" w:rsidP="00E866EA">
      <w:pPr>
        <w:pStyle w:val="Odstavecseseznamem"/>
        <w:numPr>
          <w:ilvl w:val="0"/>
          <w:numId w:val="18"/>
        </w:numPr>
        <w:ind w:left="714" w:hanging="357"/>
        <w:jc w:val="both"/>
        <w:rPr>
          <w:sz w:val="22"/>
          <w:szCs w:val="18"/>
        </w:rPr>
      </w:pPr>
      <w:r w:rsidRPr="001F0267">
        <w:rPr>
          <w:sz w:val="22"/>
          <w:szCs w:val="18"/>
        </w:rPr>
        <w:t>Alice</w:t>
      </w:r>
      <w:r w:rsidR="002B1E05">
        <w:rPr>
          <w:sz w:val="22"/>
          <w:szCs w:val="18"/>
        </w:rPr>
        <w:t xml:space="preserve"> a </w:t>
      </w:r>
      <w:r>
        <w:rPr>
          <w:sz w:val="22"/>
          <w:szCs w:val="18"/>
        </w:rPr>
        <w:t>Bob</w:t>
      </w:r>
      <w:r w:rsidRPr="001F0267">
        <w:rPr>
          <w:sz w:val="22"/>
          <w:szCs w:val="18"/>
        </w:rPr>
        <w:t xml:space="preserve"> získa</w:t>
      </w:r>
      <w:r>
        <w:rPr>
          <w:sz w:val="22"/>
          <w:szCs w:val="18"/>
        </w:rPr>
        <w:t>jí</w:t>
      </w:r>
      <w:r w:rsidRPr="001F0267">
        <w:rPr>
          <w:sz w:val="22"/>
          <w:szCs w:val="18"/>
        </w:rPr>
        <w:t xml:space="preserve"> od CA svůj soukromý</w:t>
      </w:r>
      <w:r>
        <w:rPr>
          <w:sz w:val="22"/>
          <w:szCs w:val="18"/>
        </w:rPr>
        <w:t xml:space="preserve"> podpisový klíč (bude vysvětleno v</w:t>
      </w:r>
      <w:r w:rsidR="00A14668">
        <w:rPr>
          <w:sz w:val="22"/>
          <w:szCs w:val="18"/>
        </w:rPr>
        <w:t> 3.2</w:t>
      </w:r>
      <w:r>
        <w:rPr>
          <w:sz w:val="22"/>
          <w:szCs w:val="18"/>
        </w:rPr>
        <w:t>).</w:t>
      </w:r>
    </w:p>
    <w:p w14:paraId="1499A98F" w14:textId="59C3F972" w:rsidR="00DD107C" w:rsidRDefault="00DD107C" w:rsidP="00E866EA">
      <w:pPr>
        <w:pStyle w:val="Odstavecseseznamem"/>
        <w:numPr>
          <w:ilvl w:val="0"/>
          <w:numId w:val="18"/>
        </w:numPr>
        <w:ind w:left="714" w:hanging="357"/>
        <w:jc w:val="both"/>
        <w:rPr>
          <w:sz w:val="22"/>
          <w:szCs w:val="18"/>
        </w:rPr>
      </w:pPr>
      <w:r w:rsidRPr="001F0267">
        <w:rPr>
          <w:sz w:val="22"/>
          <w:szCs w:val="18"/>
        </w:rPr>
        <w:t>Alice vygeneruje dvojici soukromého</w:t>
      </w:r>
      <w:r w:rsidR="002B1E05">
        <w:rPr>
          <w:sz w:val="22"/>
          <w:szCs w:val="18"/>
        </w:rPr>
        <w:t xml:space="preserve"> a </w:t>
      </w:r>
      <w:r w:rsidRPr="001F0267">
        <w:rPr>
          <w:sz w:val="22"/>
          <w:szCs w:val="18"/>
        </w:rPr>
        <w:t xml:space="preserve">veřejného </w:t>
      </w:r>
      <w:r>
        <w:rPr>
          <w:sz w:val="22"/>
          <w:szCs w:val="18"/>
        </w:rPr>
        <w:t>KEM</w:t>
      </w:r>
      <w:r w:rsidRPr="001F0267">
        <w:rPr>
          <w:sz w:val="22"/>
          <w:szCs w:val="18"/>
        </w:rPr>
        <w:t xml:space="preserve"> klíče.</w:t>
      </w:r>
    </w:p>
    <w:p w14:paraId="660A8D04" w14:textId="77777777" w:rsidR="00DD107C" w:rsidRDefault="00DD107C" w:rsidP="00E866EA">
      <w:pPr>
        <w:pStyle w:val="Odstavecseseznamem"/>
        <w:numPr>
          <w:ilvl w:val="0"/>
          <w:numId w:val="18"/>
        </w:numPr>
        <w:ind w:left="714" w:hanging="357"/>
        <w:jc w:val="both"/>
        <w:rPr>
          <w:sz w:val="22"/>
          <w:szCs w:val="18"/>
        </w:rPr>
      </w:pPr>
      <w:r>
        <w:rPr>
          <w:sz w:val="22"/>
          <w:szCs w:val="18"/>
        </w:rPr>
        <w:t>Alice podepíše vygenerovaný veřejný klíč svým soukromým podpisovým klíčem.</w:t>
      </w:r>
    </w:p>
    <w:p w14:paraId="3DD0C9E4" w14:textId="77777777" w:rsidR="00DD107C" w:rsidRDefault="00DD107C" w:rsidP="00E866EA">
      <w:pPr>
        <w:pStyle w:val="Odstavecseseznamem"/>
        <w:numPr>
          <w:ilvl w:val="0"/>
          <w:numId w:val="18"/>
        </w:numPr>
        <w:ind w:left="714" w:hanging="357"/>
        <w:jc w:val="both"/>
        <w:rPr>
          <w:sz w:val="22"/>
          <w:szCs w:val="18"/>
        </w:rPr>
      </w:pPr>
      <w:r>
        <w:rPr>
          <w:sz w:val="22"/>
          <w:szCs w:val="18"/>
        </w:rPr>
        <w:t>Alice odešle Bobovi svůj podepsaný veřejný klíč.</w:t>
      </w:r>
    </w:p>
    <w:p w14:paraId="0DDDF7D6" w14:textId="602B8815" w:rsidR="00DD107C" w:rsidRDefault="00DD107C" w:rsidP="00E866EA">
      <w:pPr>
        <w:pStyle w:val="Odstavecseseznamem"/>
        <w:numPr>
          <w:ilvl w:val="0"/>
          <w:numId w:val="18"/>
        </w:numPr>
        <w:ind w:left="714" w:hanging="357"/>
        <w:jc w:val="both"/>
        <w:rPr>
          <w:sz w:val="22"/>
          <w:szCs w:val="18"/>
        </w:rPr>
      </w:pPr>
      <w:r>
        <w:rPr>
          <w:sz w:val="22"/>
          <w:szCs w:val="18"/>
        </w:rPr>
        <w:t>Bob získá od CA veřejný podpisový klíč Alice (bude vysvětleno v</w:t>
      </w:r>
      <w:r w:rsidR="00A14668">
        <w:rPr>
          <w:sz w:val="22"/>
          <w:szCs w:val="18"/>
        </w:rPr>
        <w:t> 3.2)</w:t>
      </w:r>
    </w:p>
    <w:p w14:paraId="17799593" w14:textId="4929DFCA" w:rsidR="00DD107C" w:rsidRDefault="00DD107C" w:rsidP="00E866EA">
      <w:pPr>
        <w:pStyle w:val="Odstavecseseznamem"/>
        <w:numPr>
          <w:ilvl w:val="0"/>
          <w:numId w:val="18"/>
        </w:numPr>
        <w:ind w:left="714" w:hanging="357"/>
        <w:jc w:val="both"/>
        <w:rPr>
          <w:sz w:val="22"/>
          <w:szCs w:val="18"/>
        </w:rPr>
      </w:pPr>
      <w:r>
        <w:rPr>
          <w:sz w:val="22"/>
          <w:szCs w:val="18"/>
        </w:rPr>
        <w:t xml:space="preserve">Bob </w:t>
      </w:r>
      <w:proofErr w:type="gramStart"/>
      <w:r>
        <w:rPr>
          <w:sz w:val="22"/>
          <w:szCs w:val="18"/>
        </w:rPr>
        <w:t>ověří</w:t>
      </w:r>
      <w:proofErr w:type="gramEnd"/>
      <w:r>
        <w:rPr>
          <w:sz w:val="22"/>
          <w:szCs w:val="18"/>
        </w:rPr>
        <w:t xml:space="preserve"> podpis</w:t>
      </w:r>
      <w:r w:rsidR="002B1E05">
        <w:rPr>
          <w:sz w:val="22"/>
          <w:szCs w:val="18"/>
        </w:rPr>
        <w:t xml:space="preserve"> a </w:t>
      </w:r>
      <w:r>
        <w:rPr>
          <w:sz w:val="22"/>
          <w:szCs w:val="18"/>
        </w:rPr>
        <w:t>získá tak veřejný</w:t>
      </w:r>
      <w:r w:rsidR="0008683F">
        <w:rPr>
          <w:sz w:val="22"/>
          <w:szCs w:val="18"/>
        </w:rPr>
        <w:t xml:space="preserve"> KEM</w:t>
      </w:r>
      <w:r>
        <w:rPr>
          <w:sz w:val="22"/>
          <w:szCs w:val="18"/>
        </w:rPr>
        <w:t xml:space="preserve"> klíč Alice.</w:t>
      </w:r>
    </w:p>
    <w:p w14:paraId="2E6BF129" w14:textId="383383C4" w:rsidR="00DD107C" w:rsidRDefault="00DD107C" w:rsidP="00E866EA">
      <w:pPr>
        <w:pStyle w:val="Odstavecseseznamem"/>
        <w:numPr>
          <w:ilvl w:val="0"/>
          <w:numId w:val="18"/>
        </w:numPr>
        <w:ind w:left="714" w:hanging="357"/>
        <w:jc w:val="both"/>
        <w:rPr>
          <w:sz w:val="22"/>
          <w:szCs w:val="18"/>
        </w:rPr>
      </w:pPr>
      <w:r>
        <w:rPr>
          <w:sz w:val="22"/>
          <w:szCs w:val="18"/>
        </w:rPr>
        <w:t xml:space="preserve">Bob, s pomocí veřejného </w:t>
      </w:r>
      <w:r w:rsidR="0008683F">
        <w:rPr>
          <w:sz w:val="22"/>
          <w:szCs w:val="18"/>
        </w:rPr>
        <w:t xml:space="preserve">KEM </w:t>
      </w:r>
      <w:r>
        <w:rPr>
          <w:sz w:val="22"/>
          <w:szCs w:val="18"/>
        </w:rPr>
        <w:t xml:space="preserve">klíče Alice, vygeneruje </w:t>
      </w:r>
      <w:proofErr w:type="spellStart"/>
      <w:r>
        <w:rPr>
          <w:sz w:val="22"/>
          <w:szCs w:val="18"/>
        </w:rPr>
        <w:t>ciphertext</w:t>
      </w:r>
      <w:proofErr w:type="spellEnd"/>
      <w:r w:rsidR="002B1E05">
        <w:rPr>
          <w:sz w:val="22"/>
          <w:szCs w:val="18"/>
        </w:rPr>
        <w:t xml:space="preserve"> a </w:t>
      </w:r>
      <w:r>
        <w:rPr>
          <w:sz w:val="22"/>
          <w:szCs w:val="18"/>
        </w:rPr>
        <w:t>symetrický klíč.</w:t>
      </w:r>
    </w:p>
    <w:p w14:paraId="7E0F73AE" w14:textId="77777777" w:rsidR="00DD107C" w:rsidRPr="009B367A" w:rsidRDefault="00DD107C" w:rsidP="00E866EA">
      <w:pPr>
        <w:pStyle w:val="Odstavecseseznamem"/>
        <w:numPr>
          <w:ilvl w:val="0"/>
          <w:numId w:val="18"/>
        </w:numPr>
        <w:ind w:left="714" w:hanging="357"/>
        <w:jc w:val="both"/>
        <w:rPr>
          <w:sz w:val="22"/>
          <w:szCs w:val="18"/>
        </w:rPr>
      </w:pPr>
      <w:r w:rsidRPr="009B367A">
        <w:rPr>
          <w:sz w:val="22"/>
          <w:szCs w:val="18"/>
        </w:rPr>
        <w:t>Bob v tuto chvíli vlastní symetrický klíč, kterým bude pozdější komunikace šifrována.</w:t>
      </w:r>
    </w:p>
    <w:p w14:paraId="31D5C67C" w14:textId="1E40AEFC" w:rsidR="00DD107C" w:rsidRDefault="00DD107C" w:rsidP="00E866EA">
      <w:pPr>
        <w:pStyle w:val="Odstavecseseznamem"/>
        <w:numPr>
          <w:ilvl w:val="0"/>
          <w:numId w:val="18"/>
        </w:numPr>
        <w:ind w:left="714" w:hanging="357"/>
        <w:jc w:val="both"/>
        <w:rPr>
          <w:sz w:val="22"/>
          <w:szCs w:val="18"/>
        </w:rPr>
      </w:pPr>
      <w:r>
        <w:rPr>
          <w:sz w:val="22"/>
          <w:szCs w:val="18"/>
        </w:rPr>
        <w:t>Bob</w:t>
      </w:r>
      <w:r w:rsidRPr="001F0267">
        <w:rPr>
          <w:sz w:val="22"/>
          <w:szCs w:val="18"/>
        </w:rPr>
        <w:t xml:space="preserve"> vezme vygenerovaný </w:t>
      </w:r>
      <w:proofErr w:type="spellStart"/>
      <w:r w:rsidRPr="001F0267">
        <w:rPr>
          <w:sz w:val="22"/>
          <w:szCs w:val="18"/>
        </w:rPr>
        <w:t>ciphertext</w:t>
      </w:r>
      <w:proofErr w:type="spellEnd"/>
      <w:r w:rsidR="002B1E05">
        <w:rPr>
          <w:sz w:val="22"/>
          <w:szCs w:val="18"/>
        </w:rPr>
        <w:t xml:space="preserve"> a </w:t>
      </w:r>
      <w:r w:rsidRPr="001F0267">
        <w:rPr>
          <w:sz w:val="22"/>
          <w:szCs w:val="18"/>
        </w:rPr>
        <w:t>podepíše ho svým soukromým podpisovým klíčem.</w:t>
      </w:r>
    </w:p>
    <w:p w14:paraId="712C48A7" w14:textId="77777777" w:rsidR="00DD107C" w:rsidRPr="001F0267" w:rsidRDefault="00DD107C" w:rsidP="00E866EA">
      <w:pPr>
        <w:pStyle w:val="Odstavecseseznamem"/>
        <w:numPr>
          <w:ilvl w:val="0"/>
          <w:numId w:val="18"/>
        </w:numPr>
        <w:ind w:left="714" w:hanging="357"/>
        <w:jc w:val="both"/>
        <w:rPr>
          <w:sz w:val="22"/>
          <w:szCs w:val="18"/>
        </w:rPr>
      </w:pPr>
      <w:r>
        <w:rPr>
          <w:sz w:val="22"/>
          <w:szCs w:val="18"/>
        </w:rPr>
        <w:t>Bob</w:t>
      </w:r>
      <w:r w:rsidRPr="001F0267">
        <w:rPr>
          <w:sz w:val="22"/>
          <w:szCs w:val="18"/>
        </w:rPr>
        <w:t xml:space="preserve"> odesílá Alici podepsaný </w:t>
      </w:r>
      <w:proofErr w:type="spellStart"/>
      <w:r w:rsidRPr="001F0267">
        <w:rPr>
          <w:sz w:val="22"/>
          <w:szCs w:val="18"/>
        </w:rPr>
        <w:t>ciphertext</w:t>
      </w:r>
      <w:proofErr w:type="spellEnd"/>
      <w:r w:rsidRPr="001F0267">
        <w:rPr>
          <w:sz w:val="22"/>
          <w:szCs w:val="18"/>
        </w:rPr>
        <w:t>.</w:t>
      </w:r>
    </w:p>
    <w:p w14:paraId="4AEC250E" w14:textId="303B780A" w:rsidR="00DD107C" w:rsidRDefault="00DD107C" w:rsidP="00E866EA">
      <w:pPr>
        <w:pStyle w:val="Odstavecseseznamem"/>
        <w:numPr>
          <w:ilvl w:val="0"/>
          <w:numId w:val="18"/>
        </w:numPr>
        <w:ind w:left="714" w:hanging="357"/>
        <w:jc w:val="both"/>
        <w:rPr>
          <w:sz w:val="22"/>
          <w:szCs w:val="18"/>
        </w:rPr>
      </w:pPr>
      <w:r>
        <w:rPr>
          <w:sz w:val="22"/>
          <w:szCs w:val="18"/>
        </w:rPr>
        <w:t>Alice získá od CA veřejný podpisový klíč Boba (bude vysvětleno v</w:t>
      </w:r>
      <w:r w:rsidR="00A14668">
        <w:rPr>
          <w:sz w:val="22"/>
          <w:szCs w:val="18"/>
        </w:rPr>
        <w:t> 3.2</w:t>
      </w:r>
      <w:r>
        <w:rPr>
          <w:sz w:val="22"/>
          <w:szCs w:val="18"/>
        </w:rPr>
        <w:t>).</w:t>
      </w:r>
    </w:p>
    <w:p w14:paraId="605663A0" w14:textId="523C57F3" w:rsidR="00DD107C" w:rsidRPr="001F0267" w:rsidRDefault="00DD107C" w:rsidP="00DD107C">
      <w:pPr>
        <w:pStyle w:val="Odstavecseseznamem"/>
        <w:numPr>
          <w:ilvl w:val="0"/>
          <w:numId w:val="18"/>
        </w:numPr>
        <w:ind w:left="714" w:hanging="357"/>
        <w:jc w:val="both"/>
        <w:rPr>
          <w:sz w:val="22"/>
          <w:szCs w:val="18"/>
        </w:rPr>
      </w:pPr>
      <w:r w:rsidRPr="001F0267">
        <w:rPr>
          <w:sz w:val="22"/>
          <w:szCs w:val="18"/>
        </w:rPr>
        <w:t xml:space="preserve">Alice </w:t>
      </w:r>
      <w:proofErr w:type="gramStart"/>
      <w:r w:rsidRPr="001F0267">
        <w:rPr>
          <w:sz w:val="22"/>
          <w:szCs w:val="18"/>
        </w:rPr>
        <w:t>ověří</w:t>
      </w:r>
      <w:proofErr w:type="gramEnd"/>
      <w:r w:rsidRPr="001F0267">
        <w:rPr>
          <w:sz w:val="22"/>
          <w:szCs w:val="18"/>
        </w:rPr>
        <w:t xml:space="preserve"> podpis pomocí veřejného podpisového klíče </w:t>
      </w:r>
      <w:r>
        <w:rPr>
          <w:sz w:val="22"/>
          <w:szCs w:val="18"/>
        </w:rPr>
        <w:t>Boba</w:t>
      </w:r>
      <w:r w:rsidR="002B1E05">
        <w:rPr>
          <w:sz w:val="22"/>
          <w:szCs w:val="18"/>
        </w:rPr>
        <w:t xml:space="preserve"> a </w:t>
      </w:r>
      <w:r w:rsidRPr="001F0267">
        <w:rPr>
          <w:sz w:val="22"/>
          <w:szCs w:val="18"/>
        </w:rPr>
        <w:t xml:space="preserve">získá tak </w:t>
      </w:r>
      <w:proofErr w:type="spellStart"/>
      <w:r w:rsidRPr="001F0267">
        <w:rPr>
          <w:sz w:val="22"/>
          <w:szCs w:val="18"/>
        </w:rPr>
        <w:t>ciphertext</w:t>
      </w:r>
      <w:proofErr w:type="spellEnd"/>
      <w:r w:rsidRPr="001F0267">
        <w:rPr>
          <w:sz w:val="22"/>
          <w:szCs w:val="18"/>
        </w:rPr>
        <w:t>.</w:t>
      </w:r>
    </w:p>
    <w:p w14:paraId="6D38CD49" w14:textId="3EDACEE1" w:rsidR="00DD107C" w:rsidRPr="001F0267" w:rsidRDefault="00DD107C" w:rsidP="00DD107C">
      <w:pPr>
        <w:pStyle w:val="Odstavecseseznamem"/>
        <w:numPr>
          <w:ilvl w:val="0"/>
          <w:numId w:val="18"/>
        </w:numPr>
        <w:ind w:left="714" w:hanging="357"/>
        <w:jc w:val="both"/>
        <w:rPr>
          <w:sz w:val="22"/>
          <w:szCs w:val="18"/>
        </w:rPr>
      </w:pPr>
      <w:r w:rsidRPr="001F0267">
        <w:rPr>
          <w:sz w:val="22"/>
          <w:szCs w:val="18"/>
        </w:rPr>
        <w:t xml:space="preserve">Alice vygeneruje stejný symetrický klíč, jako má </w:t>
      </w:r>
      <w:r>
        <w:rPr>
          <w:sz w:val="22"/>
          <w:szCs w:val="18"/>
        </w:rPr>
        <w:t>Bob</w:t>
      </w:r>
      <w:r w:rsidRPr="001F0267">
        <w:rPr>
          <w:sz w:val="22"/>
          <w:szCs w:val="18"/>
        </w:rPr>
        <w:t xml:space="preserve">, díky znalosti </w:t>
      </w:r>
      <w:proofErr w:type="spellStart"/>
      <w:r w:rsidRPr="001F0267">
        <w:rPr>
          <w:sz w:val="22"/>
          <w:szCs w:val="18"/>
        </w:rPr>
        <w:t>ciphertextu</w:t>
      </w:r>
      <w:proofErr w:type="spellEnd"/>
      <w:r w:rsidR="002B1E05">
        <w:rPr>
          <w:sz w:val="22"/>
          <w:szCs w:val="18"/>
        </w:rPr>
        <w:t xml:space="preserve"> a </w:t>
      </w:r>
      <w:r w:rsidRPr="001F0267">
        <w:rPr>
          <w:sz w:val="22"/>
          <w:szCs w:val="18"/>
        </w:rPr>
        <w:t xml:space="preserve">svého soukromého </w:t>
      </w:r>
      <w:r w:rsidR="006B6F2F">
        <w:rPr>
          <w:sz w:val="22"/>
          <w:szCs w:val="18"/>
        </w:rPr>
        <w:t xml:space="preserve">KEM </w:t>
      </w:r>
      <w:r w:rsidRPr="001F0267">
        <w:rPr>
          <w:sz w:val="22"/>
          <w:szCs w:val="18"/>
        </w:rPr>
        <w:t>klíče vygenerovaného v kroku 2.</w:t>
      </w:r>
    </w:p>
    <w:p w14:paraId="2114167F" w14:textId="66C4356A" w:rsidR="00DD107C" w:rsidRPr="00F76A42" w:rsidRDefault="00DD107C" w:rsidP="00F76A42">
      <w:pPr>
        <w:pStyle w:val="Odstavecseseznamem"/>
        <w:numPr>
          <w:ilvl w:val="0"/>
          <w:numId w:val="18"/>
        </w:numPr>
        <w:ind w:left="714" w:hanging="357"/>
        <w:jc w:val="both"/>
        <w:rPr>
          <w:sz w:val="22"/>
          <w:szCs w:val="18"/>
        </w:rPr>
      </w:pPr>
      <w:r w:rsidRPr="001F0267">
        <w:rPr>
          <w:sz w:val="22"/>
          <w:szCs w:val="18"/>
        </w:rPr>
        <w:t>Alice vlastní symetrický klíč, kterým bude šifrována pozdější komunikace.</w:t>
      </w:r>
    </w:p>
    <w:p w14:paraId="1AAFC095" w14:textId="5E048A64" w:rsidR="00DD107C" w:rsidRDefault="00DD107C" w:rsidP="008175AD">
      <w:pPr>
        <w:pStyle w:val="Nadpis3-pododdl"/>
      </w:pPr>
      <w:bookmarkStart w:id="1104" w:name="_Toc167245473"/>
      <w:r>
        <w:lastRenderedPageBreak/>
        <w:t>Získání podpisových klíčů</w:t>
      </w:r>
      <w:r w:rsidR="002B1E05">
        <w:t xml:space="preserve"> a </w:t>
      </w:r>
      <w:r>
        <w:t>práce s nimi</w:t>
      </w:r>
      <w:bookmarkEnd w:id="1104"/>
    </w:p>
    <w:p w14:paraId="637BE1AE" w14:textId="6007459E" w:rsidR="00DD107C" w:rsidRPr="00F72273" w:rsidDel="008175AD" w:rsidRDefault="00DD107C" w:rsidP="00A66EEB">
      <w:pPr>
        <w:shd w:val="clear" w:color="auto" w:fill="FFFFFF"/>
        <w:spacing w:before="0" w:after="120"/>
        <w:jc w:val="both"/>
        <w:rPr>
          <w:del w:id="1105" w:author="Vojtěch Bžatek" w:date="2024-05-22T04:41:00Z" w16du:dateUtc="2024-05-22T02:41:00Z"/>
          <w:sz w:val="22"/>
          <w:szCs w:val="22"/>
          <w:lang w:eastAsia="cs-CZ"/>
        </w:rPr>
        <w:pPrChange w:id="1106" w:author="Vojtěch Bžatek" w:date="2024-05-22T12:22:00Z" w16du:dateUtc="2024-05-22T10:22:00Z">
          <w:pPr>
            <w:shd w:val="clear" w:color="auto" w:fill="FFFFFF"/>
            <w:spacing w:before="0" w:after="0"/>
            <w:jc w:val="both"/>
          </w:pPr>
        </w:pPrChange>
      </w:pPr>
      <w:r w:rsidRPr="00F72273">
        <w:rPr>
          <w:sz w:val="22"/>
          <w:szCs w:val="22"/>
          <w:lang w:eastAsia="cs-CZ"/>
        </w:rPr>
        <w:t xml:space="preserve">Teorii o podpisových </w:t>
      </w:r>
      <w:r>
        <w:rPr>
          <w:sz w:val="22"/>
          <w:szCs w:val="22"/>
          <w:lang w:eastAsia="cs-CZ"/>
        </w:rPr>
        <w:t>algoritmech</w:t>
      </w:r>
      <w:r w:rsidR="002B1E05">
        <w:rPr>
          <w:sz w:val="22"/>
          <w:szCs w:val="22"/>
          <w:lang w:eastAsia="cs-CZ"/>
        </w:rPr>
        <w:t xml:space="preserve"> a </w:t>
      </w:r>
      <w:r w:rsidRPr="00F72273">
        <w:rPr>
          <w:sz w:val="22"/>
          <w:szCs w:val="22"/>
          <w:lang w:eastAsia="cs-CZ"/>
        </w:rPr>
        <w:t>klíčích jsem uvedl v </w:t>
      </w:r>
      <w:r w:rsidRPr="00D015A0">
        <w:rPr>
          <w:sz w:val="22"/>
          <w:szCs w:val="22"/>
          <w:lang w:eastAsia="cs-CZ"/>
        </w:rPr>
        <w:t xml:space="preserve">kapitole </w:t>
      </w:r>
      <w:r w:rsidR="00A14668" w:rsidRPr="00D015A0">
        <w:rPr>
          <w:sz w:val="22"/>
          <w:szCs w:val="22"/>
          <w:lang w:eastAsia="cs-CZ"/>
        </w:rPr>
        <w:t>2.</w:t>
      </w:r>
      <w:r w:rsidR="00D015A0" w:rsidRPr="00D015A0">
        <w:rPr>
          <w:sz w:val="22"/>
          <w:szCs w:val="22"/>
          <w:lang w:eastAsia="cs-CZ"/>
        </w:rPr>
        <w:t>1</w:t>
      </w:r>
      <w:r w:rsidRPr="00D015A0">
        <w:rPr>
          <w:sz w:val="22"/>
          <w:szCs w:val="22"/>
          <w:lang w:eastAsia="cs-CZ"/>
        </w:rPr>
        <w:t xml:space="preserve"> této práce</w:t>
      </w:r>
      <w:r w:rsidR="002B1E05" w:rsidRPr="00D015A0">
        <w:rPr>
          <w:sz w:val="22"/>
          <w:szCs w:val="22"/>
          <w:lang w:eastAsia="cs-CZ"/>
        </w:rPr>
        <w:t xml:space="preserve"> a </w:t>
      </w:r>
      <w:r w:rsidRPr="00D015A0">
        <w:rPr>
          <w:sz w:val="22"/>
          <w:szCs w:val="22"/>
          <w:lang w:eastAsia="cs-CZ"/>
        </w:rPr>
        <w:t>seznam dostupných algoritmů</w:t>
      </w:r>
      <w:r w:rsidR="002B1E05" w:rsidRPr="00D015A0">
        <w:rPr>
          <w:sz w:val="22"/>
          <w:szCs w:val="22"/>
          <w:lang w:eastAsia="cs-CZ"/>
        </w:rPr>
        <w:t xml:space="preserve"> a </w:t>
      </w:r>
      <w:r w:rsidRPr="00D015A0">
        <w:rPr>
          <w:sz w:val="22"/>
          <w:szCs w:val="22"/>
          <w:lang w:eastAsia="cs-CZ"/>
        </w:rPr>
        <w:t>jejich činnosti</w:t>
      </w:r>
      <w:r w:rsidR="00A14668" w:rsidRPr="00D015A0">
        <w:rPr>
          <w:sz w:val="22"/>
          <w:szCs w:val="22"/>
          <w:lang w:eastAsia="cs-CZ"/>
        </w:rPr>
        <w:t xml:space="preserve"> v kapitole </w:t>
      </w:r>
      <w:r w:rsidR="00D015A0" w:rsidRPr="00D015A0">
        <w:rPr>
          <w:sz w:val="22"/>
          <w:szCs w:val="22"/>
          <w:lang w:eastAsia="cs-CZ"/>
        </w:rPr>
        <w:t>3.1.1</w:t>
      </w:r>
      <w:r w:rsidRPr="00D015A0">
        <w:rPr>
          <w:sz w:val="22"/>
          <w:szCs w:val="22"/>
          <w:lang w:eastAsia="cs-CZ"/>
        </w:rPr>
        <w:t xml:space="preserve">. </w:t>
      </w:r>
      <w:del w:id="1107" w:author="Vojtěch Bžatek" w:date="2024-05-22T12:22:00Z" w16du:dateUtc="2024-05-22T10:22:00Z">
        <w:r w:rsidR="00203329" w:rsidRPr="00D015A0" w:rsidDel="00A66EEB">
          <w:rPr>
            <w:sz w:val="22"/>
            <w:szCs w:val="22"/>
            <w:lang w:eastAsia="cs-CZ"/>
          </w:rPr>
          <w:delText>Pro tuto c</w:delText>
        </w:r>
        <w:r w:rsidR="00203329" w:rsidDel="00A66EEB">
          <w:rPr>
            <w:sz w:val="22"/>
            <w:szCs w:val="22"/>
            <w:lang w:eastAsia="cs-CZ"/>
          </w:rPr>
          <w:delText xml:space="preserve">hvíli </w:delText>
        </w:r>
        <w:r w:rsidRPr="00F72273" w:rsidDel="00A66EEB">
          <w:rPr>
            <w:sz w:val="22"/>
            <w:szCs w:val="22"/>
            <w:lang w:eastAsia="cs-CZ"/>
          </w:rPr>
          <w:delText>zobecním činnost post</w:delText>
        </w:r>
        <w:r w:rsidR="00A14668" w:rsidDel="00A66EEB">
          <w:rPr>
            <w:sz w:val="22"/>
            <w:szCs w:val="22"/>
            <w:lang w:eastAsia="cs-CZ"/>
          </w:rPr>
          <w:delText>-</w:delText>
        </w:r>
        <w:r w:rsidRPr="00F72273" w:rsidDel="00A66EEB">
          <w:rPr>
            <w:sz w:val="22"/>
            <w:szCs w:val="22"/>
            <w:lang w:eastAsia="cs-CZ"/>
          </w:rPr>
          <w:delText>kvantových kryptografických</w:delText>
        </w:r>
        <w:r w:rsidDel="00A66EEB">
          <w:rPr>
            <w:sz w:val="22"/>
            <w:szCs w:val="22"/>
            <w:lang w:eastAsia="cs-CZ"/>
          </w:rPr>
          <w:delText xml:space="preserve"> podpisových</w:delText>
        </w:r>
        <w:r w:rsidRPr="00F72273" w:rsidDel="00A66EEB">
          <w:rPr>
            <w:sz w:val="22"/>
            <w:szCs w:val="22"/>
            <w:lang w:eastAsia="cs-CZ"/>
          </w:rPr>
          <w:delText xml:space="preserve"> algoritmů na tři základní funkce: </w:delText>
        </w:r>
      </w:del>
      <w:del w:id="1108" w:author="Vojtěch Bžatek" w:date="2024-05-22T12:19:00Z" w16du:dateUtc="2024-05-22T10:19:00Z">
        <w:r w:rsidRPr="00F72273" w:rsidDel="00A66EEB">
          <w:rPr>
            <w:sz w:val="22"/>
            <w:szCs w:val="22"/>
            <w:lang w:eastAsia="cs-CZ"/>
          </w:rPr>
          <w:delText xml:space="preserve">generování klíčů, </w:delText>
        </w:r>
        <w:commentRangeStart w:id="1109"/>
        <w:r w:rsidRPr="00F72273" w:rsidDel="00A66EEB">
          <w:rPr>
            <w:sz w:val="22"/>
            <w:szCs w:val="22"/>
            <w:lang w:eastAsia="cs-CZ"/>
          </w:rPr>
          <w:delText>výpočet symetrického klíče</w:delText>
        </w:r>
        <w:r w:rsidR="002B1E05" w:rsidDel="00A66EEB">
          <w:rPr>
            <w:sz w:val="22"/>
            <w:szCs w:val="22"/>
            <w:lang w:eastAsia="cs-CZ"/>
          </w:rPr>
          <w:delText xml:space="preserve"> a </w:delText>
        </w:r>
        <w:r w:rsidR="004D31A5" w:rsidDel="00A66EEB">
          <w:rPr>
            <w:sz w:val="22"/>
            <w:szCs w:val="22"/>
            <w:lang w:eastAsia="cs-CZ"/>
          </w:rPr>
          <w:delText>šifrovaného textu</w:delText>
        </w:r>
        <w:r w:rsidR="002B1E05" w:rsidDel="00A66EEB">
          <w:rPr>
            <w:sz w:val="22"/>
            <w:szCs w:val="22"/>
            <w:lang w:eastAsia="cs-CZ"/>
          </w:rPr>
          <w:delText xml:space="preserve"> a </w:delText>
        </w:r>
        <w:r w:rsidRPr="00F72273" w:rsidDel="00A66EEB">
          <w:rPr>
            <w:sz w:val="22"/>
            <w:szCs w:val="22"/>
            <w:lang w:eastAsia="cs-CZ"/>
          </w:rPr>
          <w:delText>výpočet symetrického klíče</w:delText>
        </w:r>
        <w:commentRangeEnd w:id="1109"/>
        <w:r w:rsidR="00B85304" w:rsidDel="00A66EEB">
          <w:rPr>
            <w:rStyle w:val="Odkaznakoment"/>
          </w:rPr>
          <w:commentReference w:id="1109"/>
        </w:r>
        <w:r w:rsidRPr="00F72273" w:rsidDel="00A66EEB">
          <w:rPr>
            <w:sz w:val="22"/>
            <w:szCs w:val="22"/>
            <w:lang w:eastAsia="cs-CZ"/>
          </w:rPr>
          <w:delText xml:space="preserve">. </w:delText>
        </w:r>
      </w:del>
    </w:p>
    <w:p w14:paraId="2A2A6D70" w14:textId="0CA3697C" w:rsidR="00A66EEB" w:rsidRPr="00A66EEB" w:rsidRDefault="00DD107C" w:rsidP="00A66EEB">
      <w:pPr>
        <w:shd w:val="clear" w:color="auto" w:fill="FFFFFF"/>
        <w:spacing w:before="0" w:after="120"/>
        <w:jc w:val="both"/>
        <w:rPr>
          <w:sz w:val="22"/>
          <w:szCs w:val="22"/>
          <w:lang w:eastAsia="cs-CZ"/>
          <w:rPrChange w:id="1110" w:author="Vojtěch Bžatek" w:date="2024-05-22T12:19:00Z" w16du:dateUtc="2024-05-22T10:19:00Z">
            <w:rPr/>
          </w:rPrChange>
        </w:rPr>
        <w:pPrChange w:id="1111" w:author="Vojtěch Bžatek" w:date="2024-05-22T12:19:00Z" w16du:dateUtc="2024-05-22T10:19:00Z">
          <w:pPr>
            <w:shd w:val="clear" w:color="auto" w:fill="FFFFFF"/>
            <w:spacing w:before="0" w:after="0"/>
            <w:ind w:firstLine="397"/>
            <w:jc w:val="both"/>
          </w:pPr>
        </w:pPrChange>
      </w:pPr>
      <w:del w:id="1112" w:author="Vojtěch Bžatek" w:date="2024-05-22T12:19:00Z" w16du:dateUtc="2024-05-22T10:19:00Z">
        <w:r w:rsidRPr="00F72273" w:rsidDel="00A66EEB">
          <w:rPr>
            <w:sz w:val="22"/>
            <w:szCs w:val="22"/>
            <w:lang w:eastAsia="cs-CZ"/>
          </w:rPr>
          <w:delText>V této kapitole popíšu, jakým způsobem entity získávají soukromé</w:delText>
        </w:r>
        <w:r w:rsidR="002B1E05" w:rsidDel="00A66EEB">
          <w:rPr>
            <w:sz w:val="22"/>
            <w:szCs w:val="22"/>
            <w:lang w:eastAsia="cs-CZ"/>
          </w:rPr>
          <w:delText xml:space="preserve"> a </w:delText>
        </w:r>
        <w:r w:rsidRPr="00F72273" w:rsidDel="00A66EEB">
          <w:rPr>
            <w:sz w:val="22"/>
            <w:szCs w:val="22"/>
            <w:lang w:eastAsia="cs-CZ"/>
          </w:rPr>
          <w:delText xml:space="preserve">veřejné podpisové klíče. </w:delText>
        </w:r>
      </w:del>
      <w:ins w:id="1113" w:author="Vojtěch Bžatek" w:date="2024-05-22T12:19:00Z" w16du:dateUtc="2024-05-22T10:19:00Z">
        <w:r w:rsidR="00A66EEB" w:rsidRPr="00A66EEB">
          <w:rPr>
            <w:sz w:val="22"/>
            <w:szCs w:val="22"/>
            <w:lang w:eastAsia="cs-CZ"/>
            <w:rPrChange w:id="1114" w:author="Vojtěch Bžatek" w:date="2024-05-22T12:19:00Z" w16du:dateUtc="2024-05-22T10:19:00Z">
              <w:rPr>
                <w:lang w:eastAsia="cs-CZ"/>
              </w:rPr>
            </w:rPrChange>
          </w:rPr>
          <w:t xml:space="preserve">V této kapitole popíšu, jakým způsobem entity získávají soukromé a veřejné podpisové klíče. </w:t>
        </w:r>
      </w:ins>
    </w:p>
    <w:p w14:paraId="6BFDD503" w14:textId="117B8827" w:rsidR="00DD107C" w:rsidRPr="000F2773" w:rsidRDefault="00DD107C">
      <w:pPr>
        <w:spacing w:after="120"/>
        <w:rPr>
          <w:b/>
          <w:bCs/>
          <w:sz w:val="22"/>
          <w:szCs w:val="22"/>
        </w:rPr>
        <w:pPrChange w:id="1115" w:author="Vojtěch Bžatek" w:date="2024-05-22T04:44:00Z" w16du:dateUtc="2024-05-22T02:44:00Z">
          <w:pPr/>
        </w:pPrChange>
      </w:pPr>
      <w:r w:rsidRPr="000F2773">
        <w:rPr>
          <w:b/>
          <w:bCs/>
          <w:sz w:val="22"/>
          <w:szCs w:val="22"/>
        </w:rPr>
        <w:t>Získání soukromého pod</w:t>
      </w:r>
      <w:ins w:id="1116" w:author="Vojtěch Bžatek" w:date="2024-05-22T04:45:00Z" w16du:dateUtc="2024-05-22T02:45:00Z">
        <w:r w:rsidR="008175AD">
          <w:rPr>
            <w:b/>
            <w:bCs/>
            <w:sz w:val="22"/>
            <w:szCs w:val="22"/>
          </w:rPr>
          <w:t>pisového</w:t>
        </w:r>
      </w:ins>
      <w:del w:id="1117" w:author="Vojtěch Bžatek" w:date="2024-05-22T04:45:00Z" w16du:dateUtc="2024-05-22T02:45:00Z">
        <w:r w:rsidRPr="000F2773" w:rsidDel="008175AD">
          <w:rPr>
            <w:b/>
            <w:bCs/>
            <w:sz w:val="22"/>
            <w:szCs w:val="22"/>
          </w:rPr>
          <w:delText>episovacího</w:delText>
        </w:r>
      </w:del>
      <w:r w:rsidRPr="000F2773">
        <w:rPr>
          <w:b/>
          <w:bCs/>
          <w:sz w:val="22"/>
          <w:szCs w:val="22"/>
        </w:rPr>
        <w:t xml:space="preserve"> klíče</w:t>
      </w:r>
    </w:p>
    <w:p w14:paraId="03E1B8F3" w14:textId="58459AB5" w:rsidR="00DD107C" w:rsidRPr="00BC44B3" w:rsidRDefault="00DD107C">
      <w:pPr>
        <w:shd w:val="clear" w:color="auto" w:fill="FFFFFF"/>
        <w:spacing w:before="0" w:after="0"/>
        <w:ind w:firstLine="360"/>
        <w:jc w:val="both"/>
        <w:rPr>
          <w:sz w:val="22"/>
          <w:szCs w:val="22"/>
        </w:rPr>
        <w:pPrChange w:id="1118" w:author="Vojtěch Bžatek" w:date="2024-05-22T04:41:00Z" w16du:dateUtc="2024-05-22T02:41:00Z">
          <w:pPr>
            <w:shd w:val="clear" w:color="auto" w:fill="FFFFFF"/>
            <w:spacing w:before="0" w:after="0"/>
            <w:jc w:val="both"/>
          </w:pPr>
        </w:pPrChange>
      </w:pPr>
      <w:r w:rsidRPr="00BC44B3">
        <w:rPr>
          <w:sz w:val="22"/>
          <w:szCs w:val="22"/>
        </w:rPr>
        <w:t xml:space="preserve">Každá entita, pokud chce komunikovat v síti musí </w:t>
      </w:r>
      <w:commentRangeStart w:id="1119"/>
      <w:r w:rsidRPr="00BC44B3">
        <w:rPr>
          <w:sz w:val="22"/>
          <w:szCs w:val="22"/>
        </w:rPr>
        <w:t>vlastnit svůj soukromý podpisový klíč</w:t>
      </w:r>
      <w:commentRangeEnd w:id="1119"/>
      <w:r w:rsidR="00B85304">
        <w:rPr>
          <w:rStyle w:val="Odkaznakoment"/>
        </w:rPr>
        <w:commentReference w:id="1119"/>
      </w:r>
      <w:r w:rsidRPr="00BC44B3">
        <w:rPr>
          <w:sz w:val="22"/>
          <w:szCs w:val="22"/>
        </w:rPr>
        <w:t>. Bez něj nedokáže podepsat zprávu, kterou by chtěla odeslat</w:t>
      </w:r>
      <w:r w:rsidR="002B1E05">
        <w:rPr>
          <w:sz w:val="22"/>
          <w:szCs w:val="22"/>
        </w:rPr>
        <w:t xml:space="preserve"> a </w:t>
      </w:r>
      <w:r w:rsidRPr="00BC44B3">
        <w:rPr>
          <w:sz w:val="22"/>
          <w:szCs w:val="22"/>
        </w:rPr>
        <w:t xml:space="preserve">druhá strana by neměla, jak ověřit, kdo je skutečným odesílatelem. V mé </w:t>
      </w:r>
      <w:proofErr w:type="spellStart"/>
      <w:r w:rsidRPr="00BC44B3">
        <w:rPr>
          <w:sz w:val="22"/>
          <w:szCs w:val="22"/>
        </w:rPr>
        <w:t>mikroslužbě</w:t>
      </w:r>
      <w:proofErr w:type="spellEnd"/>
      <w:r w:rsidRPr="00BC44B3">
        <w:rPr>
          <w:sz w:val="22"/>
          <w:szCs w:val="22"/>
        </w:rPr>
        <w:t xml:space="preserve"> PQC-</w:t>
      </w:r>
      <w:proofErr w:type="spellStart"/>
      <w:r w:rsidRPr="00BC44B3">
        <w:rPr>
          <w:sz w:val="22"/>
          <w:szCs w:val="22"/>
        </w:rPr>
        <w:t>service</w:t>
      </w:r>
      <w:proofErr w:type="spellEnd"/>
      <w:r w:rsidRPr="00BC44B3">
        <w:rPr>
          <w:sz w:val="22"/>
          <w:szCs w:val="22"/>
        </w:rPr>
        <w:t xml:space="preserve"> je získání soukromého podpisového klíče prováděno hned při startu entity (Alice/Bob). Po načtení konfiguračního souboru je zavolána </w:t>
      </w:r>
      <w:r w:rsidR="00FE1513">
        <w:rPr>
          <w:sz w:val="22"/>
          <w:szCs w:val="22"/>
        </w:rPr>
        <w:t xml:space="preserve">asynchronní </w:t>
      </w:r>
      <w:r w:rsidRPr="00BC44B3">
        <w:rPr>
          <w:sz w:val="22"/>
          <w:szCs w:val="22"/>
        </w:rPr>
        <w:t>funkce</w:t>
      </w:r>
      <w:r w:rsidR="00FE1513">
        <w:rPr>
          <w:sz w:val="22"/>
          <w:szCs w:val="22"/>
        </w:rPr>
        <w:t xml:space="preserve"> „</w:t>
      </w:r>
      <w:proofErr w:type="spellStart"/>
      <w:r w:rsidRPr="00BC44B3">
        <w:rPr>
          <w:rFonts w:eastAsia="Times New Roman"/>
          <w:color w:val="000000"/>
          <w:sz w:val="22"/>
          <w:szCs w:val="22"/>
          <w:lang w:eastAsia="cs-CZ"/>
        </w:rPr>
        <w:t>get_sign_private_key</w:t>
      </w:r>
      <w:proofErr w:type="spellEnd"/>
      <w:r w:rsidR="00FE1513">
        <w:rPr>
          <w:rFonts w:eastAsia="Times New Roman"/>
          <w:color w:val="000000"/>
          <w:sz w:val="22"/>
          <w:szCs w:val="22"/>
          <w:lang w:eastAsia="cs-CZ"/>
        </w:rPr>
        <w:t>“</w:t>
      </w:r>
      <w:r w:rsidRPr="00BC44B3">
        <w:rPr>
          <w:sz w:val="22"/>
          <w:szCs w:val="22"/>
        </w:rPr>
        <w:t>, která má tři parametry:</w:t>
      </w:r>
    </w:p>
    <w:p w14:paraId="0580E247" w14:textId="0DD35047" w:rsidR="00DD107C" w:rsidRPr="00BC44B3" w:rsidRDefault="00DD107C" w:rsidP="00DD107C">
      <w:pPr>
        <w:pStyle w:val="Odstavecseseznamem"/>
        <w:numPr>
          <w:ilvl w:val="0"/>
          <w:numId w:val="22"/>
        </w:numPr>
        <w:shd w:val="clear" w:color="auto" w:fill="FFFFFF"/>
        <w:spacing w:before="0" w:after="0"/>
        <w:jc w:val="both"/>
        <w:rPr>
          <w:sz w:val="22"/>
          <w:szCs w:val="22"/>
        </w:rPr>
      </w:pPr>
      <w:proofErr w:type="spellStart"/>
      <w:r w:rsidRPr="00BC44B3">
        <w:rPr>
          <w:sz w:val="22"/>
          <w:szCs w:val="22"/>
        </w:rPr>
        <w:t>my_address</w:t>
      </w:r>
      <w:proofErr w:type="spellEnd"/>
      <w:r w:rsidRPr="00BC44B3">
        <w:rPr>
          <w:sz w:val="22"/>
          <w:szCs w:val="22"/>
        </w:rPr>
        <w:t xml:space="preserve"> – informace o adrese</w:t>
      </w:r>
      <w:r w:rsidR="002B1E05">
        <w:rPr>
          <w:sz w:val="22"/>
          <w:szCs w:val="22"/>
        </w:rPr>
        <w:t xml:space="preserve"> a </w:t>
      </w:r>
      <w:r w:rsidRPr="00BC44B3">
        <w:rPr>
          <w:sz w:val="22"/>
          <w:szCs w:val="22"/>
        </w:rPr>
        <w:t xml:space="preserve">portu na kterém </w:t>
      </w:r>
      <w:proofErr w:type="gramStart"/>
      <w:r w:rsidRPr="00BC44B3">
        <w:rPr>
          <w:sz w:val="22"/>
          <w:szCs w:val="22"/>
        </w:rPr>
        <w:t>běží</w:t>
      </w:r>
      <w:proofErr w:type="gramEnd"/>
      <w:r w:rsidRPr="00BC44B3">
        <w:rPr>
          <w:sz w:val="22"/>
          <w:szCs w:val="22"/>
        </w:rPr>
        <w:t xml:space="preserve"> entita</w:t>
      </w:r>
    </w:p>
    <w:p w14:paraId="3C756069" w14:textId="75420193" w:rsidR="00DD107C" w:rsidRPr="00BC44B3" w:rsidRDefault="00DD107C" w:rsidP="00DD107C">
      <w:pPr>
        <w:pStyle w:val="Odstavecseseznamem"/>
        <w:numPr>
          <w:ilvl w:val="0"/>
          <w:numId w:val="22"/>
        </w:numPr>
        <w:shd w:val="clear" w:color="auto" w:fill="FFFFFF"/>
        <w:spacing w:before="0" w:after="0"/>
        <w:jc w:val="both"/>
        <w:rPr>
          <w:sz w:val="22"/>
          <w:szCs w:val="22"/>
        </w:rPr>
      </w:pPr>
      <w:r w:rsidRPr="00BC44B3">
        <w:rPr>
          <w:sz w:val="22"/>
          <w:szCs w:val="22"/>
        </w:rPr>
        <w:t>ca – informace o adrese</w:t>
      </w:r>
      <w:r w:rsidR="002B1E05">
        <w:rPr>
          <w:sz w:val="22"/>
          <w:szCs w:val="22"/>
        </w:rPr>
        <w:t xml:space="preserve"> a </w:t>
      </w:r>
      <w:r w:rsidRPr="00BC44B3">
        <w:rPr>
          <w:sz w:val="22"/>
          <w:szCs w:val="22"/>
        </w:rPr>
        <w:t>portu certifikační autority (získáno z </w:t>
      </w:r>
      <w:proofErr w:type="spellStart"/>
      <w:r w:rsidRPr="00BC44B3">
        <w:rPr>
          <w:sz w:val="22"/>
          <w:szCs w:val="22"/>
        </w:rPr>
        <w:t>konf</w:t>
      </w:r>
      <w:proofErr w:type="spellEnd"/>
      <w:r w:rsidRPr="00BC44B3">
        <w:rPr>
          <w:sz w:val="22"/>
          <w:szCs w:val="22"/>
        </w:rPr>
        <w:t>. souboru)</w:t>
      </w:r>
    </w:p>
    <w:p w14:paraId="7E0072D5" w14:textId="44D9A948" w:rsidR="00DD107C" w:rsidRPr="00BC44B3" w:rsidRDefault="00DD107C" w:rsidP="00DD107C">
      <w:pPr>
        <w:pStyle w:val="Odstavecseseznamem"/>
        <w:numPr>
          <w:ilvl w:val="0"/>
          <w:numId w:val="22"/>
        </w:numPr>
        <w:shd w:val="clear" w:color="auto" w:fill="FFFFFF"/>
        <w:spacing w:before="0" w:after="0"/>
        <w:jc w:val="both"/>
        <w:rPr>
          <w:sz w:val="22"/>
          <w:szCs w:val="22"/>
        </w:rPr>
      </w:pPr>
      <w:proofErr w:type="spellStart"/>
      <w:r w:rsidRPr="00BC44B3">
        <w:rPr>
          <w:sz w:val="22"/>
          <w:szCs w:val="22"/>
        </w:rPr>
        <w:t>algorithm</w:t>
      </w:r>
      <w:proofErr w:type="spellEnd"/>
      <w:r w:rsidRPr="00BC44B3">
        <w:rPr>
          <w:sz w:val="22"/>
          <w:szCs w:val="22"/>
        </w:rPr>
        <w:t xml:space="preserve"> – algoritmy, které bude pro komunikaci entita využívat</w:t>
      </w:r>
      <w:ins w:id="1120" w:author="Administrator" w:date="2024-04-29T13:12:00Z">
        <w:r w:rsidR="00B85304">
          <w:rPr>
            <w:sz w:val="22"/>
            <w:szCs w:val="22"/>
          </w:rPr>
          <w:t xml:space="preserve"> </w:t>
        </w:r>
      </w:ins>
      <w:r w:rsidRPr="00BC44B3">
        <w:rPr>
          <w:sz w:val="22"/>
          <w:szCs w:val="22"/>
        </w:rPr>
        <w:t xml:space="preserve">(z </w:t>
      </w:r>
      <w:proofErr w:type="spellStart"/>
      <w:r w:rsidRPr="00BC44B3">
        <w:rPr>
          <w:sz w:val="22"/>
          <w:szCs w:val="22"/>
        </w:rPr>
        <w:t>konf</w:t>
      </w:r>
      <w:proofErr w:type="spellEnd"/>
      <w:r w:rsidRPr="00BC44B3">
        <w:rPr>
          <w:sz w:val="22"/>
          <w:szCs w:val="22"/>
        </w:rPr>
        <w:t>. souboru)</w:t>
      </w:r>
    </w:p>
    <w:p w14:paraId="0B489DAF" w14:textId="2B9AA17A" w:rsidR="008175AD" w:rsidRDefault="00DD107C" w:rsidP="00DD107C">
      <w:pPr>
        <w:jc w:val="both"/>
        <w:rPr>
          <w:ins w:id="1121" w:author="Vojtěch Bžatek" w:date="2024-05-22T04:42:00Z" w16du:dateUtc="2024-05-22T02:42:00Z"/>
          <w:sz w:val="22"/>
          <w:szCs w:val="22"/>
        </w:rPr>
      </w:pPr>
      <w:del w:id="1122" w:author="Vojtěch Bžatek" w:date="2024-05-22T04:41:00Z" w16du:dateUtc="2024-05-22T02:41:00Z">
        <w:r w:rsidDel="008175AD">
          <w:rPr>
            <w:noProof/>
            <w:sz w:val="22"/>
            <w:szCs w:val="22"/>
            <w:highlight w:val="red"/>
            <w:lang w:eastAsia="cs-CZ"/>
          </w:rPr>
          <w:drawing>
            <wp:inline distT="0" distB="0" distL="0" distR="0" wp14:anchorId="5C51E4DF" wp14:editId="47390C48">
              <wp:extent cx="5391150" cy="2844800"/>
              <wp:effectExtent l="0" t="0" r="0" b="0"/>
              <wp:docPr id="1110702390"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2844800"/>
                      </a:xfrm>
                      <a:prstGeom prst="rect">
                        <a:avLst/>
                      </a:prstGeom>
                      <a:noFill/>
                      <a:ln>
                        <a:noFill/>
                      </a:ln>
                    </pic:spPr>
                  </pic:pic>
                </a:graphicData>
              </a:graphic>
            </wp:inline>
          </w:drawing>
        </w:r>
      </w:del>
      <w:r w:rsidRPr="00BC44B3">
        <w:rPr>
          <w:sz w:val="22"/>
          <w:szCs w:val="22"/>
        </w:rPr>
        <w:t>Výsledkem je podpisový soukromý klíč na straně entity, která o klíč žádala</w:t>
      </w:r>
      <w:r w:rsidR="002B1E05">
        <w:rPr>
          <w:sz w:val="22"/>
          <w:szCs w:val="22"/>
        </w:rPr>
        <w:t xml:space="preserve"> a </w:t>
      </w:r>
      <w:r w:rsidRPr="00BC44B3">
        <w:rPr>
          <w:sz w:val="22"/>
          <w:szCs w:val="22"/>
        </w:rPr>
        <w:t xml:space="preserve">uložený certifikát </w:t>
      </w:r>
      <w:r w:rsidR="0005562F">
        <w:rPr>
          <w:sz w:val="22"/>
          <w:szCs w:val="22"/>
        </w:rPr>
        <w:t>entity</w:t>
      </w:r>
      <w:r w:rsidRPr="00BC44B3">
        <w:rPr>
          <w:sz w:val="22"/>
          <w:szCs w:val="22"/>
        </w:rPr>
        <w:t xml:space="preserve"> na straně CA.</w:t>
      </w:r>
    </w:p>
    <w:p w14:paraId="66319E68" w14:textId="77777777" w:rsidR="008175AD" w:rsidRDefault="008175AD">
      <w:pPr>
        <w:spacing w:before="0" w:after="0" w:line="240" w:lineRule="auto"/>
        <w:rPr>
          <w:ins w:id="1123" w:author="Vojtěch Bžatek" w:date="2024-05-22T04:42:00Z" w16du:dateUtc="2024-05-22T02:42:00Z"/>
          <w:sz w:val="22"/>
          <w:szCs w:val="22"/>
        </w:rPr>
      </w:pPr>
      <w:ins w:id="1124" w:author="Vojtěch Bžatek" w:date="2024-05-22T04:42:00Z" w16du:dateUtc="2024-05-22T02:42:00Z">
        <w:r>
          <w:rPr>
            <w:sz w:val="22"/>
            <w:szCs w:val="22"/>
          </w:rPr>
          <w:br w:type="page"/>
        </w:r>
      </w:ins>
    </w:p>
    <w:p w14:paraId="36609F18" w14:textId="7A3DDA15" w:rsidR="008175AD" w:rsidRPr="00F257BF" w:rsidRDefault="008175AD">
      <w:pPr>
        <w:spacing w:before="0" w:after="0"/>
        <w:jc w:val="both"/>
        <w:rPr>
          <w:sz w:val="22"/>
          <w:szCs w:val="22"/>
        </w:rPr>
        <w:pPrChange w:id="1125" w:author="Vojtěch Bžatek" w:date="2024-05-22T04:41:00Z" w16du:dateUtc="2024-05-22T02:41:00Z">
          <w:pPr>
            <w:jc w:val="both"/>
          </w:pPr>
        </w:pPrChange>
      </w:pPr>
      <w:ins w:id="1126" w:author="Vojtěch Bžatek" w:date="2024-05-22T04:41:00Z" w16du:dateUtc="2024-05-22T02:41:00Z">
        <w:r>
          <w:rPr>
            <w:noProof/>
            <w:sz w:val="22"/>
            <w:szCs w:val="22"/>
            <w:highlight w:val="red"/>
            <w:lang w:eastAsia="cs-CZ"/>
          </w:rPr>
          <w:lastRenderedPageBreak/>
          <w:drawing>
            <wp:inline distT="0" distB="0" distL="0" distR="0" wp14:anchorId="6B4DC9AF" wp14:editId="5B0E821A">
              <wp:extent cx="5391150" cy="2844800"/>
              <wp:effectExtent l="0" t="0" r="0" b="0"/>
              <wp:docPr id="144115881" name="Obrázek 2" descr="Obsah obrázku diagram, mapa, text,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5881" name="Obrázek 2" descr="Obsah obrázku diagram, mapa, text, snímek obrazovky&#10;&#10;Popis byl vytvořen automatick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1150" cy="2844800"/>
                      </a:xfrm>
                      <a:prstGeom prst="rect">
                        <a:avLst/>
                      </a:prstGeom>
                      <a:noFill/>
                      <a:ln>
                        <a:noFill/>
                      </a:ln>
                    </pic:spPr>
                  </pic:pic>
                </a:graphicData>
              </a:graphic>
            </wp:inline>
          </w:drawing>
        </w:r>
      </w:ins>
    </w:p>
    <w:p w14:paraId="76C2DC53" w14:textId="1F27B869" w:rsidR="00DD107C" w:rsidRDefault="00DD107C" w:rsidP="00DD107C">
      <w:pPr>
        <w:jc w:val="center"/>
        <w:rPr>
          <w:ins w:id="1127" w:author="Vojtěch Bžatek" w:date="2024-05-22T04:42:00Z" w16du:dateUtc="2024-05-22T02:42:00Z"/>
        </w:rPr>
      </w:pPr>
      <w:r>
        <w:t>Obrázek 1</w:t>
      </w:r>
      <w:r w:rsidR="00E03818">
        <w:t>1</w:t>
      </w:r>
      <w:r>
        <w:t xml:space="preserve"> - Popis žádosti o soukromý podpisový klíč</w:t>
      </w:r>
    </w:p>
    <w:p w14:paraId="40428392" w14:textId="77777777" w:rsidR="008175AD" w:rsidRDefault="008175AD" w:rsidP="00DD107C">
      <w:pPr>
        <w:jc w:val="center"/>
      </w:pPr>
    </w:p>
    <w:p w14:paraId="2C8B4115" w14:textId="77777777" w:rsidR="00DD107C" w:rsidRPr="001F0267" w:rsidRDefault="00DD107C" w:rsidP="00DD107C">
      <w:pPr>
        <w:pStyle w:val="Odstavecseseznamem"/>
        <w:numPr>
          <w:ilvl w:val="0"/>
          <w:numId w:val="23"/>
        </w:numPr>
        <w:jc w:val="both"/>
        <w:rPr>
          <w:sz w:val="22"/>
          <w:szCs w:val="18"/>
        </w:rPr>
      </w:pPr>
      <w:r w:rsidRPr="001F0267">
        <w:rPr>
          <w:sz w:val="22"/>
          <w:szCs w:val="18"/>
        </w:rPr>
        <w:t xml:space="preserve">Uživatel </w:t>
      </w:r>
      <w:proofErr w:type="gramStart"/>
      <w:r w:rsidRPr="001F0267">
        <w:rPr>
          <w:sz w:val="22"/>
          <w:szCs w:val="18"/>
        </w:rPr>
        <w:t>vloží</w:t>
      </w:r>
      <w:proofErr w:type="gramEnd"/>
      <w:r w:rsidRPr="001F0267">
        <w:rPr>
          <w:sz w:val="22"/>
          <w:szCs w:val="18"/>
        </w:rPr>
        <w:t xml:space="preserve"> do zdrojového adresáře veřejný klíč CA ve tvaru „</w:t>
      </w:r>
      <w:proofErr w:type="spellStart"/>
      <w:r w:rsidRPr="001F0267">
        <w:rPr>
          <w:sz w:val="22"/>
          <w:szCs w:val="18"/>
        </w:rPr>
        <w:t>CA_public_key.pem</w:t>
      </w:r>
      <w:proofErr w:type="spellEnd"/>
      <w:r w:rsidRPr="001F0267">
        <w:rPr>
          <w:sz w:val="22"/>
          <w:szCs w:val="18"/>
        </w:rPr>
        <w:t>“. To udělá ještě před spuštěním Alice. Pokud je CA umístěna ve stejném adresáři jako Alice, uživatel nemusí ručně nic vkládat.</w:t>
      </w:r>
    </w:p>
    <w:p w14:paraId="754C8FE1" w14:textId="5973BA85" w:rsidR="00DD107C" w:rsidRDefault="00DD107C" w:rsidP="00DD107C">
      <w:pPr>
        <w:pStyle w:val="Odstavecseseznamem"/>
        <w:numPr>
          <w:ilvl w:val="0"/>
          <w:numId w:val="23"/>
        </w:numPr>
        <w:jc w:val="both"/>
        <w:rPr>
          <w:sz w:val="22"/>
          <w:szCs w:val="18"/>
        </w:rPr>
      </w:pPr>
      <w:r>
        <w:rPr>
          <w:sz w:val="22"/>
          <w:szCs w:val="18"/>
        </w:rPr>
        <w:t>Alice</w:t>
      </w:r>
      <w:r w:rsidR="002B1E05">
        <w:rPr>
          <w:sz w:val="22"/>
          <w:szCs w:val="18"/>
        </w:rPr>
        <w:t xml:space="preserve"> a </w:t>
      </w:r>
      <w:r>
        <w:rPr>
          <w:sz w:val="22"/>
          <w:szCs w:val="18"/>
        </w:rPr>
        <w:t xml:space="preserve">CA si vymění symetrické klíče. Popsáno v kapitole </w:t>
      </w:r>
      <w:r w:rsidR="00D015A0">
        <w:rPr>
          <w:sz w:val="22"/>
          <w:szCs w:val="18"/>
        </w:rPr>
        <w:t>3.2.1</w:t>
      </w:r>
      <w:r>
        <w:rPr>
          <w:sz w:val="22"/>
          <w:szCs w:val="18"/>
        </w:rPr>
        <w:t>.</w:t>
      </w:r>
    </w:p>
    <w:p w14:paraId="15388EFF" w14:textId="77777777" w:rsidR="00DD107C" w:rsidRDefault="00DD107C" w:rsidP="00DD107C">
      <w:pPr>
        <w:pStyle w:val="Odstavecseseznamem"/>
        <w:numPr>
          <w:ilvl w:val="0"/>
          <w:numId w:val="23"/>
        </w:numPr>
        <w:jc w:val="both"/>
        <w:rPr>
          <w:sz w:val="22"/>
          <w:szCs w:val="18"/>
        </w:rPr>
      </w:pPr>
      <w:r>
        <w:rPr>
          <w:sz w:val="22"/>
          <w:szCs w:val="18"/>
        </w:rPr>
        <w:t>Alice posílá žádost CA o vytvoření certifikátu.</w:t>
      </w:r>
    </w:p>
    <w:p w14:paraId="35D2819D" w14:textId="0EFC9D14" w:rsidR="00DD107C" w:rsidRDefault="00DD107C" w:rsidP="00DD107C">
      <w:pPr>
        <w:pStyle w:val="Odstavecseseznamem"/>
        <w:numPr>
          <w:ilvl w:val="0"/>
          <w:numId w:val="23"/>
        </w:numPr>
        <w:jc w:val="both"/>
        <w:rPr>
          <w:sz w:val="22"/>
          <w:szCs w:val="18"/>
        </w:rPr>
      </w:pPr>
      <w:r>
        <w:rPr>
          <w:sz w:val="22"/>
          <w:szCs w:val="18"/>
        </w:rPr>
        <w:t xml:space="preserve">CA </w:t>
      </w:r>
      <w:r w:rsidR="0061151D">
        <w:rPr>
          <w:sz w:val="22"/>
          <w:szCs w:val="18"/>
        </w:rPr>
        <w:t>vydá</w:t>
      </w:r>
      <w:r>
        <w:rPr>
          <w:sz w:val="22"/>
          <w:szCs w:val="18"/>
        </w:rPr>
        <w:t xml:space="preserve"> Alici certifikát.</w:t>
      </w:r>
    </w:p>
    <w:p w14:paraId="67C3279E" w14:textId="67F72F93" w:rsidR="00DD107C" w:rsidRDefault="00DD107C" w:rsidP="00DD107C">
      <w:pPr>
        <w:pStyle w:val="Odstavecseseznamem"/>
        <w:numPr>
          <w:ilvl w:val="0"/>
          <w:numId w:val="23"/>
        </w:numPr>
        <w:jc w:val="both"/>
        <w:rPr>
          <w:sz w:val="22"/>
          <w:szCs w:val="18"/>
        </w:rPr>
      </w:pPr>
      <w:r>
        <w:rPr>
          <w:sz w:val="22"/>
          <w:szCs w:val="18"/>
        </w:rPr>
        <w:t>CA vezme soukromý podpisový klíč Alice</w:t>
      </w:r>
      <w:r w:rsidR="002B1E05">
        <w:rPr>
          <w:sz w:val="22"/>
          <w:szCs w:val="18"/>
        </w:rPr>
        <w:t xml:space="preserve"> a </w:t>
      </w:r>
      <w:r>
        <w:rPr>
          <w:sz w:val="22"/>
          <w:szCs w:val="18"/>
        </w:rPr>
        <w:t>podepíše ho svým soukromým podpisovým klíčem.</w:t>
      </w:r>
    </w:p>
    <w:p w14:paraId="44D3D275" w14:textId="2E8B970A" w:rsidR="00DD107C" w:rsidRDefault="00DD107C" w:rsidP="00DD107C">
      <w:pPr>
        <w:pStyle w:val="Odstavecseseznamem"/>
        <w:numPr>
          <w:ilvl w:val="0"/>
          <w:numId w:val="23"/>
        </w:numPr>
        <w:jc w:val="both"/>
        <w:rPr>
          <w:sz w:val="22"/>
          <w:szCs w:val="18"/>
        </w:rPr>
      </w:pPr>
      <w:r>
        <w:rPr>
          <w:sz w:val="22"/>
          <w:szCs w:val="18"/>
        </w:rPr>
        <w:t>CA vezme podepsan</w:t>
      </w:r>
      <w:r w:rsidR="0061151D">
        <w:rPr>
          <w:sz w:val="22"/>
          <w:szCs w:val="18"/>
        </w:rPr>
        <w:t>ý</w:t>
      </w:r>
      <w:r>
        <w:rPr>
          <w:sz w:val="22"/>
          <w:szCs w:val="18"/>
        </w:rPr>
        <w:t xml:space="preserve"> klíč Alice</w:t>
      </w:r>
      <w:r w:rsidR="002B1E05">
        <w:rPr>
          <w:sz w:val="22"/>
          <w:szCs w:val="18"/>
        </w:rPr>
        <w:t xml:space="preserve"> a </w:t>
      </w:r>
      <w:r>
        <w:rPr>
          <w:sz w:val="22"/>
          <w:szCs w:val="18"/>
        </w:rPr>
        <w:t>zašifruje ho symetrickým klíčem.</w:t>
      </w:r>
    </w:p>
    <w:p w14:paraId="0D3DA83A" w14:textId="77777777" w:rsidR="00DD107C" w:rsidRDefault="00DD107C" w:rsidP="00DD107C">
      <w:pPr>
        <w:pStyle w:val="Odstavecseseznamem"/>
        <w:numPr>
          <w:ilvl w:val="0"/>
          <w:numId w:val="23"/>
        </w:numPr>
        <w:jc w:val="both"/>
        <w:rPr>
          <w:sz w:val="22"/>
          <w:szCs w:val="18"/>
        </w:rPr>
      </w:pPr>
      <w:r>
        <w:rPr>
          <w:sz w:val="22"/>
          <w:szCs w:val="18"/>
        </w:rPr>
        <w:t>CA odešle zašifrovaný podepsaný klíč Alici.</w:t>
      </w:r>
    </w:p>
    <w:p w14:paraId="116B64C2" w14:textId="77777777" w:rsidR="00DD107C" w:rsidRDefault="00DD107C" w:rsidP="00DD107C">
      <w:pPr>
        <w:pStyle w:val="Odstavecseseznamem"/>
        <w:numPr>
          <w:ilvl w:val="0"/>
          <w:numId w:val="23"/>
        </w:numPr>
        <w:jc w:val="both"/>
        <w:rPr>
          <w:sz w:val="22"/>
          <w:szCs w:val="18"/>
        </w:rPr>
      </w:pPr>
      <w:r>
        <w:rPr>
          <w:sz w:val="22"/>
          <w:szCs w:val="18"/>
        </w:rPr>
        <w:t>Alice dešifruje zprávu pomocí symetrického klíče.</w:t>
      </w:r>
    </w:p>
    <w:p w14:paraId="3E291E2B" w14:textId="3104FF21" w:rsidR="00DD107C" w:rsidRPr="00C05C0F" w:rsidRDefault="00DD107C" w:rsidP="00DD107C">
      <w:pPr>
        <w:pStyle w:val="Odstavecseseznamem"/>
        <w:numPr>
          <w:ilvl w:val="0"/>
          <w:numId w:val="23"/>
        </w:numPr>
        <w:jc w:val="both"/>
        <w:rPr>
          <w:sz w:val="22"/>
          <w:szCs w:val="18"/>
        </w:rPr>
      </w:pPr>
      <w:r>
        <w:rPr>
          <w:sz w:val="22"/>
          <w:szCs w:val="18"/>
        </w:rPr>
        <w:t xml:space="preserve">Alice </w:t>
      </w:r>
      <w:proofErr w:type="gramStart"/>
      <w:r>
        <w:rPr>
          <w:sz w:val="22"/>
          <w:szCs w:val="18"/>
        </w:rPr>
        <w:t>ověří</w:t>
      </w:r>
      <w:proofErr w:type="gramEnd"/>
      <w:r>
        <w:rPr>
          <w:sz w:val="22"/>
          <w:szCs w:val="18"/>
        </w:rPr>
        <w:t xml:space="preserve"> podpis pomocí veřejného podpisového klíče CA, získá tak svůj soukromý podpisový klíč.</w:t>
      </w:r>
    </w:p>
    <w:p w14:paraId="4A77253F" w14:textId="77777777" w:rsidR="00DD107C" w:rsidRPr="000F2773" w:rsidRDefault="00DD107C">
      <w:pPr>
        <w:spacing w:after="120"/>
        <w:rPr>
          <w:b/>
          <w:bCs/>
          <w:sz w:val="22"/>
          <w:szCs w:val="22"/>
        </w:rPr>
        <w:pPrChange w:id="1128" w:author="Vojtěch Bžatek" w:date="2024-05-22T04:44:00Z" w16du:dateUtc="2024-05-22T02:44:00Z">
          <w:pPr/>
        </w:pPrChange>
      </w:pPr>
      <w:r w:rsidRPr="000F2773">
        <w:rPr>
          <w:b/>
          <w:bCs/>
          <w:sz w:val="22"/>
          <w:szCs w:val="22"/>
        </w:rPr>
        <w:t>Získání veřejného podpisového klíče</w:t>
      </w:r>
    </w:p>
    <w:p w14:paraId="57DCC29E" w14:textId="3A1B10D8" w:rsidR="00DD107C" w:rsidRDefault="00DD107C" w:rsidP="008175AD">
      <w:pPr>
        <w:shd w:val="clear" w:color="auto" w:fill="FFFFFF"/>
        <w:spacing w:before="0" w:after="0"/>
        <w:ind w:firstLine="397"/>
        <w:jc w:val="both"/>
        <w:rPr>
          <w:ins w:id="1129" w:author="Vojtěch Bžatek" w:date="2024-05-22T04:46:00Z" w16du:dateUtc="2024-05-22T02:46:00Z"/>
          <w:sz w:val="22"/>
          <w:szCs w:val="22"/>
          <w:lang w:eastAsia="cs-CZ"/>
        </w:rPr>
      </w:pPr>
      <w:r w:rsidRPr="006A5F7B">
        <w:rPr>
          <w:sz w:val="22"/>
          <w:szCs w:val="22"/>
          <w:lang w:eastAsia="cs-CZ"/>
        </w:rPr>
        <w:t>Další důležitá funkcionalita, která umožňuje všem entitám zeptat</w:t>
      </w:r>
      <w:r>
        <w:rPr>
          <w:sz w:val="22"/>
          <w:szCs w:val="22"/>
          <w:lang w:eastAsia="cs-CZ"/>
        </w:rPr>
        <w:t xml:space="preserve"> se</w:t>
      </w:r>
      <w:r w:rsidRPr="006A5F7B">
        <w:rPr>
          <w:sz w:val="22"/>
          <w:szCs w:val="22"/>
          <w:lang w:eastAsia="cs-CZ"/>
        </w:rPr>
        <w:t xml:space="preserve"> CA na veřejný klíč </w:t>
      </w:r>
      <w:r>
        <w:rPr>
          <w:sz w:val="22"/>
          <w:szCs w:val="22"/>
          <w:lang w:eastAsia="cs-CZ"/>
        </w:rPr>
        <w:t xml:space="preserve">jiné </w:t>
      </w:r>
      <w:r w:rsidRPr="006A5F7B">
        <w:rPr>
          <w:sz w:val="22"/>
          <w:szCs w:val="22"/>
          <w:lang w:eastAsia="cs-CZ"/>
        </w:rPr>
        <w:t>požadované entity. Například pokud Alice odešle podepsanou zprávu Bobovi, tak se Bob dotáže CA na veřejný klíč Alice. Tímto klíčem je následně schopný ověřit, zda zprávu skutečně odeslala Alice. Asynchronní funkce, kterou by Bob zavolal je</w:t>
      </w:r>
      <w:r w:rsidR="00FE1513">
        <w:rPr>
          <w:sz w:val="22"/>
          <w:szCs w:val="22"/>
          <w:lang w:eastAsia="cs-CZ"/>
        </w:rPr>
        <w:t xml:space="preserve"> „</w:t>
      </w:r>
      <w:proofErr w:type="spellStart"/>
      <w:r w:rsidR="00FE1513">
        <w:rPr>
          <w:sz w:val="22"/>
          <w:szCs w:val="22"/>
          <w:lang w:eastAsia="cs-CZ"/>
        </w:rPr>
        <w:t>ask_public_key</w:t>
      </w:r>
      <w:proofErr w:type="spellEnd"/>
      <w:r w:rsidR="00FE1513">
        <w:rPr>
          <w:sz w:val="22"/>
          <w:szCs w:val="22"/>
          <w:lang w:eastAsia="cs-CZ"/>
        </w:rPr>
        <w:t>“.</w:t>
      </w:r>
    </w:p>
    <w:p w14:paraId="4FDF97CC" w14:textId="77777777" w:rsidR="008175AD" w:rsidRDefault="008175AD">
      <w:pPr>
        <w:shd w:val="clear" w:color="auto" w:fill="FFFFFF"/>
        <w:spacing w:before="0" w:after="0"/>
        <w:ind w:firstLine="397"/>
        <w:jc w:val="both"/>
        <w:rPr>
          <w:sz w:val="22"/>
          <w:szCs w:val="22"/>
          <w:lang w:eastAsia="cs-CZ"/>
        </w:rPr>
        <w:pPrChange w:id="1130" w:author="Vojtěch Bžatek" w:date="2024-05-22T04:45:00Z" w16du:dateUtc="2024-05-22T02:45:00Z">
          <w:pPr>
            <w:shd w:val="clear" w:color="auto" w:fill="FFFFFF"/>
            <w:spacing w:before="0" w:after="0"/>
            <w:jc w:val="both"/>
          </w:pPr>
        </w:pPrChange>
      </w:pPr>
    </w:p>
    <w:p w14:paraId="3B4D0BB7" w14:textId="1A790C5E" w:rsidR="00FE1513" w:rsidRDefault="00FE1513" w:rsidP="00E866EA">
      <w:pPr>
        <w:shd w:val="clear" w:color="auto" w:fill="FFFFFF"/>
        <w:spacing w:before="0" w:after="0"/>
        <w:jc w:val="both"/>
        <w:rPr>
          <w:sz w:val="22"/>
          <w:szCs w:val="22"/>
          <w:lang w:eastAsia="cs-CZ"/>
        </w:rPr>
      </w:pPr>
      <w:r w:rsidRPr="00FE1513">
        <w:rPr>
          <w:noProof/>
          <w:sz w:val="22"/>
          <w:szCs w:val="22"/>
          <w:lang w:eastAsia="cs-CZ"/>
        </w:rPr>
        <w:drawing>
          <wp:inline distT="0" distB="0" distL="0" distR="0" wp14:anchorId="30DC3476" wp14:editId="3B98F962">
            <wp:extent cx="5399405" cy="196215"/>
            <wp:effectExtent l="0" t="0" r="0" b="0"/>
            <wp:docPr id="64026805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68055" name=""/>
                    <pic:cNvPicPr/>
                  </pic:nvPicPr>
                  <pic:blipFill>
                    <a:blip r:embed="rId34"/>
                    <a:stretch>
                      <a:fillRect/>
                    </a:stretch>
                  </pic:blipFill>
                  <pic:spPr>
                    <a:xfrm>
                      <a:off x="0" y="0"/>
                      <a:ext cx="5399405" cy="196215"/>
                    </a:xfrm>
                    <a:prstGeom prst="rect">
                      <a:avLst/>
                    </a:prstGeom>
                  </pic:spPr>
                </pic:pic>
              </a:graphicData>
            </a:graphic>
          </wp:inline>
        </w:drawing>
      </w:r>
    </w:p>
    <w:p w14:paraId="0E115375" w14:textId="710D379E" w:rsidR="00FE1513" w:rsidRPr="00FE1513" w:rsidRDefault="00FE1513" w:rsidP="00FE1513">
      <w:pPr>
        <w:shd w:val="clear" w:color="auto" w:fill="FFFFFF"/>
        <w:spacing w:before="0" w:after="0"/>
        <w:jc w:val="center"/>
        <w:rPr>
          <w:sz w:val="18"/>
          <w:szCs w:val="18"/>
          <w:lang w:eastAsia="cs-CZ"/>
        </w:rPr>
      </w:pPr>
      <w:r w:rsidRPr="00FE1513">
        <w:rPr>
          <w:lang w:eastAsia="cs-CZ"/>
        </w:rPr>
        <w:t>Obrázek</w:t>
      </w:r>
      <w:r w:rsidR="00E03818">
        <w:rPr>
          <w:lang w:eastAsia="cs-CZ"/>
        </w:rPr>
        <w:t xml:space="preserve"> 12 – Funkce pro získání veřejného podpisové klíče</w:t>
      </w:r>
    </w:p>
    <w:p w14:paraId="4B231458" w14:textId="26F9F8FD" w:rsidR="00DD107C" w:rsidRDefault="00FE1513" w:rsidP="00E866EA">
      <w:pPr>
        <w:shd w:val="clear" w:color="auto" w:fill="FFFFFF"/>
        <w:spacing w:before="0" w:after="0"/>
        <w:jc w:val="both"/>
        <w:rPr>
          <w:sz w:val="22"/>
          <w:szCs w:val="22"/>
          <w:lang w:eastAsia="cs-CZ"/>
        </w:rPr>
      </w:pPr>
      <w:r>
        <w:rPr>
          <w:sz w:val="22"/>
          <w:szCs w:val="22"/>
          <w:lang w:eastAsia="cs-CZ"/>
        </w:rPr>
        <w:lastRenderedPageBreak/>
        <w:t>Tato funkce</w:t>
      </w:r>
      <w:r w:rsidR="00DD107C">
        <w:rPr>
          <w:sz w:val="22"/>
          <w:szCs w:val="22"/>
          <w:lang w:eastAsia="cs-CZ"/>
        </w:rPr>
        <w:t xml:space="preserve"> má 5 parametrů:</w:t>
      </w:r>
    </w:p>
    <w:p w14:paraId="1BD051DB" w14:textId="77777777" w:rsidR="00DD107C" w:rsidRDefault="00DD107C" w:rsidP="00E866EA">
      <w:pPr>
        <w:pStyle w:val="Odstavecseseznamem"/>
        <w:numPr>
          <w:ilvl w:val="0"/>
          <w:numId w:val="24"/>
        </w:numPr>
        <w:shd w:val="clear" w:color="auto" w:fill="FFFFFF"/>
        <w:spacing w:before="0" w:after="0"/>
        <w:jc w:val="both"/>
        <w:rPr>
          <w:sz w:val="22"/>
          <w:szCs w:val="22"/>
          <w:lang w:eastAsia="cs-CZ"/>
        </w:rPr>
      </w:pPr>
      <w:r>
        <w:rPr>
          <w:sz w:val="22"/>
          <w:szCs w:val="22"/>
          <w:lang w:eastAsia="cs-CZ"/>
        </w:rPr>
        <w:t>s</w:t>
      </w:r>
      <w:r w:rsidRPr="009E021D">
        <w:rPr>
          <w:sz w:val="22"/>
          <w:szCs w:val="22"/>
          <w:lang w:eastAsia="cs-CZ"/>
        </w:rPr>
        <w:t>ubjekt</w:t>
      </w:r>
      <w:r>
        <w:rPr>
          <w:sz w:val="22"/>
          <w:szCs w:val="22"/>
          <w:lang w:eastAsia="cs-CZ"/>
        </w:rPr>
        <w:t xml:space="preserve"> – identifikátor</w:t>
      </w:r>
      <w:r w:rsidRPr="009E021D">
        <w:rPr>
          <w:sz w:val="22"/>
          <w:szCs w:val="22"/>
          <w:lang w:eastAsia="cs-CZ"/>
        </w:rPr>
        <w:t xml:space="preserve">, pod kterým je </w:t>
      </w:r>
      <w:r>
        <w:rPr>
          <w:sz w:val="22"/>
          <w:szCs w:val="22"/>
          <w:lang w:eastAsia="cs-CZ"/>
        </w:rPr>
        <w:t>entita</w:t>
      </w:r>
      <w:r w:rsidRPr="009E021D">
        <w:rPr>
          <w:sz w:val="22"/>
          <w:szCs w:val="22"/>
          <w:lang w:eastAsia="cs-CZ"/>
        </w:rPr>
        <w:t xml:space="preserve"> uložen</w:t>
      </w:r>
      <w:r>
        <w:rPr>
          <w:sz w:val="22"/>
          <w:szCs w:val="22"/>
          <w:lang w:eastAsia="cs-CZ"/>
        </w:rPr>
        <w:t>a</w:t>
      </w:r>
      <w:r w:rsidRPr="009E021D">
        <w:rPr>
          <w:sz w:val="22"/>
          <w:szCs w:val="22"/>
          <w:lang w:eastAsia="cs-CZ"/>
        </w:rPr>
        <w:t xml:space="preserve"> u </w:t>
      </w:r>
      <w:r>
        <w:rPr>
          <w:sz w:val="22"/>
          <w:szCs w:val="22"/>
          <w:lang w:eastAsia="cs-CZ"/>
        </w:rPr>
        <w:t>CA</w:t>
      </w:r>
      <w:r w:rsidRPr="009E021D">
        <w:rPr>
          <w:sz w:val="22"/>
          <w:szCs w:val="22"/>
          <w:lang w:eastAsia="cs-CZ"/>
        </w:rPr>
        <w:t xml:space="preserve">. </w:t>
      </w:r>
    </w:p>
    <w:p w14:paraId="21E108E4" w14:textId="77777777" w:rsidR="00DD107C" w:rsidRPr="009E021D" w:rsidRDefault="00DD107C" w:rsidP="00E866EA">
      <w:pPr>
        <w:pStyle w:val="Odstavecseseznamem"/>
        <w:shd w:val="clear" w:color="auto" w:fill="FFFFFF"/>
        <w:spacing w:before="0" w:after="0"/>
        <w:ind w:firstLine="0"/>
        <w:jc w:val="both"/>
        <w:rPr>
          <w:sz w:val="22"/>
          <w:szCs w:val="22"/>
          <w:lang w:eastAsia="cs-CZ"/>
        </w:rPr>
      </w:pPr>
      <w:r w:rsidRPr="009E021D">
        <w:rPr>
          <w:sz w:val="22"/>
          <w:szCs w:val="22"/>
          <w:lang w:eastAsia="cs-CZ"/>
        </w:rPr>
        <w:t xml:space="preserve">V mé </w:t>
      </w:r>
      <w:r>
        <w:rPr>
          <w:sz w:val="22"/>
          <w:szCs w:val="22"/>
          <w:lang w:eastAsia="cs-CZ"/>
        </w:rPr>
        <w:t>práci</w:t>
      </w:r>
      <w:r w:rsidRPr="009E021D">
        <w:rPr>
          <w:sz w:val="22"/>
          <w:szCs w:val="22"/>
          <w:lang w:eastAsia="cs-CZ"/>
        </w:rPr>
        <w:t xml:space="preserve"> se jedná o</w:t>
      </w:r>
      <w:r>
        <w:rPr>
          <w:sz w:val="22"/>
          <w:szCs w:val="22"/>
          <w:lang w:eastAsia="cs-CZ"/>
        </w:rPr>
        <w:t xml:space="preserve"> formát</w:t>
      </w:r>
      <w:r w:rsidRPr="009E021D">
        <w:rPr>
          <w:sz w:val="22"/>
          <w:szCs w:val="22"/>
          <w:lang w:eastAsia="cs-CZ"/>
        </w:rPr>
        <w:t xml:space="preserve"> </w:t>
      </w:r>
      <w:r>
        <w:rPr>
          <w:sz w:val="22"/>
          <w:szCs w:val="22"/>
          <w:lang w:eastAsia="cs-CZ"/>
        </w:rPr>
        <w:t>„</w:t>
      </w:r>
      <w:proofErr w:type="spellStart"/>
      <w:r w:rsidRPr="009E021D">
        <w:rPr>
          <w:sz w:val="22"/>
          <w:szCs w:val="22"/>
          <w:lang w:eastAsia="cs-CZ"/>
        </w:rPr>
        <w:t>ip</w:t>
      </w:r>
      <w:proofErr w:type="spellEnd"/>
      <w:r w:rsidRPr="009E021D">
        <w:rPr>
          <w:sz w:val="22"/>
          <w:szCs w:val="22"/>
          <w:lang w:eastAsia="cs-CZ"/>
        </w:rPr>
        <w:t xml:space="preserve"> </w:t>
      </w:r>
      <w:proofErr w:type="spellStart"/>
      <w:proofErr w:type="gramStart"/>
      <w:r w:rsidRPr="009E021D">
        <w:rPr>
          <w:sz w:val="22"/>
          <w:szCs w:val="22"/>
          <w:lang w:eastAsia="cs-CZ"/>
        </w:rPr>
        <w:t>adres</w:t>
      </w:r>
      <w:r>
        <w:rPr>
          <w:sz w:val="22"/>
          <w:szCs w:val="22"/>
          <w:lang w:eastAsia="cs-CZ"/>
        </w:rPr>
        <w:t>a</w:t>
      </w:r>
      <w:r w:rsidRPr="009E021D">
        <w:rPr>
          <w:sz w:val="22"/>
          <w:szCs w:val="22"/>
          <w:lang w:eastAsia="cs-CZ"/>
        </w:rPr>
        <w:t>:port</w:t>
      </w:r>
      <w:proofErr w:type="spellEnd"/>
      <w:proofErr w:type="gramEnd"/>
      <w:r>
        <w:rPr>
          <w:sz w:val="22"/>
          <w:szCs w:val="22"/>
          <w:lang w:eastAsia="cs-CZ"/>
        </w:rPr>
        <w:t>“</w:t>
      </w:r>
      <w:r w:rsidRPr="009E021D">
        <w:rPr>
          <w:sz w:val="22"/>
          <w:szCs w:val="22"/>
          <w:lang w:eastAsia="cs-CZ"/>
        </w:rPr>
        <w:t xml:space="preserve">. </w:t>
      </w:r>
    </w:p>
    <w:p w14:paraId="511ECD7F" w14:textId="77777777" w:rsidR="00DD107C" w:rsidRDefault="00DD107C" w:rsidP="00E866EA">
      <w:pPr>
        <w:pStyle w:val="Odstavecseseznamem"/>
        <w:numPr>
          <w:ilvl w:val="0"/>
          <w:numId w:val="24"/>
        </w:numPr>
        <w:shd w:val="clear" w:color="auto" w:fill="FFFFFF"/>
        <w:spacing w:before="0" w:after="0"/>
        <w:jc w:val="both"/>
        <w:rPr>
          <w:sz w:val="22"/>
          <w:szCs w:val="22"/>
        </w:rPr>
      </w:pPr>
      <w:commentRangeStart w:id="1131"/>
      <w:commentRangeStart w:id="1132"/>
      <w:proofErr w:type="spellStart"/>
      <w:r w:rsidRPr="009E021D">
        <w:rPr>
          <w:sz w:val="22"/>
          <w:szCs w:val="22"/>
          <w:lang w:eastAsia="cs-CZ"/>
        </w:rPr>
        <w:t>sign_private_key</w:t>
      </w:r>
      <w:proofErr w:type="spellEnd"/>
      <w:r w:rsidRPr="009E021D">
        <w:rPr>
          <w:sz w:val="22"/>
          <w:szCs w:val="22"/>
          <w:lang w:eastAsia="cs-CZ"/>
        </w:rPr>
        <w:t xml:space="preserve"> </w:t>
      </w:r>
      <w:r>
        <w:rPr>
          <w:sz w:val="22"/>
          <w:szCs w:val="22"/>
          <w:lang w:eastAsia="cs-CZ"/>
        </w:rPr>
        <w:t>– soukromý</w:t>
      </w:r>
      <w:r w:rsidRPr="009E021D">
        <w:rPr>
          <w:sz w:val="22"/>
          <w:szCs w:val="22"/>
          <w:lang w:eastAsia="cs-CZ"/>
        </w:rPr>
        <w:t xml:space="preserve"> pod</w:t>
      </w:r>
      <w:r>
        <w:rPr>
          <w:sz w:val="22"/>
          <w:szCs w:val="22"/>
          <w:lang w:eastAsia="cs-CZ"/>
        </w:rPr>
        <w:t>pisový</w:t>
      </w:r>
      <w:r w:rsidRPr="009E021D">
        <w:rPr>
          <w:sz w:val="22"/>
          <w:szCs w:val="22"/>
          <w:lang w:eastAsia="cs-CZ"/>
        </w:rPr>
        <w:t xml:space="preserve"> klí</w:t>
      </w:r>
      <w:r>
        <w:rPr>
          <w:sz w:val="22"/>
          <w:szCs w:val="22"/>
          <w:lang w:eastAsia="cs-CZ"/>
        </w:rPr>
        <w:t>č entity</w:t>
      </w:r>
      <w:r w:rsidRPr="009E021D">
        <w:rPr>
          <w:sz w:val="22"/>
          <w:szCs w:val="22"/>
          <w:lang w:eastAsia="cs-CZ"/>
        </w:rPr>
        <w:t>, která se dotazuje</w:t>
      </w:r>
      <w:r w:rsidRPr="009E021D">
        <w:rPr>
          <w:sz w:val="22"/>
          <w:szCs w:val="22"/>
        </w:rPr>
        <w:t xml:space="preserve"> CA</w:t>
      </w:r>
      <w:commentRangeEnd w:id="1131"/>
      <w:r w:rsidR="00B85304">
        <w:rPr>
          <w:rStyle w:val="Odkaznakoment"/>
          <w:lang w:eastAsia="en-US"/>
        </w:rPr>
        <w:commentReference w:id="1131"/>
      </w:r>
      <w:commentRangeEnd w:id="1132"/>
      <w:r w:rsidR="00FD7C29">
        <w:rPr>
          <w:rStyle w:val="Odkaznakoment"/>
          <w:lang w:eastAsia="en-US"/>
        </w:rPr>
        <w:commentReference w:id="1132"/>
      </w:r>
      <w:r w:rsidRPr="009E021D">
        <w:rPr>
          <w:sz w:val="22"/>
          <w:szCs w:val="22"/>
        </w:rPr>
        <w:t xml:space="preserve">. </w:t>
      </w:r>
    </w:p>
    <w:p w14:paraId="25BE6398" w14:textId="77777777" w:rsidR="00DD107C" w:rsidRPr="009E021D" w:rsidRDefault="00DD107C" w:rsidP="00E866EA">
      <w:pPr>
        <w:pStyle w:val="Odstavecseseznamem"/>
        <w:numPr>
          <w:ilvl w:val="0"/>
          <w:numId w:val="24"/>
        </w:numPr>
        <w:shd w:val="clear" w:color="auto" w:fill="FFFFFF"/>
        <w:spacing w:before="0" w:after="0"/>
        <w:jc w:val="both"/>
        <w:rPr>
          <w:sz w:val="22"/>
          <w:szCs w:val="22"/>
        </w:rPr>
      </w:pPr>
      <w:proofErr w:type="spellStart"/>
      <w:r w:rsidRPr="009E021D">
        <w:rPr>
          <w:sz w:val="22"/>
          <w:szCs w:val="22"/>
        </w:rPr>
        <w:t>my_address</w:t>
      </w:r>
      <w:proofErr w:type="spellEnd"/>
      <w:r>
        <w:rPr>
          <w:sz w:val="22"/>
          <w:szCs w:val="22"/>
        </w:rPr>
        <w:t xml:space="preserve"> – adresa entity</w:t>
      </w:r>
      <w:r w:rsidRPr="009E021D">
        <w:rPr>
          <w:sz w:val="22"/>
          <w:szCs w:val="22"/>
        </w:rPr>
        <w:t xml:space="preserve"> </w:t>
      </w:r>
    </w:p>
    <w:p w14:paraId="13FF8B9F" w14:textId="77777777" w:rsidR="00DD107C" w:rsidRPr="009E021D" w:rsidRDefault="00DD107C" w:rsidP="00E866EA">
      <w:pPr>
        <w:pStyle w:val="Odstavecseseznamem"/>
        <w:numPr>
          <w:ilvl w:val="0"/>
          <w:numId w:val="24"/>
        </w:numPr>
        <w:shd w:val="clear" w:color="auto" w:fill="FFFFFF"/>
        <w:spacing w:before="0" w:after="0"/>
        <w:jc w:val="both"/>
        <w:rPr>
          <w:sz w:val="22"/>
          <w:szCs w:val="22"/>
        </w:rPr>
      </w:pPr>
      <w:r>
        <w:rPr>
          <w:sz w:val="22"/>
          <w:szCs w:val="22"/>
        </w:rPr>
        <w:t>ca</w:t>
      </w:r>
      <w:r w:rsidRPr="009E021D">
        <w:rPr>
          <w:sz w:val="22"/>
          <w:szCs w:val="22"/>
        </w:rPr>
        <w:t xml:space="preserve"> </w:t>
      </w:r>
      <w:r>
        <w:rPr>
          <w:sz w:val="22"/>
          <w:szCs w:val="22"/>
        </w:rPr>
        <w:t>– informace o CA</w:t>
      </w:r>
    </w:p>
    <w:p w14:paraId="4D9C1E97" w14:textId="77777777" w:rsidR="00DD107C" w:rsidRPr="009E021D" w:rsidRDefault="00DD107C" w:rsidP="00E866EA">
      <w:pPr>
        <w:pStyle w:val="Odstavecseseznamem"/>
        <w:numPr>
          <w:ilvl w:val="0"/>
          <w:numId w:val="24"/>
        </w:numPr>
        <w:shd w:val="clear" w:color="auto" w:fill="FFFFFF"/>
        <w:spacing w:before="0" w:after="0"/>
        <w:jc w:val="both"/>
        <w:rPr>
          <w:sz w:val="22"/>
          <w:szCs w:val="22"/>
        </w:rPr>
      </w:pPr>
      <w:proofErr w:type="spellStart"/>
      <w:r>
        <w:rPr>
          <w:sz w:val="22"/>
          <w:szCs w:val="22"/>
        </w:rPr>
        <w:t>algorithm</w:t>
      </w:r>
      <w:proofErr w:type="spellEnd"/>
      <w:r w:rsidRPr="009E021D">
        <w:rPr>
          <w:sz w:val="22"/>
          <w:szCs w:val="22"/>
        </w:rPr>
        <w:t xml:space="preserve"> </w:t>
      </w:r>
      <w:r>
        <w:rPr>
          <w:sz w:val="22"/>
          <w:szCs w:val="22"/>
        </w:rPr>
        <w:t>– informace o zvolených algoritmech</w:t>
      </w:r>
    </w:p>
    <w:p w14:paraId="794E59CC" w14:textId="09EDA24F" w:rsidR="00DD107C" w:rsidRDefault="00DD107C" w:rsidP="008175AD">
      <w:pPr>
        <w:shd w:val="clear" w:color="auto" w:fill="FFFFFF"/>
        <w:spacing w:before="0" w:after="0"/>
        <w:jc w:val="both"/>
        <w:rPr>
          <w:ins w:id="1133" w:author="Vojtěch Bžatek" w:date="2024-05-22T04:47:00Z" w16du:dateUtc="2024-05-22T02:47:00Z"/>
          <w:sz w:val="22"/>
          <w:szCs w:val="22"/>
        </w:rPr>
      </w:pPr>
      <w:r>
        <w:rPr>
          <w:sz w:val="22"/>
          <w:szCs w:val="22"/>
        </w:rPr>
        <w:t>Následující obrázek uvádí podrobný popis komunikace</w:t>
      </w:r>
      <w:r w:rsidR="002B1E05">
        <w:rPr>
          <w:sz w:val="22"/>
          <w:szCs w:val="22"/>
        </w:rPr>
        <w:t xml:space="preserve"> a </w:t>
      </w:r>
      <w:r>
        <w:rPr>
          <w:sz w:val="22"/>
          <w:szCs w:val="22"/>
        </w:rPr>
        <w:t xml:space="preserve">procesů nutných k tomu, aby Alice mohla získat od CA veřejný podpisový klíč Boba. </w:t>
      </w:r>
    </w:p>
    <w:p w14:paraId="5BB6505E" w14:textId="77777777" w:rsidR="008175AD" w:rsidRPr="006A5F7B" w:rsidRDefault="008175AD" w:rsidP="00E866EA">
      <w:pPr>
        <w:shd w:val="clear" w:color="auto" w:fill="FFFFFF"/>
        <w:spacing w:before="0" w:after="0"/>
        <w:jc w:val="both"/>
        <w:rPr>
          <w:rFonts w:eastAsia="Times New Roman"/>
          <w:color w:val="000000"/>
          <w:sz w:val="22"/>
          <w:szCs w:val="22"/>
          <w:lang w:eastAsia="cs-CZ"/>
        </w:rPr>
      </w:pPr>
    </w:p>
    <w:p w14:paraId="4DD7EA3C" w14:textId="77777777" w:rsidR="00DD107C" w:rsidRDefault="00DD107C" w:rsidP="00DD107C">
      <w:r>
        <w:rPr>
          <w:noProof/>
        </w:rPr>
        <w:drawing>
          <wp:inline distT="0" distB="0" distL="0" distR="0" wp14:anchorId="6A7449AC" wp14:editId="0A3B2986">
            <wp:extent cx="5396230" cy="3643630"/>
            <wp:effectExtent l="0" t="0" r="0" b="0"/>
            <wp:docPr id="1799908826"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6230" cy="3643630"/>
                    </a:xfrm>
                    <a:prstGeom prst="rect">
                      <a:avLst/>
                    </a:prstGeom>
                    <a:noFill/>
                    <a:ln>
                      <a:noFill/>
                    </a:ln>
                  </pic:spPr>
                </pic:pic>
              </a:graphicData>
            </a:graphic>
          </wp:inline>
        </w:drawing>
      </w:r>
    </w:p>
    <w:p w14:paraId="6F41D4D7" w14:textId="77777777" w:rsidR="00DD107C" w:rsidRDefault="00DD107C" w:rsidP="00DD107C">
      <w:pPr>
        <w:jc w:val="center"/>
        <w:rPr>
          <w:ins w:id="1134" w:author="Vojtěch Bžatek" w:date="2024-05-22T04:47:00Z" w16du:dateUtc="2024-05-22T02:47:00Z"/>
        </w:rPr>
      </w:pPr>
      <w:r>
        <w:t>Obrázek 13 - Popis žádosti o veřejný podpisový klíč</w:t>
      </w:r>
    </w:p>
    <w:p w14:paraId="484D2178" w14:textId="77777777" w:rsidR="008175AD" w:rsidRPr="00470DA1" w:rsidRDefault="008175AD">
      <w:pPr>
        <w:spacing w:before="0" w:after="0"/>
        <w:jc w:val="center"/>
        <w:pPrChange w:id="1135" w:author="Vojtěch Bžatek" w:date="2024-05-22T04:47:00Z" w16du:dateUtc="2024-05-22T02:47:00Z">
          <w:pPr>
            <w:jc w:val="center"/>
          </w:pPr>
        </w:pPrChange>
      </w:pPr>
    </w:p>
    <w:p w14:paraId="4B8F1C2A" w14:textId="318E052F" w:rsidR="00DD107C" w:rsidRDefault="00DD107C" w:rsidP="00DD107C">
      <w:pPr>
        <w:pStyle w:val="Odstavecseseznamem"/>
        <w:numPr>
          <w:ilvl w:val="0"/>
          <w:numId w:val="25"/>
        </w:numPr>
        <w:jc w:val="both"/>
        <w:rPr>
          <w:sz w:val="22"/>
          <w:szCs w:val="18"/>
        </w:rPr>
      </w:pPr>
      <w:r>
        <w:rPr>
          <w:sz w:val="22"/>
          <w:szCs w:val="18"/>
        </w:rPr>
        <w:t>Vstupní informace pro Alici jsou: vlastní soukromý podpisový klíč</w:t>
      </w:r>
      <w:r w:rsidR="002B1E05">
        <w:rPr>
          <w:sz w:val="22"/>
          <w:szCs w:val="18"/>
        </w:rPr>
        <w:t xml:space="preserve"> a </w:t>
      </w:r>
      <w:r>
        <w:rPr>
          <w:sz w:val="22"/>
          <w:szCs w:val="18"/>
        </w:rPr>
        <w:t>veřejný podpisový klíč CA. Alice také potřebuje znát identifikátor Boba. Ten získá například z hlavičky přijaté zprávy od Boba.</w:t>
      </w:r>
    </w:p>
    <w:p w14:paraId="4C384C00" w14:textId="01B63C84" w:rsidR="00DD107C" w:rsidRDefault="00DD107C" w:rsidP="00DD107C">
      <w:pPr>
        <w:pStyle w:val="Odstavecseseznamem"/>
        <w:numPr>
          <w:ilvl w:val="0"/>
          <w:numId w:val="25"/>
        </w:numPr>
        <w:jc w:val="both"/>
        <w:rPr>
          <w:sz w:val="22"/>
          <w:szCs w:val="18"/>
        </w:rPr>
      </w:pPr>
      <w:r>
        <w:rPr>
          <w:sz w:val="22"/>
          <w:szCs w:val="18"/>
        </w:rPr>
        <w:t>Alice</w:t>
      </w:r>
      <w:r w:rsidR="002B1E05">
        <w:rPr>
          <w:sz w:val="22"/>
          <w:szCs w:val="18"/>
        </w:rPr>
        <w:t xml:space="preserve"> a </w:t>
      </w:r>
      <w:r>
        <w:rPr>
          <w:sz w:val="22"/>
          <w:szCs w:val="18"/>
        </w:rPr>
        <w:t xml:space="preserve">CA si vymění symetrické klíče pro šifrování. Popsáno v kapitole </w:t>
      </w:r>
      <w:r w:rsidR="00D015A0">
        <w:rPr>
          <w:sz w:val="22"/>
          <w:szCs w:val="18"/>
        </w:rPr>
        <w:t>3.2.1</w:t>
      </w:r>
    </w:p>
    <w:p w14:paraId="26C8868D" w14:textId="77777777" w:rsidR="00DD107C" w:rsidRDefault="00DD107C" w:rsidP="00DD107C">
      <w:pPr>
        <w:pStyle w:val="Odstavecseseznamem"/>
        <w:numPr>
          <w:ilvl w:val="0"/>
          <w:numId w:val="25"/>
        </w:numPr>
        <w:jc w:val="both"/>
        <w:rPr>
          <w:sz w:val="22"/>
          <w:szCs w:val="18"/>
        </w:rPr>
      </w:pPr>
      <w:r>
        <w:rPr>
          <w:sz w:val="22"/>
          <w:szCs w:val="18"/>
        </w:rPr>
        <w:t>Alice podepíše identifikátor Boba svým soukromým podpisovým klíčem.</w:t>
      </w:r>
    </w:p>
    <w:p w14:paraId="75DE8DEF" w14:textId="77777777" w:rsidR="00DD107C" w:rsidRDefault="00DD107C" w:rsidP="00DD107C">
      <w:pPr>
        <w:pStyle w:val="Odstavecseseznamem"/>
        <w:numPr>
          <w:ilvl w:val="0"/>
          <w:numId w:val="25"/>
        </w:numPr>
        <w:jc w:val="both"/>
        <w:rPr>
          <w:sz w:val="22"/>
          <w:szCs w:val="18"/>
        </w:rPr>
      </w:pPr>
      <w:r>
        <w:rPr>
          <w:sz w:val="22"/>
          <w:szCs w:val="18"/>
        </w:rPr>
        <w:t>Alice zašifruje zprávu pomocí symetrického klíče.</w:t>
      </w:r>
    </w:p>
    <w:p w14:paraId="75F80B4C" w14:textId="77777777" w:rsidR="00DD107C" w:rsidRDefault="00DD107C" w:rsidP="00DD107C">
      <w:pPr>
        <w:pStyle w:val="Odstavecseseznamem"/>
        <w:numPr>
          <w:ilvl w:val="0"/>
          <w:numId w:val="25"/>
        </w:numPr>
        <w:jc w:val="both"/>
        <w:rPr>
          <w:sz w:val="22"/>
          <w:szCs w:val="18"/>
        </w:rPr>
      </w:pPr>
      <w:r>
        <w:rPr>
          <w:sz w:val="22"/>
          <w:szCs w:val="18"/>
        </w:rPr>
        <w:t>Alice odešle zašifrovanou zprávu CA</w:t>
      </w:r>
    </w:p>
    <w:p w14:paraId="47D65E04" w14:textId="77777777" w:rsidR="00DD107C" w:rsidRDefault="00DD107C" w:rsidP="00DD107C">
      <w:pPr>
        <w:pStyle w:val="Odstavecseseznamem"/>
        <w:numPr>
          <w:ilvl w:val="0"/>
          <w:numId w:val="25"/>
        </w:numPr>
        <w:jc w:val="both"/>
        <w:rPr>
          <w:sz w:val="22"/>
          <w:szCs w:val="18"/>
        </w:rPr>
      </w:pPr>
      <w:r>
        <w:rPr>
          <w:sz w:val="22"/>
          <w:szCs w:val="18"/>
        </w:rPr>
        <w:t>CA pomocí symetrického klíče dešifruje zprávu.</w:t>
      </w:r>
    </w:p>
    <w:p w14:paraId="05E19F97" w14:textId="77777777" w:rsidR="00DD107C" w:rsidRDefault="00DD107C" w:rsidP="00DD107C">
      <w:pPr>
        <w:pStyle w:val="Odstavecseseznamem"/>
        <w:numPr>
          <w:ilvl w:val="0"/>
          <w:numId w:val="25"/>
        </w:numPr>
        <w:jc w:val="both"/>
        <w:rPr>
          <w:sz w:val="22"/>
          <w:szCs w:val="18"/>
        </w:rPr>
      </w:pPr>
      <w:r>
        <w:rPr>
          <w:sz w:val="22"/>
          <w:szCs w:val="18"/>
        </w:rPr>
        <w:lastRenderedPageBreak/>
        <w:t xml:space="preserve">CA pomocí veřejného podpisového klíče </w:t>
      </w:r>
      <w:proofErr w:type="gramStart"/>
      <w:r>
        <w:rPr>
          <w:sz w:val="22"/>
          <w:szCs w:val="18"/>
        </w:rPr>
        <w:t>ověří</w:t>
      </w:r>
      <w:proofErr w:type="gramEnd"/>
      <w:r>
        <w:rPr>
          <w:sz w:val="22"/>
          <w:szCs w:val="18"/>
        </w:rPr>
        <w:t xml:space="preserve"> podpis. (klíč má uložen ve své databázi)</w:t>
      </w:r>
    </w:p>
    <w:p w14:paraId="3BB4190E" w14:textId="77777777" w:rsidR="00DD107C" w:rsidRDefault="00DD107C" w:rsidP="00DD107C">
      <w:pPr>
        <w:pStyle w:val="Odstavecseseznamem"/>
        <w:numPr>
          <w:ilvl w:val="0"/>
          <w:numId w:val="25"/>
        </w:numPr>
        <w:jc w:val="both"/>
        <w:rPr>
          <w:sz w:val="22"/>
          <w:szCs w:val="18"/>
        </w:rPr>
      </w:pPr>
      <w:r>
        <w:rPr>
          <w:sz w:val="22"/>
          <w:szCs w:val="18"/>
        </w:rPr>
        <w:t xml:space="preserve">CA </w:t>
      </w:r>
      <w:proofErr w:type="gramStart"/>
      <w:r>
        <w:rPr>
          <w:sz w:val="22"/>
          <w:szCs w:val="18"/>
        </w:rPr>
        <w:t>prověří</w:t>
      </w:r>
      <w:proofErr w:type="gramEnd"/>
      <w:r>
        <w:rPr>
          <w:sz w:val="22"/>
          <w:szCs w:val="18"/>
        </w:rPr>
        <w:t>, zda má Boba uloženého ve své databázi.</w:t>
      </w:r>
    </w:p>
    <w:p w14:paraId="07320694" w14:textId="77777777" w:rsidR="00DD107C" w:rsidRDefault="00DD107C" w:rsidP="00DD107C">
      <w:pPr>
        <w:pStyle w:val="Odstavecseseznamem"/>
        <w:numPr>
          <w:ilvl w:val="0"/>
          <w:numId w:val="25"/>
        </w:numPr>
        <w:jc w:val="both"/>
        <w:rPr>
          <w:sz w:val="22"/>
          <w:szCs w:val="18"/>
        </w:rPr>
      </w:pPr>
      <w:r>
        <w:rPr>
          <w:sz w:val="22"/>
          <w:szCs w:val="18"/>
        </w:rPr>
        <w:t>CA vezme veřejný podpisový klíč Boba.</w:t>
      </w:r>
    </w:p>
    <w:p w14:paraId="25332319" w14:textId="77777777" w:rsidR="00DD107C" w:rsidRDefault="00DD107C" w:rsidP="00DD107C">
      <w:pPr>
        <w:pStyle w:val="Odstavecseseznamem"/>
        <w:numPr>
          <w:ilvl w:val="0"/>
          <w:numId w:val="25"/>
        </w:numPr>
        <w:jc w:val="both"/>
        <w:rPr>
          <w:sz w:val="22"/>
          <w:szCs w:val="18"/>
        </w:rPr>
      </w:pPr>
      <w:r>
        <w:rPr>
          <w:sz w:val="22"/>
          <w:szCs w:val="18"/>
        </w:rPr>
        <w:t>CA podepíše veřejný podpisový klíč Boba svým soukromým podpisovým klíčem.</w:t>
      </w:r>
    </w:p>
    <w:p w14:paraId="35D64CED" w14:textId="77777777" w:rsidR="00DD107C" w:rsidRDefault="00DD107C" w:rsidP="00DD107C">
      <w:pPr>
        <w:pStyle w:val="Odstavecseseznamem"/>
        <w:numPr>
          <w:ilvl w:val="0"/>
          <w:numId w:val="25"/>
        </w:numPr>
        <w:jc w:val="both"/>
        <w:rPr>
          <w:sz w:val="22"/>
          <w:szCs w:val="18"/>
        </w:rPr>
      </w:pPr>
      <w:r>
        <w:rPr>
          <w:sz w:val="22"/>
          <w:szCs w:val="18"/>
        </w:rPr>
        <w:t>CA zašifruje zprávu pomocí symetrického klíče.</w:t>
      </w:r>
    </w:p>
    <w:p w14:paraId="7951E793" w14:textId="77777777" w:rsidR="00DD107C" w:rsidRDefault="00DD107C" w:rsidP="00DD107C">
      <w:pPr>
        <w:pStyle w:val="Odstavecseseznamem"/>
        <w:numPr>
          <w:ilvl w:val="0"/>
          <w:numId w:val="25"/>
        </w:numPr>
        <w:jc w:val="both"/>
        <w:rPr>
          <w:sz w:val="22"/>
          <w:szCs w:val="18"/>
        </w:rPr>
      </w:pPr>
      <w:r>
        <w:rPr>
          <w:sz w:val="22"/>
          <w:szCs w:val="18"/>
        </w:rPr>
        <w:t>CA odešle zašifrovanou zprávu Alici.</w:t>
      </w:r>
    </w:p>
    <w:p w14:paraId="562DFD8B" w14:textId="77777777" w:rsidR="00DD107C" w:rsidRDefault="00DD107C" w:rsidP="00DD107C">
      <w:pPr>
        <w:pStyle w:val="Odstavecseseznamem"/>
        <w:numPr>
          <w:ilvl w:val="0"/>
          <w:numId w:val="25"/>
        </w:numPr>
        <w:jc w:val="both"/>
        <w:rPr>
          <w:sz w:val="22"/>
          <w:szCs w:val="18"/>
        </w:rPr>
      </w:pPr>
      <w:r>
        <w:rPr>
          <w:sz w:val="22"/>
          <w:szCs w:val="18"/>
        </w:rPr>
        <w:t>Alice pomocí symetrického klíče dešifruje zprávu.</w:t>
      </w:r>
    </w:p>
    <w:p w14:paraId="3D64A32D" w14:textId="7DABB4B5" w:rsidR="00DD107C" w:rsidRPr="00470DA1" w:rsidRDefault="00DD107C" w:rsidP="00DD107C">
      <w:pPr>
        <w:pStyle w:val="Odstavecseseznamem"/>
        <w:numPr>
          <w:ilvl w:val="0"/>
          <w:numId w:val="25"/>
        </w:numPr>
        <w:jc w:val="both"/>
        <w:rPr>
          <w:sz w:val="22"/>
          <w:szCs w:val="18"/>
        </w:rPr>
      </w:pPr>
      <w:r>
        <w:rPr>
          <w:sz w:val="22"/>
          <w:szCs w:val="18"/>
        </w:rPr>
        <w:t xml:space="preserve">Alice veřejným podpisovým klíčem CA </w:t>
      </w:r>
      <w:proofErr w:type="gramStart"/>
      <w:r>
        <w:rPr>
          <w:sz w:val="22"/>
          <w:szCs w:val="18"/>
        </w:rPr>
        <w:t>ověří</w:t>
      </w:r>
      <w:proofErr w:type="gramEnd"/>
      <w:r>
        <w:rPr>
          <w:sz w:val="22"/>
          <w:szCs w:val="18"/>
        </w:rPr>
        <w:t xml:space="preserve"> podepsanou zprávu</w:t>
      </w:r>
      <w:r w:rsidR="002B1E05">
        <w:rPr>
          <w:sz w:val="22"/>
          <w:szCs w:val="18"/>
        </w:rPr>
        <w:t xml:space="preserve"> a </w:t>
      </w:r>
      <w:r>
        <w:rPr>
          <w:sz w:val="22"/>
          <w:szCs w:val="18"/>
        </w:rPr>
        <w:t>získá tak veřejný podpisový klíč Boba.</w:t>
      </w:r>
    </w:p>
    <w:p w14:paraId="58D4BB7B" w14:textId="77777777" w:rsidR="00DD107C" w:rsidRDefault="00DD107C" w:rsidP="008175AD">
      <w:pPr>
        <w:pStyle w:val="Nadpis3-pododdl"/>
      </w:pPr>
      <w:bookmarkStart w:id="1136" w:name="_Toc162785132"/>
      <w:bookmarkStart w:id="1137" w:name="_Toc167245474"/>
      <w:r>
        <w:t>Průběh komunikace při odeslání zprávy</w:t>
      </w:r>
      <w:bookmarkEnd w:id="1136"/>
      <w:bookmarkEnd w:id="1137"/>
    </w:p>
    <w:p w14:paraId="7429381F" w14:textId="53A2827A" w:rsidR="00DD107C" w:rsidRDefault="00DD107C">
      <w:pPr>
        <w:shd w:val="clear" w:color="auto" w:fill="FFFFFF"/>
        <w:spacing w:before="0" w:after="0" w:line="285" w:lineRule="atLeast"/>
        <w:ind w:firstLine="284"/>
        <w:jc w:val="both"/>
        <w:rPr>
          <w:ins w:id="1138" w:author="Vojtěch Bžatek" w:date="2024-05-22T04:47:00Z" w16du:dateUtc="2024-05-22T02:47:00Z"/>
          <w:sz w:val="22"/>
          <w:szCs w:val="22"/>
        </w:rPr>
        <w:pPrChange w:id="1139" w:author="Vojtěch Bžatek" w:date="2024-05-22T04:47:00Z" w16du:dateUtc="2024-05-22T02:47:00Z">
          <w:pPr>
            <w:shd w:val="clear" w:color="auto" w:fill="FFFFFF"/>
            <w:spacing w:before="0" w:after="0" w:line="285" w:lineRule="atLeast"/>
            <w:jc w:val="both"/>
          </w:pPr>
        </w:pPrChange>
      </w:pPr>
      <w:r w:rsidRPr="001E001C">
        <w:rPr>
          <w:sz w:val="22"/>
          <w:szCs w:val="22"/>
        </w:rPr>
        <w:t xml:space="preserve">Po objasnění všech dílčích kroků se můžeme konečně </w:t>
      </w:r>
      <w:r w:rsidR="0099055E">
        <w:rPr>
          <w:sz w:val="22"/>
          <w:szCs w:val="22"/>
        </w:rPr>
        <w:t>přesunout</w:t>
      </w:r>
      <w:r w:rsidRPr="001E001C">
        <w:rPr>
          <w:sz w:val="22"/>
          <w:szCs w:val="22"/>
        </w:rPr>
        <w:t xml:space="preserve"> k té nejkomplexnější funkci</w:t>
      </w:r>
      <w:r w:rsidR="000B1F01">
        <w:rPr>
          <w:sz w:val="22"/>
          <w:szCs w:val="22"/>
        </w:rPr>
        <w:t>,</w:t>
      </w:r>
      <w:r w:rsidR="002B1E05">
        <w:rPr>
          <w:sz w:val="22"/>
          <w:szCs w:val="22"/>
        </w:rPr>
        <w:t xml:space="preserve"> a </w:t>
      </w:r>
      <w:r w:rsidRPr="001E001C">
        <w:rPr>
          <w:sz w:val="22"/>
          <w:szCs w:val="22"/>
        </w:rPr>
        <w:t>to je samotné odeslání zprávy. Zahrnuje všechny předchozí typy komunikací</w:t>
      </w:r>
      <w:r w:rsidR="002B1E05">
        <w:rPr>
          <w:sz w:val="22"/>
          <w:szCs w:val="22"/>
        </w:rPr>
        <w:t xml:space="preserve"> a </w:t>
      </w:r>
      <w:r w:rsidRPr="001E001C">
        <w:rPr>
          <w:sz w:val="22"/>
          <w:szCs w:val="22"/>
        </w:rPr>
        <w:t>přidává k nim ještě tu samotnou zprávu. Asynchronní funkce, která odeslání zprávy umožňuje se nazývá „</w:t>
      </w:r>
      <w:proofErr w:type="spellStart"/>
      <w:r w:rsidRPr="001E001C">
        <w:rPr>
          <w:sz w:val="22"/>
          <w:szCs w:val="22"/>
        </w:rPr>
        <w:t>send_request</w:t>
      </w:r>
      <w:proofErr w:type="spellEnd"/>
      <w:r w:rsidRPr="001E001C">
        <w:rPr>
          <w:sz w:val="22"/>
          <w:szCs w:val="22"/>
        </w:rPr>
        <w:t>“</w:t>
      </w:r>
      <w:r w:rsidR="002B1E05">
        <w:rPr>
          <w:sz w:val="22"/>
          <w:szCs w:val="22"/>
        </w:rPr>
        <w:t xml:space="preserve"> a </w:t>
      </w:r>
      <w:r w:rsidRPr="001E001C">
        <w:rPr>
          <w:sz w:val="22"/>
          <w:szCs w:val="22"/>
        </w:rPr>
        <w:t xml:space="preserve">je definovaná v tomto tvaru: </w:t>
      </w:r>
    </w:p>
    <w:p w14:paraId="32DA0C27" w14:textId="77777777" w:rsidR="008175AD" w:rsidRDefault="008175AD" w:rsidP="00DD107C">
      <w:pPr>
        <w:shd w:val="clear" w:color="auto" w:fill="FFFFFF"/>
        <w:spacing w:before="0" w:after="0" w:line="285" w:lineRule="atLeast"/>
        <w:jc w:val="both"/>
        <w:rPr>
          <w:sz w:val="22"/>
          <w:szCs w:val="22"/>
        </w:rPr>
      </w:pPr>
    </w:p>
    <w:p w14:paraId="4E078877" w14:textId="2F1BCBB3" w:rsidR="00855EF9" w:rsidRDefault="00855EF9" w:rsidP="00DD107C">
      <w:pPr>
        <w:shd w:val="clear" w:color="auto" w:fill="FFFFFF"/>
        <w:spacing w:before="0" w:after="0" w:line="285" w:lineRule="atLeast"/>
        <w:jc w:val="both"/>
        <w:rPr>
          <w:sz w:val="22"/>
          <w:szCs w:val="22"/>
        </w:rPr>
      </w:pPr>
      <w:r w:rsidRPr="00855EF9">
        <w:rPr>
          <w:noProof/>
          <w:sz w:val="22"/>
          <w:szCs w:val="22"/>
        </w:rPr>
        <w:drawing>
          <wp:inline distT="0" distB="0" distL="0" distR="0" wp14:anchorId="586256A9" wp14:editId="49069B84">
            <wp:extent cx="5399405" cy="166370"/>
            <wp:effectExtent l="0" t="0" r="0" b="5080"/>
            <wp:docPr id="599662652"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62652" name=""/>
                    <pic:cNvPicPr/>
                  </pic:nvPicPr>
                  <pic:blipFill>
                    <a:blip r:embed="rId36"/>
                    <a:stretch>
                      <a:fillRect/>
                    </a:stretch>
                  </pic:blipFill>
                  <pic:spPr>
                    <a:xfrm>
                      <a:off x="0" y="0"/>
                      <a:ext cx="5399405" cy="166370"/>
                    </a:xfrm>
                    <a:prstGeom prst="rect">
                      <a:avLst/>
                    </a:prstGeom>
                  </pic:spPr>
                </pic:pic>
              </a:graphicData>
            </a:graphic>
          </wp:inline>
        </w:drawing>
      </w:r>
    </w:p>
    <w:p w14:paraId="6BCCFE8A" w14:textId="66278580" w:rsidR="00855EF9" w:rsidRDefault="00855EF9" w:rsidP="00855EF9">
      <w:pPr>
        <w:shd w:val="clear" w:color="auto" w:fill="FFFFFF"/>
        <w:spacing w:before="0" w:after="0" w:line="285" w:lineRule="atLeast"/>
        <w:jc w:val="center"/>
        <w:rPr>
          <w:ins w:id="1140" w:author="Vojtěch Bžatek" w:date="2024-05-22T04:47:00Z" w16du:dateUtc="2024-05-22T02:47:00Z"/>
        </w:rPr>
      </w:pPr>
      <w:r w:rsidRPr="00855EF9">
        <w:t>Obrázek</w:t>
      </w:r>
      <w:r w:rsidR="00E03818">
        <w:t xml:space="preserve"> 14 – Funkce pro odeslání zprávy</w:t>
      </w:r>
    </w:p>
    <w:p w14:paraId="251A271B" w14:textId="77777777" w:rsidR="008175AD" w:rsidRPr="00855EF9" w:rsidRDefault="008175AD" w:rsidP="00855EF9">
      <w:pPr>
        <w:shd w:val="clear" w:color="auto" w:fill="FFFFFF"/>
        <w:spacing w:before="0" w:after="0" w:line="285" w:lineRule="atLeast"/>
        <w:jc w:val="center"/>
      </w:pPr>
    </w:p>
    <w:p w14:paraId="755C625B" w14:textId="77777777" w:rsidR="00DD107C" w:rsidRPr="001E001C" w:rsidRDefault="00DD107C" w:rsidP="00DD107C">
      <w:pPr>
        <w:shd w:val="clear" w:color="auto" w:fill="FFFFFF"/>
        <w:spacing w:before="0" w:after="0" w:line="285" w:lineRule="atLeast"/>
        <w:jc w:val="both"/>
        <w:rPr>
          <w:sz w:val="22"/>
          <w:szCs w:val="22"/>
        </w:rPr>
      </w:pPr>
      <w:r w:rsidRPr="001E001C">
        <w:rPr>
          <w:sz w:val="22"/>
          <w:szCs w:val="22"/>
        </w:rPr>
        <w:t>Její parametry:</w:t>
      </w:r>
    </w:p>
    <w:p w14:paraId="743642A7" w14:textId="77777777" w:rsidR="00DD107C" w:rsidRDefault="00DD107C" w:rsidP="00DD107C">
      <w:pPr>
        <w:pStyle w:val="Odstavecseseznamem"/>
        <w:numPr>
          <w:ilvl w:val="0"/>
          <w:numId w:val="26"/>
        </w:numPr>
        <w:shd w:val="clear" w:color="auto" w:fill="FFFFFF"/>
        <w:spacing w:before="0" w:after="0" w:line="285" w:lineRule="atLeast"/>
        <w:jc w:val="both"/>
        <w:rPr>
          <w:rFonts w:eastAsia="Times New Roman"/>
          <w:color w:val="000000"/>
          <w:sz w:val="22"/>
          <w:szCs w:val="22"/>
          <w:lang w:eastAsia="cs-CZ"/>
        </w:rPr>
      </w:pPr>
      <w:proofErr w:type="spellStart"/>
      <w:r>
        <w:rPr>
          <w:rFonts w:eastAsia="Times New Roman"/>
          <w:color w:val="000000"/>
          <w:sz w:val="22"/>
          <w:szCs w:val="22"/>
          <w:lang w:eastAsia="cs-CZ"/>
        </w:rPr>
        <w:t>i</w:t>
      </w:r>
      <w:r w:rsidRPr="001E001C">
        <w:rPr>
          <w:rFonts w:eastAsia="Times New Roman"/>
          <w:color w:val="000000"/>
          <w:sz w:val="22"/>
          <w:szCs w:val="22"/>
          <w:lang w:eastAsia="cs-CZ"/>
        </w:rPr>
        <w:t>p_</w:t>
      </w:r>
      <w:r>
        <w:rPr>
          <w:rFonts w:eastAsia="Times New Roman"/>
          <w:color w:val="000000"/>
          <w:sz w:val="22"/>
          <w:szCs w:val="22"/>
          <w:lang w:eastAsia="cs-CZ"/>
        </w:rPr>
        <w:t>address</w:t>
      </w:r>
      <w:proofErr w:type="spellEnd"/>
      <w:r>
        <w:rPr>
          <w:rFonts w:eastAsia="Times New Roman"/>
          <w:color w:val="000000"/>
          <w:sz w:val="22"/>
          <w:szCs w:val="22"/>
          <w:lang w:eastAsia="cs-CZ"/>
        </w:rPr>
        <w:t xml:space="preserve"> – adresa adresáta</w:t>
      </w:r>
    </w:p>
    <w:p w14:paraId="60A7FBC6" w14:textId="77777777" w:rsidR="00DD107C" w:rsidRDefault="00DD107C" w:rsidP="00DD107C">
      <w:pPr>
        <w:pStyle w:val="Odstavecseseznamem"/>
        <w:numPr>
          <w:ilvl w:val="0"/>
          <w:numId w:val="26"/>
        </w:numPr>
        <w:shd w:val="clear" w:color="auto" w:fill="FFFFFF"/>
        <w:spacing w:before="0" w:after="0" w:line="285" w:lineRule="atLeast"/>
        <w:jc w:val="both"/>
        <w:rPr>
          <w:rFonts w:eastAsia="Times New Roman"/>
          <w:color w:val="000000"/>
          <w:sz w:val="22"/>
          <w:szCs w:val="22"/>
          <w:lang w:eastAsia="cs-CZ"/>
        </w:rPr>
      </w:pPr>
      <w:r>
        <w:rPr>
          <w:rFonts w:eastAsia="Times New Roman"/>
          <w:color w:val="000000"/>
          <w:sz w:val="22"/>
          <w:szCs w:val="22"/>
          <w:lang w:eastAsia="cs-CZ"/>
        </w:rPr>
        <w:t>port – port adresáta</w:t>
      </w:r>
    </w:p>
    <w:p w14:paraId="2772C58E" w14:textId="77777777" w:rsidR="00DD107C" w:rsidRDefault="00DD107C" w:rsidP="00DD107C">
      <w:pPr>
        <w:pStyle w:val="Odstavecseseznamem"/>
        <w:numPr>
          <w:ilvl w:val="0"/>
          <w:numId w:val="26"/>
        </w:numPr>
        <w:shd w:val="clear" w:color="auto" w:fill="FFFFFF"/>
        <w:spacing w:before="0" w:after="0"/>
        <w:ind w:left="714" w:hanging="357"/>
        <w:jc w:val="both"/>
        <w:rPr>
          <w:rFonts w:eastAsia="Times New Roman"/>
          <w:color w:val="000000"/>
          <w:sz w:val="22"/>
          <w:szCs w:val="22"/>
          <w:lang w:eastAsia="cs-CZ"/>
        </w:rPr>
      </w:pPr>
      <w:proofErr w:type="spellStart"/>
      <w:r>
        <w:rPr>
          <w:rFonts w:eastAsia="Times New Roman"/>
          <w:color w:val="000000"/>
          <w:sz w:val="22"/>
          <w:szCs w:val="22"/>
          <w:lang w:eastAsia="cs-CZ"/>
        </w:rPr>
        <w:t>payload</w:t>
      </w:r>
      <w:proofErr w:type="spellEnd"/>
      <w:r>
        <w:rPr>
          <w:rFonts w:eastAsia="Times New Roman"/>
          <w:color w:val="000000"/>
          <w:sz w:val="22"/>
          <w:szCs w:val="22"/>
          <w:lang w:eastAsia="cs-CZ"/>
        </w:rPr>
        <w:t xml:space="preserve"> – obsah zprávy</w:t>
      </w:r>
    </w:p>
    <w:p w14:paraId="79119E44" w14:textId="77777777" w:rsidR="00DD107C" w:rsidRDefault="00DD107C" w:rsidP="00DD107C">
      <w:pPr>
        <w:pStyle w:val="Odstavecseseznamem"/>
        <w:numPr>
          <w:ilvl w:val="0"/>
          <w:numId w:val="26"/>
        </w:numPr>
        <w:shd w:val="clear" w:color="auto" w:fill="FFFFFF"/>
        <w:spacing w:before="0" w:after="0"/>
        <w:ind w:left="714" w:hanging="357"/>
        <w:jc w:val="both"/>
        <w:rPr>
          <w:rFonts w:eastAsia="Times New Roman"/>
          <w:color w:val="000000"/>
          <w:sz w:val="22"/>
          <w:szCs w:val="22"/>
          <w:lang w:eastAsia="cs-CZ"/>
        </w:rPr>
      </w:pPr>
      <w:proofErr w:type="spellStart"/>
      <w:r>
        <w:rPr>
          <w:rFonts w:eastAsia="Times New Roman"/>
          <w:color w:val="000000"/>
          <w:sz w:val="22"/>
          <w:szCs w:val="22"/>
          <w:lang w:eastAsia="cs-CZ"/>
        </w:rPr>
        <w:t>sign_private_key</w:t>
      </w:r>
      <w:proofErr w:type="spellEnd"/>
      <w:r>
        <w:rPr>
          <w:rFonts w:eastAsia="Times New Roman"/>
          <w:color w:val="000000"/>
          <w:sz w:val="22"/>
          <w:szCs w:val="22"/>
          <w:lang w:eastAsia="cs-CZ"/>
        </w:rPr>
        <w:t xml:space="preserve"> – soukromý podpisový klíč entity, která tuto funkci zavolala</w:t>
      </w:r>
    </w:p>
    <w:p w14:paraId="33F1940F" w14:textId="77777777" w:rsidR="00DD107C" w:rsidRDefault="00DD107C" w:rsidP="00DD107C">
      <w:pPr>
        <w:pStyle w:val="Odstavecseseznamem"/>
        <w:numPr>
          <w:ilvl w:val="0"/>
          <w:numId w:val="26"/>
        </w:numPr>
        <w:shd w:val="clear" w:color="auto" w:fill="FFFFFF"/>
        <w:spacing w:before="0" w:after="0"/>
        <w:ind w:left="714" w:hanging="357"/>
        <w:jc w:val="both"/>
        <w:rPr>
          <w:rFonts w:eastAsia="Times New Roman"/>
          <w:color w:val="000000"/>
          <w:sz w:val="22"/>
          <w:szCs w:val="22"/>
          <w:lang w:eastAsia="cs-CZ"/>
        </w:rPr>
      </w:pPr>
      <w:proofErr w:type="spellStart"/>
      <w:r>
        <w:rPr>
          <w:rFonts w:eastAsia="Times New Roman"/>
          <w:color w:val="000000"/>
          <w:sz w:val="22"/>
          <w:szCs w:val="22"/>
          <w:lang w:eastAsia="cs-CZ"/>
        </w:rPr>
        <w:t>my_address</w:t>
      </w:r>
      <w:proofErr w:type="spellEnd"/>
      <w:r>
        <w:rPr>
          <w:rFonts w:eastAsia="Times New Roman"/>
          <w:color w:val="000000"/>
          <w:sz w:val="22"/>
          <w:szCs w:val="22"/>
          <w:lang w:eastAsia="cs-CZ"/>
        </w:rPr>
        <w:t xml:space="preserve"> – informace o entitě, která tuto funkci zavolala</w:t>
      </w:r>
    </w:p>
    <w:p w14:paraId="55C9D8F1" w14:textId="77777777" w:rsidR="00DD107C" w:rsidRPr="009E021D" w:rsidRDefault="00DD107C" w:rsidP="00DD107C">
      <w:pPr>
        <w:pStyle w:val="Odstavecseseznamem"/>
        <w:numPr>
          <w:ilvl w:val="0"/>
          <w:numId w:val="26"/>
        </w:numPr>
        <w:shd w:val="clear" w:color="auto" w:fill="FFFFFF"/>
        <w:spacing w:before="0" w:after="0"/>
        <w:ind w:left="714" w:hanging="357"/>
        <w:jc w:val="both"/>
        <w:rPr>
          <w:sz w:val="22"/>
          <w:szCs w:val="22"/>
        </w:rPr>
      </w:pPr>
      <w:r>
        <w:rPr>
          <w:sz w:val="22"/>
          <w:szCs w:val="22"/>
        </w:rPr>
        <w:t>ca</w:t>
      </w:r>
      <w:r w:rsidRPr="009E021D">
        <w:rPr>
          <w:sz w:val="22"/>
          <w:szCs w:val="22"/>
        </w:rPr>
        <w:t xml:space="preserve"> </w:t>
      </w:r>
      <w:r>
        <w:rPr>
          <w:sz w:val="22"/>
          <w:szCs w:val="22"/>
        </w:rPr>
        <w:t>– informace o CA</w:t>
      </w:r>
    </w:p>
    <w:p w14:paraId="3B94790E" w14:textId="77777777" w:rsidR="00DD107C" w:rsidRDefault="00DD107C" w:rsidP="00DD107C">
      <w:pPr>
        <w:pStyle w:val="Odstavecseseznamem"/>
        <w:numPr>
          <w:ilvl w:val="0"/>
          <w:numId w:val="26"/>
        </w:numPr>
        <w:shd w:val="clear" w:color="auto" w:fill="FFFFFF"/>
        <w:spacing w:before="0" w:after="0"/>
        <w:ind w:left="714" w:hanging="357"/>
        <w:jc w:val="both"/>
        <w:rPr>
          <w:sz w:val="22"/>
          <w:szCs w:val="22"/>
        </w:rPr>
      </w:pPr>
      <w:proofErr w:type="spellStart"/>
      <w:r>
        <w:rPr>
          <w:sz w:val="22"/>
          <w:szCs w:val="22"/>
        </w:rPr>
        <w:t>algorithm</w:t>
      </w:r>
      <w:proofErr w:type="spellEnd"/>
      <w:r w:rsidRPr="009E021D">
        <w:rPr>
          <w:sz w:val="22"/>
          <w:szCs w:val="22"/>
        </w:rPr>
        <w:t xml:space="preserve"> </w:t>
      </w:r>
      <w:r>
        <w:rPr>
          <w:sz w:val="22"/>
          <w:szCs w:val="22"/>
        </w:rPr>
        <w:t>– informace o zvolených algoritmech</w:t>
      </w:r>
    </w:p>
    <w:p w14:paraId="49F4F051" w14:textId="77777777" w:rsidR="00DD107C" w:rsidRDefault="00DD107C" w:rsidP="00DD107C">
      <w:pPr>
        <w:pStyle w:val="Odstavecseseznamem"/>
        <w:numPr>
          <w:ilvl w:val="0"/>
          <w:numId w:val="26"/>
        </w:numPr>
        <w:shd w:val="clear" w:color="auto" w:fill="FFFFFF"/>
        <w:spacing w:before="0" w:after="0"/>
        <w:ind w:left="714" w:hanging="357"/>
        <w:jc w:val="both"/>
        <w:rPr>
          <w:sz w:val="22"/>
          <w:szCs w:val="22"/>
        </w:rPr>
      </w:pPr>
      <w:proofErr w:type="spellStart"/>
      <w:r>
        <w:rPr>
          <w:sz w:val="22"/>
          <w:szCs w:val="22"/>
        </w:rPr>
        <w:t>uri</w:t>
      </w:r>
      <w:proofErr w:type="spellEnd"/>
      <w:r>
        <w:rPr>
          <w:sz w:val="22"/>
          <w:szCs w:val="22"/>
        </w:rPr>
        <w:t xml:space="preserve"> – přímá specifikace koncového bodu, kam má být zpráva odeslána</w:t>
      </w:r>
    </w:p>
    <w:p w14:paraId="5EDD18C5" w14:textId="0B617A73" w:rsidR="00E11A87" w:rsidDel="008175AD" w:rsidRDefault="00DD107C" w:rsidP="00DD107C">
      <w:pPr>
        <w:shd w:val="clear" w:color="auto" w:fill="FFFFFF"/>
        <w:spacing w:before="0" w:after="0"/>
        <w:jc w:val="both"/>
        <w:rPr>
          <w:moveFrom w:id="1141" w:author="Vojtěch Bžatek" w:date="2024-05-22T04:48:00Z" w16du:dateUtc="2024-05-22T02:48:00Z"/>
          <w:noProof/>
          <w:sz w:val="22"/>
          <w:szCs w:val="18"/>
        </w:rPr>
      </w:pPr>
      <w:moveFromRangeStart w:id="1142" w:author="Vojtěch Bžatek" w:date="2024-05-22T04:48:00Z" w:name="move167245727"/>
      <w:moveFrom w:id="1143" w:author="Vojtěch Bžatek" w:date="2024-05-22T04:48:00Z" w16du:dateUtc="2024-05-22T02:48:00Z">
        <w:r w:rsidDel="008175AD">
          <w:rPr>
            <w:sz w:val="22"/>
            <w:szCs w:val="22"/>
          </w:rPr>
          <w:t xml:space="preserve">Na následujícím, prozatím nejsložitějším, obrázku </w:t>
        </w:r>
        <w:r w:rsidR="00907DAA" w:rsidDel="008175AD">
          <w:rPr>
            <w:sz w:val="22"/>
            <w:szCs w:val="22"/>
          </w:rPr>
          <w:t>1</w:t>
        </w:r>
        <w:r w:rsidR="00C05C0F" w:rsidDel="008175AD">
          <w:rPr>
            <w:sz w:val="22"/>
            <w:szCs w:val="22"/>
          </w:rPr>
          <w:t>5</w:t>
        </w:r>
        <w:r w:rsidR="00907DAA" w:rsidDel="008175AD">
          <w:rPr>
            <w:sz w:val="22"/>
            <w:szCs w:val="22"/>
          </w:rPr>
          <w:t xml:space="preserve"> </w:t>
        </w:r>
        <w:r w:rsidDel="008175AD">
          <w:rPr>
            <w:sz w:val="22"/>
            <w:szCs w:val="22"/>
          </w:rPr>
          <w:t>se pokusím objasnit dílčí kroky, které zajistí správné</w:t>
        </w:r>
        <w:r w:rsidR="002B1E05" w:rsidDel="008175AD">
          <w:rPr>
            <w:sz w:val="22"/>
            <w:szCs w:val="22"/>
          </w:rPr>
          <w:t xml:space="preserve"> a </w:t>
        </w:r>
        <w:r w:rsidDel="008175AD">
          <w:rPr>
            <w:sz w:val="22"/>
            <w:szCs w:val="22"/>
          </w:rPr>
          <w:t>bezpečné doručení zprávy od Alice k Bobovi</w:t>
        </w:r>
        <w:r w:rsidR="002B1E05" w:rsidDel="008175AD">
          <w:rPr>
            <w:sz w:val="22"/>
            <w:szCs w:val="22"/>
          </w:rPr>
          <w:t xml:space="preserve"> a </w:t>
        </w:r>
        <w:r w:rsidDel="008175AD">
          <w:rPr>
            <w:sz w:val="22"/>
            <w:szCs w:val="22"/>
          </w:rPr>
          <w:t>její odpovědi od Boba zpět Alici.</w:t>
        </w:r>
        <w:r w:rsidRPr="00E81A6A" w:rsidDel="008175AD">
          <w:rPr>
            <w:noProof/>
            <w:sz w:val="22"/>
            <w:szCs w:val="18"/>
          </w:rPr>
          <w:t xml:space="preserve"> </w:t>
        </w:r>
      </w:moveFrom>
    </w:p>
    <w:moveFromRangeEnd w:id="1142"/>
    <w:p w14:paraId="6285FB78" w14:textId="77777777" w:rsidR="00E11A87" w:rsidRDefault="00E11A87">
      <w:pPr>
        <w:spacing w:before="0" w:after="0" w:line="240" w:lineRule="auto"/>
        <w:rPr>
          <w:noProof/>
          <w:sz w:val="22"/>
          <w:szCs w:val="18"/>
        </w:rPr>
      </w:pPr>
      <w:r>
        <w:rPr>
          <w:noProof/>
          <w:sz w:val="22"/>
          <w:szCs w:val="18"/>
        </w:rPr>
        <w:br w:type="page"/>
      </w:r>
    </w:p>
    <w:p w14:paraId="6A410D1E" w14:textId="77777777" w:rsidR="008175AD" w:rsidRDefault="008175AD">
      <w:pPr>
        <w:shd w:val="clear" w:color="auto" w:fill="FFFFFF"/>
        <w:spacing w:before="0" w:after="0"/>
        <w:ind w:firstLine="397"/>
        <w:jc w:val="both"/>
        <w:rPr>
          <w:moveTo w:id="1144" w:author="Vojtěch Bžatek" w:date="2024-05-22T04:48:00Z" w16du:dateUtc="2024-05-22T02:48:00Z"/>
          <w:noProof/>
          <w:sz w:val="22"/>
          <w:szCs w:val="18"/>
        </w:rPr>
        <w:pPrChange w:id="1145" w:author="Vojtěch Bžatek" w:date="2024-05-22T04:48:00Z" w16du:dateUtc="2024-05-22T02:48:00Z">
          <w:pPr>
            <w:shd w:val="clear" w:color="auto" w:fill="FFFFFF"/>
            <w:spacing w:before="0" w:after="0"/>
            <w:jc w:val="both"/>
          </w:pPr>
        </w:pPrChange>
      </w:pPr>
      <w:moveToRangeStart w:id="1146" w:author="Vojtěch Bžatek" w:date="2024-05-22T04:48:00Z" w:name="move167245727"/>
      <w:moveTo w:id="1147" w:author="Vojtěch Bžatek" w:date="2024-05-22T04:48:00Z" w16du:dateUtc="2024-05-22T02:48:00Z">
        <w:r>
          <w:rPr>
            <w:sz w:val="22"/>
            <w:szCs w:val="22"/>
          </w:rPr>
          <w:lastRenderedPageBreak/>
          <w:t>Na následujícím, prozatím nejsložitějším, obrázku 15 se pokusím objasnit dílčí kroky, které zajistí správné a bezpečné doručení zprávy od Alice k Bobovi a její odpovědi od Boba zpět Alici.</w:t>
        </w:r>
        <w:r w:rsidRPr="00E81A6A">
          <w:rPr>
            <w:noProof/>
            <w:sz w:val="22"/>
            <w:szCs w:val="18"/>
          </w:rPr>
          <w:t xml:space="preserve"> </w:t>
        </w:r>
      </w:moveTo>
    </w:p>
    <w:moveToRangeEnd w:id="1146"/>
    <w:p w14:paraId="133A77D4" w14:textId="77777777" w:rsidR="008175AD" w:rsidRDefault="008175AD" w:rsidP="00DD107C">
      <w:pPr>
        <w:shd w:val="clear" w:color="auto" w:fill="FFFFFF"/>
        <w:spacing w:before="0" w:after="0"/>
        <w:jc w:val="both"/>
        <w:rPr>
          <w:ins w:id="1148" w:author="Vojtěch Bžatek" w:date="2024-05-22T04:48:00Z" w16du:dateUtc="2024-05-22T02:48:00Z"/>
          <w:sz w:val="22"/>
          <w:szCs w:val="22"/>
        </w:rPr>
      </w:pPr>
    </w:p>
    <w:p w14:paraId="54B43249" w14:textId="2A36CBF0" w:rsidR="00DD107C" w:rsidRPr="00E81A6A" w:rsidRDefault="00DD107C" w:rsidP="00DD107C">
      <w:pPr>
        <w:shd w:val="clear" w:color="auto" w:fill="FFFFFF"/>
        <w:spacing w:before="0" w:after="0"/>
        <w:jc w:val="both"/>
        <w:rPr>
          <w:sz w:val="22"/>
          <w:szCs w:val="22"/>
        </w:rPr>
      </w:pPr>
      <w:r>
        <w:rPr>
          <w:noProof/>
          <w:sz w:val="22"/>
          <w:szCs w:val="18"/>
        </w:rPr>
        <w:drawing>
          <wp:inline distT="0" distB="0" distL="0" distR="0" wp14:anchorId="1AB4AB96" wp14:editId="387C6464">
            <wp:extent cx="5477125" cy="3438525"/>
            <wp:effectExtent l="0" t="0" r="9525" b="0"/>
            <wp:docPr id="223316997" name="Obrázek 4" descr="Obsah obrázku diagram, mapa, text,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16997" name="Obrázek 4" descr="Obsah obrázku diagram, mapa, text, Plán&#10;&#10;Popis byl vytvořen automaticky"/>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4235" cy="3442989"/>
                    </a:xfrm>
                    <a:prstGeom prst="rect">
                      <a:avLst/>
                    </a:prstGeom>
                    <a:noFill/>
                    <a:ln>
                      <a:noFill/>
                    </a:ln>
                  </pic:spPr>
                </pic:pic>
              </a:graphicData>
            </a:graphic>
          </wp:inline>
        </w:drawing>
      </w:r>
    </w:p>
    <w:p w14:paraId="1FF9F2B6" w14:textId="1465BBD1" w:rsidR="00DD107C" w:rsidRDefault="00DD107C">
      <w:pPr>
        <w:spacing w:after="0"/>
        <w:jc w:val="center"/>
        <w:rPr>
          <w:ins w:id="1149" w:author="Vojtěch Bžatek" w:date="2024-05-22T04:48:00Z" w16du:dateUtc="2024-05-22T02:48:00Z"/>
        </w:rPr>
        <w:pPrChange w:id="1150" w:author="Vojtěch Bžatek" w:date="2024-05-22T04:48:00Z" w16du:dateUtc="2024-05-22T02:48:00Z">
          <w:pPr>
            <w:jc w:val="center"/>
          </w:pPr>
        </w:pPrChange>
      </w:pPr>
      <w:r>
        <w:t>Obrázek 1</w:t>
      </w:r>
      <w:r w:rsidR="00E03818">
        <w:t>5</w:t>
      </w:r>
      <w:r>
        <w:t xml:space="preserve"> – </w:t>
      </w:r>
      <w:r w:rsidR="00E03818">
        <w:t>Schéma o</w:t>
      </w:r>
      <w:r>
        <w:t>deslání zprávy</w:t>
      </w:r>
    </w:p>
    <w:p w14:paraId="1E0C1059" w14:textId="77777777" w:rsidR="008175AD" w:rsidRPr="00470DA1" w:rsidRDefault="008175AD">
      <w:pPr>
        <w:spacing w:before="0" w:after="0" w:line="240" w:lineRule="auto"/>
        <w:jc w:val="center"/>
        <w:pPrChange w:id="1151" w:author="Vojtěch Bžatek" w:date="2024-05-22T04:49:00Z" w16du:dateUtc="2024-05-22T02:49:00Z">
          <w:pPr>
            <w:jc w:val="center"/>
          </w:pPr>
        </w:pPrChange>
      </w:pPr>
    </w:p>
    <w:p w14:paraId="52E101F0" w14:textId="3564E713" w:rsidR="00DD107C" w:rsidRDefault="00DD107C" w:rsidP="00DD107C">
      <w:pPr>
        <w:pStyle w:val="Odstavecseseznamem"/>
        <w:numPr>
          <w:ilvl w:val="0"/>
          <w:numId w:val="27"/>
        </w:numPr>
        <w:jc w:val="both"/>
        <w:rPr>
          <w:sz w:val="22"/>
          <w:szCs w:val="18"/>
        </w:rPr>
      </w:pPr>
      <w:r>
        <w:rPr>
          <w:sz w:val="22"/>
          <w:szCs w:val="18"/>
        </w:rPr>
        <w:t>Alice</w:t>
      </w:r>
      <w:r w:rsidR="002B1E05">
        <w:rPr>
          <w:sz w:val="22"/>
          <w:szCs w:val="18"/>
        </w:rPr>
        <w:t xml:space="preserve"> a </w:t>
      </w:r>
      <w:r>
        <w:rPr>
          <w:sz w:val="22"/>
          <w:szCs w:val="18"/>
        </w:rPr>
        <w:t>Bob se zaregistrují u CA. Získají tak své soukromé podpisové klíče.</w:t>
      </w:r>
    </w:p>
    <w:p w14:paraId="1D143B84" w14:textId="77777777" w:rsidR="00DD107C" w:rsidRDefault="00DD107C" w:rsidP="00DD107C">
      <w:pPr>
        <w:pStyle w:val="Odstavecseseznamem"/>
        <w:numPr>
          <w:ilvl w:val="0"/>
          <w:numId w:val="27"/>
        </w:numPr>
        <w:jc w:val="both"/>
        <w:rPr>
          <w:sz w:val="22"/>
          <w:szCs w:val="18"/>
        </w:rPr>
      </w:pPr>
      <w:r>
        <w:rPr>
          <w:sz w:val="22"/>
          <w:szCs w:val="18"/>
        </w:rPr>
        <w:t>Alice (uživatel) napíše zprávu.</w:t>
      </w:r>
    </w:p>
    <w:p w14:paraId="2C3BFCF0" w14:textId="77777777" w:rsidR="00DD107C" w:rsidRDefault="00DD107C" w:rsidP="00DD107C">
      <w:pPr>
        <w:pStyle w:val="Odstavecseseznamem"/>
        <w:numPr>
          <w:ilvl w:val="0"/>
          <w:numId w:val="27"/>
        </w:numPr>
        <w:jc w:val="both"/>
        <w:rPr>
          <w:sz w:val="22"/>
          <w:szCs w:val="18"/>
        </w:rPr>
      </w:pPr>
      <w:r>
        <w:rPr>
          <w:sz w:val="22"/>
          <w:szCs w:val="18"/>
        </w:rPr>
        <w:t>Alice zprávu podepíše svým soukromým podpisovým klíčem.</w:t>
      </w:r>
    </w:p>
    <w:p w14:paraId="14634FB1" w14:textId="08832E66" w:rsidR="00DD107C" w:rsidRDefault="00DD107C" w:rsidP="00DD107C">
      <w:pPr>
        <w:pStyle w:val="Odstavecseseznamem"/>
        <w:numPr>
          <w:ilvl w:val="0"/>
          <w:numId w:val="27"/>
        </w:numPr>
        <w:jc w:val="both"/>
        <w:rPr>
          <w:sz w:val="22"/>
          <w:szCs w:val="18"/>
        </w:rPr>
      </w:pPr>
      <w:r>
        <w:rPr>
          <w:sz w:val="22"/>
          <w:szCs w:val="18"/>
        </w:rPr>
        <w:t>Alice</w:t>
      </w:r>
      <w:r w:rsidR="002B1E05">
        <w:rPr>
          <w:sz w:val="22"/>
          <w:szCs w:val="18"/>
        </w:rPr>
        <w:t xml:space="preserve"> a </w:t>
      </w:r>
      <w:r>
        <w:rPr>
          <w:sz w:val="22"/>
          <w:szCs w:val="18"/>
        </w:rPr>
        <w:t>Bob si vymění symetrické klíče pro šifrování.</w:t>
      </w:r>
    </w:p>
    <w:p w14:paraId="40F4FE3C" w14:textId="77777777" w:rsidR="00DD107C" w:rsidRDefault="00DD107C" w:rsidP="00DD107C">
      <w:pPr>
        <w:pStyle w:val="Odstavecseseznamem"/>
        <w:numPr>
          <w:ilvl w:val="0"/>
          <w:numId w:val="27"/>
        </w:numPr>
        <w:jc w:val="both"/>
        <w:rPr>
          <w:sz w:val="22"/>
          <w:szCs w:val="18"/>
        </w:rPr>
      </w:pPr>
      <w:r>
        <w:rPr>
          <w:sz w:val="22"/>
          <w:szCs w:val="18"/>
        </w:rPr>
        <w:t>Alice zašifruje zprávu symetrickým klíčem.</w:t>
      </w:r>
    </w:p>
    <w:p w14:paraId="11CA21D6" w14:textId="77777777" w:rsidR="00DD107C" w:rsidRDefault="00DD107C" w:rsidP="00DD107C">
      <w:pPr>
        <w:pStyle w:val="Odstavecseseznamem"/>
        <w:numPr>
          <w:ilvl w:val="0"/>
          <w:numId w:val="27"/>
        </w:numPr>
        <w:jc w:val="both"/>
        <w:rPr>
          <w:sz w:val="22"/>
          <w:szCs w:val="18"/>
        </w:rPr>
      </w:pPr>
      <w:r>
        <w:rPr>
          <w:sz w:val="22"/>
          <w:szCs w:val="18"/>
        </w:rPr>
        <w:t>Alice odešle zprávu Bobovi.</w:t>
      </w:r>
    </w:p>
    <w:p w14:paraId="1280C0A6" w14:textId="77777777" w:rsidR="00DD107C" w:rsidRDefault="00DD107C" w:rsidP="00DD107C">
      <w:pPr>
        <w:pStyle w:val="Odstavecseseznamem"/>
        <w:numPr>
          <w:ilvl w:val="0"/>
          <w:numId w:val="27"/>
        </w:numPr>
        <w:jc w:val="both"/>
        <w:rPr>
          <w:sz w:val="22"/>
          <w:szCs w:val="18"/>
        </w:rPr>
      </w:pPr>
      <w:r>
        <w:rPr>
          <w:sz w:val="22"/>
          <w:szCs w:val="18"/>
        </w:rPr>
        <w:t>Bob dešifruje zprávu pomocí symetrického klíče.</w:t>
      </w:r>
    </w:p>
    <w:p w14:paraId="706B52BB" w14:textId="77777777" w:rsidR="00DD107C" w:rsidRDefault="00DD107C" w:rsidP="00DD107C">
      <w:pPr>
        <w:pStyle w:val="Odstavecseseznamem"/>
        <w:numPr>
          <w:ilvl w:val="0"/>
          <w:numId w:val="27"/>
        </w:numPr>
        <w:jc w:val="both"/>
        <w:rPr>
          <w:sz w:val="22"/>
          <w:szCs w:val="18"/>
        </w:rPr>
      </w:pPr>
      <w:r>
        <w:rPr>
          <w:sz w:val="22"/>
          <w:szCs w:val="18"/>
        </w:rPr>
        <w:t>Bob si vyžádá od CA veřejný podpisový klíč Alice.</w:t>
      </w:r>
    </w:p>
    <w:p w14:paraId="6051B323" w14:textId="77777777" w:rsidR="00DD107C" w:rsidRDefault="00DD107C" w:rsidP="00DD107C">
      <w:pPr>
        <w:pStyle w:val="Odstavecseseznamem"/>
        <w:numPr>
          <w:ilvl w:val="0"/>
          <w:numId w:val="27"/>
        </w:numPr>
        <w:jc w:val="both"/>
        <w:rPr>
          <w:sz w:val="22"/>
          <w:szCs w:val="18"/>
        </w:rPr>
      </w:pPr>
      <w:r>
        <w:rPr>
          <w:sz w:val="22"/>
          <w:szCs w:val="18"/>
        </w:rPr>
        <w:t xml:space="preserve">Bob </w:t>
      </w:r>
      <w:proofErr w:type="gramStart"/>
      <w:r>
        <w:rPr>
          <w:sz w:val="22"/>
          <w:szCs w:val="18"/>
        </w:rPr>
        <w:t>ověří</w:t>
      </w:r>
      <w:proofErr w:type="gramEnd"/>
      <w:r>
        <w:rPr>
          <w:sz w:val="22"/>
          <w:szCs w:val="18"/>
        </w:rPr>
        <w:t xml:space="preserve"> podpis na zprávě od Alice.</w:t>
      </w:r>
    </w:p>
    <w:p w14:paraId="39523270" w14:textId="7347787E" w:rsidR="00DD107C" w:rsidRPr="00637EB5" w:rsidRDefault="00DD107C" w:rsidP="00DD107C">
      <w:pPr>
        <w:pStyle w:val="Odstavecseseznamem"/>
        <w:numPr>
          <w:ilvl w:val="0"/>
          <w:numId w:val="27"/>
        </w:numPr>
        <w:jc w:val="both"/>
        <w:rPr>
          <w:sz w:val="22"/>
          <w:szCs w:val="18"/>
        </w:rPr>
      </w:pPr>
      <w:r>
        <w:rPr>
          <w:sz w:val="22"/>
          <w:szCs w:val="18"/>
        </w:rPr>
        <w:t>Bob vyhodnotí samotný obsah zprávy</w:t>
      </w:r>
      <w:r w:rsidR="002B1E05">
        <w:rPr>
          <w:sz w:val="22"/>
          <w:szCs w:val="18"/>
        </w:rPr>
        <w:t xml:space="preserve"> a </w:t>
      </w:r>
      <w:r>
        <w:rPr>
          <w:sz w:val="22"/>
          <w:szCs w:val="18"/>
        </w:rPr>
        <w:t>napíše odpověď.</w:t>
      </w:r>
    </w:p>
    <w:p w14:paraId="2165BBAB" w14:textId="77777777" w:rsidR="00DD107C" w:rsidRDefault="00DD107C" w:rsidP="00DD107C">
      <w:pPr>
        <w:pStyle w:val="Odstavecseseznamem"/>
        <w:numPr>
          <w:ilvl w:val="0"/>
          <w:numId w:val="27"/>
        </w:numPr>
        <w:jc w:val="both"/>
        <w:rPr>
          <w:sz w:val="22"/>
          <w:szCs w:val="18"/>
        </w:rPr>
      </w:pPr>
      <w:r>
        <w:rPr>
          <w:sz w:val="22"/>
          <w:szCs w:val="18"/>
        </w:rPr>
        <w:t>Bob podepíše odpověď svým soukromým podpisovým klíčem.</w:t>
      </w:r>
    </w:p>
    <w:p w14:paraId="56DD65D0" w14:textId="77777777" w:rsidR="00DD107C" w:rsidRDefault="00DD107C" w:rsidP="00DD107C">
      <w:pPr>
        <w:pStyle w:val="Odstavecseseznamem"/>
        <w:numPr>
          <w:ilvl w:val="0"/>
          <w:numId w:val="27"/>
        </w:numPr>
        <w:jc w:val="both"/>
        <w:rPr>
          <w:sz w:val="22"/>
          <w:szCs w:val="18"/>
        </w:rPr>
      </w:pPr>
      <w:r>
        <w:rPr>
          <w:sz w:val="22"/>
          <w:szCs w:val="18"/>
        </w:rPr>
        <w:t>Bob zašifruje podepsanou odpověď symetrickým klíčem.</w:t>
      </w:r>
    </w:p>
    <w:p w14:paraId="0697BC79" w14:textId="77777777" w:rsidR="00DD107C" w:rsidRDefault="00DD107C" w:rsidP="00DD107C">
      <w:pPr>
        <w:pStyle w:val="Odstavecseseznamem"/>
        <w:numPr>
          <w:ilvl w:val="0"/>
          <w:numId w:val="27"/>
        </w:numPr>
        <w:jc w:val="both"/>
        <w:rPr>
          <w:sz w:val="22"/>
          <w:szCs w:val="18"/>
        </w:rPr>
      </w:pPr>
      <w:r>
        <w:rPr>
          <w:sz w:val="22"/>
          <w:szCs w:val="18"/>
        </w:rPr>
        <w:t>Bob odešle odpověď.</w:t>
      </w:r>
    </w:p>
    <w:p w14:paraId="0626349E" w14:textId="77777777" w:rsidR="00DD107C" w:rsidRDefault="00DD107C" w:rsidP="00DD107C">
      <w:pPr>
        <w:pStyle w:val="Odstavecseseznamem"/>
        <w:numPr>
          <w:ilvl w:val="0"/>
          <w:numId w:val="27"/>
        </w:numPr>
        <w:jc w:val="both"/>
        <w:rPr>
          <w:sz w:val="22"/>
          <w:szCs w:val="18"/>
        </w:rPr>
      </w:pPr>
      <w:r>
        <w:rPr>
          <w:sz w:val="22"/>
          <w:szCs w:val="18"/>
        </w:rPr>
        <w:t>Alice dešifruje odpověď symetrickým klíčem.</w:t>
      </w:r>
    </w:p>
    <w:p w14:paraId="02BD4FE5" w14:textId="77777777" w:rsidR="00DD107C" w:rsidRDefault="00DD107C" w:rsidP="00DD107C">
      <w:pPr>
        <w:pStyle w:val="Odstavecseseznamem"/>
        <w:numPr>
          <w:ilvl w:val="0"/>
          <w:numId w:val="27"/>
        </w:numPr>
        <w:jc w:val="both"/>
        <w:rPr>
          <w:sz w:val="22"/>
          <w:szCs w:val="18"/>
        </w:rPr>
      </w:pPr>
      <w:r>
        <w:rPr>
          <w:sz w:val="22"/>
          <w:szCs w:val="18"/>
        </w:rPr>
        <w:t>Alice si vyžádá veřejný podpisový klíč Boba.</w:t>
      </w:r>
    </w:p>
    <w:p w14:paraId="33AEA409" w14:textId="77777777" w:rsidR="00DD107C" w:rsidRDefault="00DD107C" w:rsidP="00DD107C">
      <w:pPr>
        <w:pStyle w:val="Odstavecseseznamem"/>
        <w:numPr>
          <w:ilvl w:val="0"/>
          <w:numId w:val="27"/>
        </w:numPr>
        <w:jc w:val="both"/>
        <w:rPr>
          <w:sz w:val="22"/>
          <w:szCs w:val="18"/>
        </w:rPr>
      </w:pPr>
      <w:r>
        <w:rPr>
          <w:sz w:val="22"/>
          <w:szCs w:val="18"/>
        </w:rPr>
        <w:t xml:space="preserve">Alice </w:t>
      </w:r>
      <w:proofErr w:type="gramStart"/>
      <w:r>
        <w:rPr>
          <w:sz w:val="22"/>
          <w:szCs w:val="18"/>
        </w:rPr>
        <w:t>ověří</w:t>
      </w:r>
      <w:proofErr w:type="gramEnd"/>
      <w:r>
        <w:rPr>
          <w:sz w:val="22"/>
          <w:szCs w:val="18"/>
        </w:rPr>
        <w:t xml:space="preserve"> podpis na odpovědi.</w:t>
      </w:r>
    </w:p>
    <w:p w14:paraId="4DD7CEAE" w14:textId="0B4EBBFF" w:rsidR="00DD107C" w:rsidDel="008175AD" w:rsidRDefault="00DD107C">
      <w:pPr>
        <w:pStyle w:val="Odstavecseseznamem"/>
        <w:numPr>
          <w:ilvl w:val="0"/>
          <w:numId w:val="27"/>
        </w:numPr>
        <w:spacing w:before="0" w:after="0" w:line="240" w:lineRule="auto"/>
        <w:jc w:val="both"/>
        <w:rPr>
          <w:del w:id="1152" w:author="Vojtěch Bžatek" w:date="2024-05-22T04:49:00Z" w16du:dateUtc="2024-05-22T02:49:00Z"/>
          <w:sz w:val="22"/>
          <w:szCs w:val="18"/>
        </w:rPr>
        <w:pPrChange w:id="1153" w:author="Vojtěch Bžatek" w:date="2024-05-22T04:49:00Z" w16du:dateUtc="2024-05-22T02:49:00Z">
          <w:pPr>
            <w:pStyle w:val="Odstavecseseznamem"/>
            <w:numPr>
              <w:numId w:val="27"/>
            </w:numPr>
            <w:ind w:hanging="360"/>
            <w:jc w:val="both"/>
          </w:pPr>
        </w:pPrChange>
      </w:pPr>
      <w:r w:rsidRPr="008175AD">
        <w:rPr>
          <w:sz w:val="22"/>
          <w:szCs w:val="18"/>
        </w:rPr>
        <w:t>Alice získala odpověď na svoji zprávu.</w:t>
      </w:r>
    </w:p>
    <w:p w14:paraId="78F48B5D" w14:textId="00C04FC7" w:rsidR="00E11A87" w:rsidRPr="008175AD" w:rsidRDefault="00E11A87">
      <w:pPr>
        <w:pStyle w:val="Odstavecseseznamem"/>
        <w:numPr>
          <w:ilvl w:val="0"/>
          <w:numId w:val="27"/>
        </w:numPr>
        <w:spacing w:before="0" w:after="0" w:line="240" w:lineRule="auto"/>
        <w:jc w:val="both"/>
        <w:rPr>
          <w:sz w:val="22"/>
          <w:szCs w:val="18"/>
        </w:rPr>
        <w:pPrChange w:id="1154" w:author="Vojtěch Bžatek" w:date="2024-05-22T04:49:00Z" w16du:dateUtc="2024-05-22T02:49:00Z">
          <w:pPr>
            <w:spacing w:before="0" w:after="0" w:line="240" w:lineRule="auto"/>
          </w:pPr>
        </w:pPrChange>
      </w:pPr>
      <w:r w:rsidRPr="008175AD">
        <w:rPr>
          <w:sz w:val="22"/>
          <w:szCs w:val="18"/>
        </w:rPr>
        <w:br w:type="page"/>
      </w:r>
    </w:p>
    <w:p w14:paraId="6B20B8C8" w14:textId="120B34DA" w:rsidR="00DD107C" w:rsidRDefault="00DD107C" w:rsidP="008175AD">
      <w:pPr>
        <w:pStyle w:val="Nadpis3-pododdl"/>
      </w:pPr>
      <w:bookmarkStart w:id="1155" w:name="_Toc162785133"/>
      <w:bookmarkStart w:id="1156" w:name="_Toc167245475"/>
      <w:r>
        <w:lastRenderedPageBreak/>
        <w:t xml:space="preserve">Průvodce pro spuštění </w:t>
      </w:r>
      <w:proofErr w:type="spellStart"/>
      <w:r>
        <w:t>mikroslužby</w:t>
      </w:r>
      <w:bookmarkEnd w:id="1155"/>
      <w:bookmarkEnd w:id="1156"/>
      <w:proofErr w:type="spellEnd"/>
    </w:p>
    <w:p w14:paraId="66FC0182" w14:textId="7E838D57" w:rsidR="00FB1539" w:rsidRPr="00955D7B" w:rsidRDefault="00FB1539">
      <w:pPr>
        <w:spacing w:after="120"/>
        <w:ind w:firstLine="397"/>
        <w:jc w:val="both"/>
        <w:rPr>
          <w:sz w:val="22"/>
          <w:szCs w:val="22"/>
          <w:lang w:eastAsia="cs-CZ"/>
        </w:rPr>
        <w:pPrChange w:id="1157" w:author="Vojtěch Bžatek" w:date="2024-05-22T04:51:00Z" w16du:dateUtc="2024-05-22T02:51:00Z">
          <w:pPr>
            <w:jc w:val="both"/>
          </w:pPr>
        </w:pPrChange>
      </w:pPr>
      <w:r w:rsidRPr="00955D7B">
        <w:rPr>
          <w:sz w:val="22"/>
          <w:szCs w:val="22"/>
        </w:rPr>
        <w:t xml:space="preserve">V níže uvedených krocích je uveden postup, jak jednoduše spustit </w:t>
      </w:r>
      <w:proofErr w:type="spellStart"/>
      <w:r w:rsidRPr="00955D7B">
        <w:rPr>
          <w:sz w:val="22"/>
          <w:szCs w:val="22"/>
        </w:rPr>
        <w:t>mikroslužbu</w:t>
      </w:r>
      <w:proofErr w:type="spellEnd"/>
      <w:r w:rsidRPr="00955D7B">
        <w:rPr>
          <w:sz w:val="22"/>
          <w:szCs w:val="22"/>
        </w:rPr>
        <w:t xml:space="preserve"> </w:t>
      </w:r>
      <w:r>
        <w:rPr>
          <w:sz w:val="22"/>
          <w:szCs w:val="22"/>
        </w:rPr>
        <w:t>PQC-</w:t>
      </w:r>
      <w:proofErr w:type="spellStart"/>
      <w:r>
        <w:rPr>
          <w:sz w:val="22"/>
          <w:szCs w:val="22"/>
        </w:rPr>
        <w:t>service</w:t>
      </w:r>
      <w:proofErr w:type="spellEnd"/>
      <w:r>
        <w:rPr>
          <w:sz w:val="22"/>
          <w:szCs w:val="22"/>
        </w:rPr>
        <w:t xml:space="preserve"> </w:t>
      </w:r>
      <w:r w:rsidRPr="00955D7B">
        <w:rPr>
          <w:sz w:val="22"/>
          <w:szCs w:val="22"/>
        </w:rPr>
        <w:t xml:space="preserve">na vlastním stroji. Předpokladem pro správné fungování je nainstalovaný Python verze 3.12.2 dostupný z </w:t>
      </w:r>
      <w:r w:rsidR="00962385">
        <w:fldChar w:fldCharType="begin"/>
      </w:r>
      <w:r w:rsidR="00962385">
        <w:instrText>HYPERLINK "https://www.python.org/downloads"</w:instrText>
      </w:r>
      <w:r w:rsidR="00962385">
        <w:fldChar w:fldCharType="separate"/>
      </w:r>
      <w:r w:rsidRPr="00955D7B">
        <w:rPr>
          <w:rStyle w:val="Hypertextovodkaz"/>
          <w:sz w:val="22"/>
          <w:szCs w:val="22"/>
        </w:rPr>
        <w:t>https://www.python.org/downloads</w:t>
      </w:r>
      <w:r w:rsidR="00962385">
        <w:rPr>
          <w:rStyle w:val="Hypertextovodkaz"/>
          <w:sz w:val="22"/>
          <w:szCs w:val="22"/>
        </w:rPr>
        <w:fldChar w:fldCharType="end"/>
      </w:r>
      <w:r>
        <w:rPr>
          <w:sz w:val="22"/>
          <w:szCs w:val="22"/>
        </w:rPr>
        <w:t xml:space="preserve">, nástroj Git dostupný z </w:t>
      </w:r>
      <w:r w:rsidR="00962385">
        <w:fldChar w:fldCharType="begin"/>
      </w:r>
      <w:r w:rsidR="00962385">
        <w:instrText>HYPERLINK "https://git-scm.com/"</w:instrText>
      </w:r>
      <w:r w:rsidR="00962385">
        <w:fldChar w:fldCharType="separate"/>
      </w:r>
      <w:r w:rsidRPr="00E355CC">
        <w:rPr>
          <w:rStyle w:val="Hypertextovodkaz"/>
          <w:sz w:val="22"/>
          <w:szCs w:val="22"/>
        </w:rPr>
        <w:t>https://git-scm.com/</w:t>
      </w:r>
      <w:r w:rsidR="00962385">
        <w:rPr>
          <w:rStyle w:val="Hypertextovodkaz"/>
          <w:sz w:val="22"/>
          <w:szCs w:val="22"/>
        </w:rPr>
        <w:fldChar w:fldCharType="end"/>
      </w:r>
      <w:r w:rsidR="002B1E05">
        <w:rPr>
          <w:sz w:val="22"/>
          <w:szCs w:val="22"/>
        </w:rPr>
        <w:t xml:space="preserve"> a </w:t>
      </w:r>
      <w:r>
        <w:rPr>
          <w:sz w:val="22"/>
          <w:szCs w:val="22"/>
        </w:rPr>
        <w:t xml:space="preserve">kompilátor programovacího jazyka C: </w:t>
      </w:r>
      <w:r w:rsidRPr="00F72273">
        <w:rPr>
          <w:sz w:val="22"/>
          <w:szCs w:val="22"/>
          <w:lang w:eastAsia="cs-CZ"/>
        </w:rPr>
        <w:t xml:space="preserve">Microsoft </w:t>
      </w:r>
      <w:proofErr w:type="spellStart"/>
      <w:r w:rsidRPr="00F72273">
        <w:rPr>
          <w:sz w:val="22"/>
          <w:szCs w:val="22"/>
          <w:lang w:eastAsia="cs-CZ"/>
        </w:rPr>
        <w:t>Visual</w:t>
      </w:r>
      <w:proofErr w:type="spellEnd"/>
      <w:r w:rsidRPr="00F72273">
        <w:rPr>
          <w:sz w:val="22"/>
          <w:szCs w:val="22"/>
          <w:lang w:eastAsia="cs-CZ"/>
        </w:rPr>
        <w:t xml:space="preserve"> C++ 14.0 nebo novější</w:t>
      </w:r>
      <w:r>
        <w:rPr>
          <w:sz w:val="22"/>
          <w:szCs w:val="22"/>
          <w:lang w:eastAsia="cs-CZ"/>
        </w:rPr>
        <w:t xml:space="preserve">, který je dostupný na </w:t>
      </w:r>
      <w:r w:rsidR="00962385">
        <w:fldChar w:fldCharType="begin"/>
      </w:r>
      <w:r w:rsidR="00962385">
        <w:instrText>HYPERLINK "https://visualstudio.microsoft.com/visual-cpp-build-tools/"</w:instrText>
      </w:r>
      <w:r w:rsidR="00962385">
        <w:fldChar w:fldCharType="separate"/>
      </w:r>
      <w:r w:rsidRPr="00E355CC">
        <w:rPr>
          <w:rStyle w:val="Hypertextovodkaz"/>
          <w:sz w:val="22"/>
          <w:szCs w:val="22"/>
          <w:lang w:eastAsia="cs-CZ"/>
        </w:rPr>
        <w:t>https://visualstudio.microsoft.com/visual-cpp-build-tools/</w:t>
      </w:r>
      <w:r w:rsidR="00962385">
        <w:rPr>
          <w:rStyle w:val="Hypertextovodkaz"/>
          <w:sz w:val="22"/>
          <w:szCs w:val="22"/>
          <w:lang w:eastAsia="cs-CZ"/>
        </w:rPr>
        <w:fldChar w:fldCharType="end"/>
      </w:r>
      <w:r>
        <w:rPr>
          <w:sz w:val="22"/>
          <w:szCs w:val="22"/>
          <w:lang w:eastAsia="cs-CZ"/>
        </w:rPr>
        <w:t>.</w:t>
      </w:r>
    </w:p>
    <w:p w14:paraId="6CD2C013" w14:textId="3B1C733C" w:rsidR="00FB1539" w:rsidRPr="00955D7B" w:rsidRDefault="00FB1539">
      <w:pPr>
        <w:spacing w:before="0" w:after="120"/>
        <w:ind w:firstLine="397"/>
        <w:jc w:val="both"/>
        <w:rPr>
          <w:sz w:val="22"/>
          <w:szCs w:val="22"/>
        </w:rPr>
        <w:pPrChange w:id="1158" w:author="Vojtěch Bžatek" w:date="2024-05-22T04:51:00Z" w16du:dateUtc="2024-05-22T02:51:00Z">
          <w:pPr>
            <w:spacing w:before="0" w:after="0"/>
            <w:ind w:firstLine="397"/>
            <w:jc w:val="both"/>
          </w:pPr>
        </w:pPrChange>
      </w:pPr>
      <w:r w:rsidRPr="00955D7B">
        <w:rPr>
          <w:sz w:val="22"/>
          <w:szCs w:val="22"/>
        </w:rPr>
        <w:t xml:space="preserve">Zdrojový kód </w:t>
      </w:r>
      <w:proofErr w:type="spellStart"/>
      <w:r w:rsidRPr="00955D7B">
        <w:rPr>
          <w:sz w:val="22"/>
          <w:szCs w:val="22"/>
        </w:rPr>
        <w:t>mikroslužby</w:t>
      </w:r>
      <w:proofErr w:type="spellEnd"/>
      <w:r w:rsidR="002B1E05">
        <w:rPr>
          <w:sz w:val="22"/>
          <w:szCs w:val="22"/>
        </w:rPr>
        <w:t xml:space="preserve"> a </w:t>
      </w:r>
      <w:r w:rsidRPr="00955D7B">
        <w:rPr>
          <w:sz w:val="22"/>
          <w:szCs w:val="22"/>
        </w:rPr>
        <w:t xml:space="preserve">instalační balíček je dostupný na GitHub </w:t>
      </w:r>
      <w:proofErr w:type="spellStart"/>
      <w:r w:rsidRPr="00955D7B">
        <w:rPr>
          <w:sz w:val="22"/>
          <w:szCs w:val="22"/>
        </w:rPr>
        <w:t>repozitáři</w:t>
      </w:r>
      <w:proofErr w:type="spellEnd"/>
      <w:r w:rsidRPr="00955D7B">
        <w:rPr>
          <w:sz w:val="22"/>
          <w:szCs w:val="22"/>
        </w:rPr>
        <w:t>. Stáhn</w:t>
      </w:r>
      <w:r w:rsidR="000B1F01">
        <w:rPr>
          <w:sz w:val="22"/>
          <w:szCs w:val="22"/>
        </w:rPr>
        <w:t>e</w:t>
      </w:r>
      <w:r w:rsidRPr="00955D7B">
        <w:rPr>
          <w:sz w:val="22"/>
          <w:szCs w:val="22"/>
        </w:rPr>
        <w:t>te jej pomocí Git příkazu: „</w:t>
      </w:r>
      <w:proofErr w:type="spellStart"/>
      <w:r w:rsidRPr="00955D7B">
        <w:rPr>
          <w:sz w:val="22"/>
          <w:szCs w:val="22"/>
        </w:rPr>
        <w:t>git</w:t>
      </w:r>
      <w:proofErr w:type="spellEnd"/>
      <w:r w:rsidRPr="00955D7B">
        <w:rPr>
          <w:sz w:val="22"/>
          <w:szCs w:val="22"/>
        </w:rPr>
        <w:t xml:space="preserve"> </w:t>
      </w:r>
      <w:proofErr w:type="spellStart"/>
      <w:proofErr w:type="gramStart"/>
      <w:r w:rsidRPr="00955D7B">
        <w:rPr>
          <w:sz w:val="22"/>
          <w:szCs w:val="22"/>
        </w:rPr>
        <w:t>clone</w:t>
      </w:r>
      <w:proofErr w:type="spellEnd"/>
      <w:r w:rsidRPr="00955D7B">
        <w:rPr>
          <w:sz w:val="22"/>
          <w:szCs w:val="22"/>
        </w:rPr>
        <w:t xml:space="preserve"> -b</w:t>
      </w:r>
      <w:proofErr w:type="gramEnd"/>
      <w:r w:rsidRPr="00955D7B">
        <w:rPr>
          <w:sz w:val="22"/>
          <w:szCs w:val="22"/>
        </w:rPr>
        <w:t xml:space="preserve"> </w:t>
      </w:r>
      <w:r>
        <w:rPr>
          <w:sz w:val="22"/>
          <w:szCs w:val="22"/>
        </w:rPr>
        <w:t>PQC</w:t>
      </w:r>
      <w:r w:rsidRPr="00955D7B">
        <w:rPr>
          <w:sz w:val="22"/>
          <w:szCs w:val="22"/>
        </w:rPr>
        <w:t>-</w:t>
      </w:r>
      <w:proofErr w:type="spellStart"/>
      <w:r w:rsidRPr="00955D7B">
        <w:rPr>
          <w:sz w:val="22"/>
          <w:szCs w:val="22"/>
        </w:rPr>
        <w:t>service</w:t>
      </w:r>
      <w:proofErr w:type="spellEnd"/>
      <w:r w:rsidRPr="00955D7B">
        <w:rPr>
          <w:sz w:val="22"/>
          <w:szCs w:val="22"/>
        </w:rPr>
        <w:t xml:space="preserve"> </w:t>
      </w:r>
      <w:r w:rsidR="00962385">
        <w:fldChar w:fldCharType="begin"/>
      </w:r>
      <w:r w:rsidR="00962385">
        <w:instrText>HYPERLINK "https://github.com/naxit-01/DiplomovaPrace.git"</w:instrText>
      </w:r>
      <w:r w:rsidR="00962385">
        <w:fldChar w:fldCharType="separate"/>
      </w:r>
      <w:r w:rsidRPr="00955D7B">
        <w:rPr>
          <w:rStyle w:val="Hypertextovodkaz"/>
          <w:sz w:val="22"/>
          <w:szCs w:val="22"/>
        </w:rPr>
        <w:t>https://github.com/naxit-01/DiplomovaPrace.git</w:t>
      </w:r>
      <w:r w:rsidR="00962385">
        <w:rPr>
          <w:rStyle w:val="Hypertextovodkaz"/>
          <w:sz w:val="22"/>
          <w:szCs w:val="22"/>
        </w:rPr>
        <w:fldChar w:fldCharType="end"/>
      </w:r>
      <w:r w:rsidRPr="00955D7B">
        <w:rPr>
          <w:sz w:val="22"/>
          <w:szCs w:val="22"/>
        </w:rPr>
        <w:t>“.</w:t>
      </w:r>
    </w:p>
    <w:p w14:paraId="6C1F8FA9" w14:textId="2443DCDA" w:rsidR="00FB1539" w:rsidRDefault="00FB1539">
      <w:pPr>
        <w:spacing w:before="0" w:after="120"/>
        <w:ind w:firstLine="397"/>
        <w:jc w:val="both"/>
        <w:rPr>
          <w:sz w:val="22"/>
          <w:szCs w:val="22"/>
        </w:rPr>
        <w:pPrChange w:id="1159" w:author="Vojtěch Bžatek" w:date="2024-05-22T04:51:00Z" w16du:dateUtc="2024-05-22T02:51:00Z">
          <w:pPr>
            <w:spacing w:before="0" w:after="0"/>
            <w:ind w:firstLine="397"/>
            <w:jc w:val="both"/>
          </w:pPr>
        </w:pPrChange>
      </w:pPr>
      <w:r w:rsidRPr="00955D7B">
        <w:rPr>
          <w:sz w:val="22"/>
          <w:szCs w:val="22"/>
        </w:rPr>
        <w:t>Po stažení přejděte do složky „</w:t>
      </w:r>
      <w:proofErr w:type="spellStart"/>
      <w:r w:rsidRPr="00955D7B">
        <w:rPr>
          <w:sz w:val="22"/>
          <w:szCs w:val="22"/>
        </w:rPr>
        <w:t>Diplomov</w:t>
      </w:r>
      <w:r w:rsidR="00ED5B10">
        <w:rPr>
          <w:sz w:val="22"/>
          <w:szCs w:val="22"/>
        </w:rPr>
        <w:t>a</w:t>
      </w:r>
      <w:r w:rsidRPr="00955D7B">
        <w:rPr>
          <w:sz w:val="22"/>
          <w:szCs w:val="22"/>
        </w:rPr>
        <w:t>Prace</w:t>
      </w:r>
      <w:proofErr w:type="spellEnd"/>
      <w:r w:rsidRPr="00955D7B">
        <w:rPr>
          <w:sz w:val="22"/>
          <w:szCs w:val="22"/>
        </w:rPr>
        <w:t>“</w:t>
      </w:r>
      <w:r w:rsidR="002B1E05">
        <w:rPr>
          <w:sz w:val="22"/>
          <w:szCs w:val="22"/>
        </w:rPr>
        <w:t xml:space="preserve"> a </w:t>
      </w:r>
      <w:r w:rsidRPr="00955D7B">
        <w:rPr>
          <w:sz w:val="22"/>
          <w:szCs w:val="22"/>
        </w:rPr>
        <w:t xml:space="preserve">spusťte instalační soubor „setup.bat“. Ve vašem adresáři se </w:t>
      </w:r>
      <w:proofErr w:type="gramStart"/>
      <w:r w:rsidRPr="00955D7B">
        <w:rPr>
          <w:sz w:val="22"/>
          <w:szCs w:val="22"/>
        </w:rPr>
        <w:t>vytvoří</w:t>
      </w:r>
      <w:proofErr w:type="gramEnd"/>
      <w:r w:rsidRPr="00955D7B">
        <w:rPr>
          <w:sz w:val="22"/>
          <w:szCs w:val="22"/>
        </w:rPr>
        <w:t xml:space="preserve"> virtuální prostředí</w:t>
      </w:r>
      <w:r w:rsidR="002B1E05">
        <w:rPr>
          <w:sz w:val="22"/>
          <w:szCs w:val="22"/>
        </w:rPr>
        <w:t xml:space="preserve"> a </w:t>
      </w:r>
      <w:r w:rsidRPr="00955D7B">
        <w:rPr>
          <w:sz w:val="22"/>
          <w:szCs w:val="22"/>
        </w:rPr>
        <w:t xml:space="preserve">do něj se vám nainstalují všechny potřebné knihovny. </w:t>
      </w:r>
      <w:r>
        <w:rPr>
          <w:sz w:val="22"/>
          <w:szCs w:val="22"/>
        </w:rPr>
        <w:t>Instalace potrvá několik minut,</w:t>
      </w:r>
      <w:r w:rsidR="002B1E05">
        <w:rPr>
          <w:sz w:val="22"/>
          <w:szCs w:val="22"/>
        </w:rPr>
        <w:t xml:space="preserve"> a </w:t>
      </w:r>
      <w:r>
        <w:rPr>
          <w:sz w:val="22"/>
          <w:szCs w:val="22"/>
        </w:rPr>
        <w:t xml:space="preserve">to z důvodu kompilace knihovny pro programovací jazyk C do Python knihovny. Na konci instalace se v adresáři </w:t>
      </w:r>
      <w:proofErr w:type="gramStart"/>
      <w:r>
        <w:rPr>
          <w:sz w:val="22"/>
          <w:szCs w:val="22"/>
        </w:rPr>
        <w:t>vytvoří</w:t>
      </w:r>
      <w:proofErr w:type="gramEnd"/>
      <w:r>
        <w:rPr>
          <w:sz w:val="22"/>
          <w:szCs w:val="22"/>
        </w:rPr>
        <w:t xml:space="preserve"> tři</w:t>
      </w:r>
      <w:r w:rsidRPr="00955D7B">
        <w:rPr>
          <w:sz w:val="22"/>
          <w:szCs w:val="22"/>
        </w:rPr>
        <w:t xml:space="preserve"> spustitelné soubory</w:t>
      </w:r>
      <w:r w:rsidR="002B1E05">
        <w:rPr>
          <w:sz w:val="22"/>
          <w:szCs w:val="22"/>
        </w:rPr>
        <w:t>;</w:t>
      </w:r>
      <w:r w:rsidRPr="00955D7B">
        <w:rPr>
          <w:sz w:val="22"/>
          <w:szCs w:val="22"/>
        </w:rPr>
        <w:t xml:space="preserve"> </w:t>
      </w:r>
      <w:commentRangeStart w:id="1160"/>
      <w:commentRangeStart w:id="1161"/>
      <w:r w:rsidRPr="00955D7B">
        <w:rPr>
          <w:sz w:val="22"/>
          <w:szCs w:val="22"/>
        </w:rPr>
        <w:t>„activate_</w:t>
      </w:r>
      <w:r>
        <w:rPr>
          <w:sz w:val="22"/>
          <w:szCs w:val="22"/>
        </w:rPr>
        <w:t>alice</w:t>
      </w:r>
      <w:r w:rsidRPr="00955D7B">
        <w:rPr>
          <w:sz w:val="22"/>
          <w:szCs w:val="22"/>
        </w:rPr>
        <w:t>.bat“</w:t>
      </w:r>
      <w:r>
        <w:rPr>
          <w:sz w:val="22"/>
          <w:szCs w:val="22"/>
        </w:rPr>
        <w:t>, „activate_bob.bat“</w:t>
      </w:r>
      <w:r w:rsidR="002B1E05">
        <w:rPr>
          <w:sz w:val="22"/>
          <w:szCs w:val="22"/>
        </w:rPr>
        <w:t xml:space="preserve"> a </w:t>
      </w:r>
      <w:r w:rsidRPr="00955D7B">
        <w:rPr>
          <w:sz w:val="22"/>
          <w:szCs w:val="22"/>
        </w:rPr>
        <w:t>„activate_</w:t>
      </w:r>
      <w:r>
        <w:rPr>
          <w:sz w:val="22"/>
          <w:szCs w:val="22"/>
        </w:rPr>
        <w:t>CA</w:t>
      </w:r>
      <w:r w:rsidRPr="00955D7B">
        <w:rPr>
          <w:sz w:val="22"/>
          <w:szCs w:val="22"/>
        </w:rPr>
        <w:t>.bat“</w:t>
      </w:r>
      <w:commentRangeEnd w:id="1160"/>
      <w:r w:rsidR="00B85304">
        <w:rPr>
          <w:rStyle w:val="Odkaznakoment"/>
        </w:rPr>
        <w:commentReference w:id="1160"/>
      </w:r>
      <w:commentRangeEnd w:id="1161"/>
      <w:r w:rsidR="002E5596">
        <w:rPr>
          <w:rStyle w:val="Odkaznakoment"/>
        </w:rPr>
        <w:commentReference w:id="1161"/>
      </w:r>
      <w:r w:rsidRPr="00955D7B">
        <w:rPr>
          <w:sz w:val="22"/>
          <w:szCs w:val="22"/>
        </w:rPr>
        <w:t>.</w:t>
      </w:r>
      <w:r>
        <w:rPr>
          <w:sz w:val="22"/>
          <w:szCs w:val="22"/>
        </w:rPr>
        <w:t xml:space="preserve"> </w:t>
      </w:r>
      <w:r w:rsidRPr="00955D7B">
        <w:rPr>
          <w:sz w:val="22"/>
          <w:szCs w:val="22"/>
        </w:rPr>
        <w:t xml:space="preserve">V této chvíli by mělo být vše připraveno pro spuštění </w:t>
      </w:r>
      <w:r>
        <w:rPr>
          <w:sz w:val="22"/>
          <w:szCs w:val="22"/>
        </w:rPr>
        <w:t>všech entit</w:t>
      </w:r>
      <w:r w:rsidRPr="00955D7B">
        <w:rPr>
          <w:sz w:val="22"/>
          <w:szCs w:val="22"/>
        </w:rPr>
        <w:t>.</w:t>
      </w:r>
    </w:p>
    <w:p w14:paraId="5F7721FA" w14:textId="1C994E81" w:rsidR="00ED1E11" w:rsidRPr="00955D7B" w:rsidRDefault="00ED1E11" w:rsidP="008175AD">
      <w:pPr>
        <w:spacing w:before="0" w:after="0"/>
        <w:ind w:firstLine="397"/>
        <w:jc w:val="both"/>
        <w:rPr>
          <w:sz w:val="22"/>
          <w:szCs w:val="22"/>
        </w:rPr>
      </w:pPr>
      <w:r>
        <w:rPr>
          <w:sz w:val="22"/>
          <w:szCs w:val="22"/>
        </w:rPr>
        <w:t>Před spuštěním entit se můžete rozhodnout jakým algoritmem chcete šifrovat</w:t>
      </w:r>
      <w:r w:rsidR="002B1E05">
        <w:rPr>
          <w:sz w:val="22"/>
          <w:szCs w:val="22"/>
        </w:rPr>
        <w:t xml:space="preserve"> a </w:t>
      </w:r>
      <w:r>
        <w:rPr>
          <w:sz w:val="22"/>
          <w:szCs w:val="22"/>
        </w:rPr>
        <w:t xml:space="preserve">kterým podepisovat. Jejich výběr provedete odstraněním poznámky u odpovídajícího řádku v konfiguračním souboru „config.ini“. Pro daný algoritmus se nabízí více variant, takže byste měli některou z nich vybrat. </w:t>
      </w:r>
      <w:r w:rsidR="00586AB6">
        <w:rPr>
          <w:sz w:val="22"/>
          <w:szCs w:val="22"/>
        </w:rPr>
        <w:t>Pokud tak neuděláte, zvolí se výchozí algoritmus</w:t>
      </w:r>
      <w:r w:rsidR="002B1E05">
        <w:rPr>
          <w:sz w:val="22"/>
          <w:szCs w:val="22"/>
        </w:rPr>
        <w:t xml:space="preserve"> a </w:t>
      </w:r>
      <w:r w:rsidR="00586AB6">
        <w:rPr>
          <w:sz w:val="22"/>
          <w:szCs w:val="22"/>
        </w:rPr>
        <w:t xml:space="preserve">výchozí verze. </w:t>
      </w:r>
    </w:p>
    <w:p w14:paraId="17E929F9" w14:textId="19BC62ED" w:rsidR="00FB1539" w:rsidRDefault="00ED1E11">
      <w:pPr>
        <w:spacing w:before="0" w:after="120"/>
        <w:ind w:firstLine="397"/>
        <w:jc w:val="both"/>
        <w:rPr>
          <w:sz w:val="22"/>
          <w:szCs w:val="22"/>
          <w:lang w:eastAsia="cs-CZ"/>
        </w:rPr>
        <w:pPrChange w:id="1162" w:author="Vojtěch Bžatek" w:date="2024-05-22T04:51:00Z" w16du:dateUtc="2024-05-22T02:51:00Z">
          <w:pPr>
            <w:spacing w:before="0" w:after="0"/>
            <w:ind w:firstLine="397"/>
            <w:jc w:val="both"/>
          </w:pPr>
        </w:pPrChange>
      </w:pPr>
      <w:r>
        <w:rPr>
          <w:sz w:val="22"/>
          <w:szCs w:val="22"/>
          <w:lang w:eastAsia="cs-CZ"/>
        </w:rPr>
        <w:t xml:space="preserve">Jako první spusťte soubor „activate_CA.bat“. Nastartuje se certifikační autorita, která se musí spustit jako první, protože ostatní entity se na ní dotazují pro svůj soukromý podpisový klíč ihned po jejich spuštění. Po CA spusťte „activate_bob.bat“. Nastartuje se Bob, který bude přijímat zprávy od Alice. Na závěr zapněte Alici souborem „activate_alice.bat“. Alice začne okamžitě odesílat zprávy Bobovi se vteřinovým odstupem. </w:t>
      </w:r>
    </w:p>
    <w:p w14:paraId="264C0FEA" w14:textId="084FA138" w:rsidR="00ED1E11" w:rsidRDefault="00ED1E11" w:rsidP="008175AD">
      <w:pPr>
        <w:spacing w:before="0"/>
        <w:ind w:firstLine="397"/>
        <w:jc w:val="both"/>
        <w:rPr>
          <w:sz w:val="22"/>
          <w:szCs w:val="22"/>
          <w:lang w:eastAsia="cs-CZ"/>
        </w:rPr>
      </w:pPr>
      <w:r>
        <w:rPr>
          <w:sz w:val="22"/>
          <w:szCs w:val="22"/>
          <w:lang w:eastAsia="cs-CZ"/>
        </w:rPr>
        <w:t>Pokud jste všechny tři entity nespustili ze stejného počítače, musíte upravit konfigurační soubor „config.ini“. V něm najdete oddíl „CA“, kde nastavíte IP adresu</w:t>
      </w:r>
      <w:r w:rsidR="002B1E05">
        <w:rPr>
          <w:sz w:val="22"/>
          <w:szCs w:val="22"/>
          <w:lang w:eastAsia="cs-CZ"/>
        </w:rPr>
        <w:t xml:space="preserve"> a </w:t>
      </w:r>
      <w:r>
        <w:rPr>
          <w:sz w:val="22"/>
          <w:szCs w:val="22"/>
          <w:lang w:eastAsia="cs-CZ"/>
        </w:rPr>
        <w:t>port pro certifikační autoritu</w:t>
      </w:r>
      <w:r w:rsidR="002B1E05">
        <w:rPr>
          <w:sz w:val="22"/>
          <w:szCs w:val="22"/>
          <w:lang w:eastAsia="cs-CZ"/>
        </w:rPr>
        <w:t xml:space="preserve"> a </w:t>
      </w:r>
      <w:r>
        <w:rPr>
          <w:sz w:val="22"/>
          <w:szCs w:val="22"/>
          <w:lang w:eastAsia="cs-CZ"/>
        </w:rPr>
        <w:t>oddíl „NODE“ pro informace o Bobovi.</w:t>
      </w:r>
    </w:p>
    <w:p w14:paraId="547E3F88" w14:textId="77777777" w:rsidR="00DD107C" w:rsidRDefault="00DD107C" w:rsidP="004755DC">
      <w:pPr>
        <w:spacing w:before="0" w:after="0" w:line="240" w:lineRule="auto"/>
      </w:pPr>
    </w:p>
    <w:p w14:paraId="24A67350" w14:textId="77777777" w:rsidR="005B3ABF" w:rsidRDefault="005B3ABF" w:rsidP="004755DC">
      <w:pPr>
        <w:spacing w:before="0" w:after="0" w:line="240" w:lineRule="auto"/>
      </w:pPr>
    </w:p>
    <w:p w14:paraId="15CB8D95" w14:textId="3D0357C2" w:rsidR="005B3ABF" w:rsidRDefault="00203329" w:rsidP="004755DC">
      <w:pPr>
        <w:spacing w:before="0" w:after="0" w:line="240" w:lineRule="auto"/>
      </w:pPr>
      <w:r>
        <w:br w:type="page"/>
      </w:r>
    </w:p>
    <w:p w14:paraId="5564175B" w14:textId="1A0CE264" w:rsidR="000E0A7E" w:rsidRDefault="005B3ABF" w:rsidP="00BD4F60">
      <w:pPr>
        <w:pStyle w:val="Nadpis1"/>
      </w:pPr>
      <w:bookmarkStart w:id="1163" w:name="_Toc162785123"/>
      <w:bookmarkStart w:id="1164" w:name="_Toc167245476"/>
      <w:r w:rsidRPr="00363C12">
        <w:lastRenderedPageBreak/>
        <w:t>Přehled ochra</w:t>
      </w:r>
      <w:r w:rsidR="000B1F01">
        <w:t>n</w:t>
      </w:r>
      <w:r w:rsidRPr="00363C12">
        <w:t>ných mechanismů pro zabezpečení dat v informačním systému s ohledem na možnost odhalení manipulace s</w:t>
      </w:r>
      <w:r w:rsidR="00BD4F60">
        <w:t> </w:t>
      </w:r>
      <w:r w:rsidRPr="00363C12">
        <w:t>daty</w:t>
      </w:r>
      <w:bookmarkEnd w:id="1163"/>
      <w:bookmarkEnd w:id="1164"/>
    </w:p>
    <w:p w14:paraId="1A4D385B" w14:textId="77777777" w:rsidR="005365C7" w:rsidRDefault="00517F16">
      <w:pPr>
        <w:spacing w:before="0" w:after="120"/>
        <w:ind w:firstLine="397"/>
        <w:jc w:val="both"/>
        <w:rPr>
          <w:sz w:val="22"/>
          <w:szCs w:val="22"/>
          <w:lang w:eastAsia="cs-CZ"/>
        </w:rPr>
        <w:pPrChange w:id="1165" w:author="Vojtěch Bžatek" w:date="2024-05-22T05:02:00Z" w16du:dateUtc="2024-05-22T03:02:00Z">
          <w:pPr>
            <w:spacing w:before="0" w:after="0"/>
            <w:jc w:val="both"/>
          </w:pPr>
        </w:pPrChange>
      </w:pPr>
      <w:r w:rsidRPr="005365C7">
        <w:rPr>
          <w:sz w:val="22"/>
          <w:szCs w:val="22"/>
          <w:lang w:eastAsia="cs-CZ"/>
        </w:rPr>
        <w:t>Manipulace s daty je běžnou činností v informačním systému (IS) a je dokonce žádoucí. Jakýkoliv IS v sobě uchovává data, které čte, upravuje, přemisťuje, maže anebo přidává data nová na základě regulérních pokynů od uživatelů a na základě ověření</w:t>
      </w:r>
      <w:r w:rsidR="003D5CF6" w:rsidRPr="005365C7">
        <w:rPr>
          <w:sz w:val="22"/>
          <w:szCs w:val="22"/>
          <w:lang w:eastAsia="cs-CZ"/>
        </w:rPr>
        <w:t xml:space="preserve"> jeho</w:t>
      </w:r>
      <w:r w:rsidRPr="005365C7">
        <w:rPr>
          <w:sz w:val="22"/>
          <w:szCs w:val="22"/>
          <w:lang w:eastAsia="cs-CZ"/>
        </w:rPr>
        <w:t xml:space="preserve"> oprávnění. Tato kapitola se bude věnovat druhé</w:t>
      </w:r>
      <w:r w:rsidR="005365C7">
        <w:rPr>
          <w:sz w:val="22"/>
          <w:szCs w:val="22"/>
          <w:lang w:eastAsia="cs-CZ"/>
        </w:rPr>
        <w:t>mu typu</w:t>
      </w:r>
      <w:r w:rsidRPr="005365C7">
        <w:rPr>
          <w:sz w:val="22"/>
          <w:szCs w:val="22"/>
          <w:lang w:eastAsia="cs-CZ"/>
        </w:rPr>
        <w:t xml:space="preserve">, nežádoucí manipulaci s daty. </w:t>
      </w:r>
    </w:p>
    <w:p w14:paraId="4F2ADD6E" w14:textId="54084791" w:rsidR="005365C7" w:rsidRPr="005365C7" w:rsidRDefault="005365C7">
      <w:pPr>
        <w:spacing w:before="0" w:after="120"/>
        <w:ind w:firstLine="397"/>
        <w:jc w:val="both"/>
        <w:rPr>
          <w:sz w:val="22"/>
          <w:szCs w:val="22"/>
        </w:rPr>
        <w:pPrChange w:id="1166" w:author="Vojtěch Bžatek" w:date="2024-05-22T04:52:00Z" w16du:dateUtc="2024-05-22T02:52:00Z">
          <w:pPr>
            <w:spacing w:before="0" w:after="0"/>
            <w:ind w:firstLine="397"/>
            <w:jc w:val="both"/>
          </w:pPr>
        </w:pPrChange>
      </w:pPr>
      <w:r w:rsidRPr="005365C7">
        <w:rPr>
          <w:sz w:val="22"/>
          <w:szCs w:val="22"/>
        </w:rPr>
        <w:t xml:space="preserve">Ta zahrnuje situace, kdy útočníci mohou měnit, mazat nebo jinak ovlivňovat data s cílem ovlivnit vnější výsledky nebo skrýt svou aktivitu, čímž ohrožují </w:t>
      </w:r>
      <w:commentRangeStart w:id="1167"/>
      <w:commentRangeStart w:id="1168"/>
      <w:r w:rsidRPr="005365C7">
        <w:rPr>
          <w:sz w:val="22"/>
          <w:szCs w:val="22"/>
        </w:rPr>
        <w:t xml:space="preserve">integritu </w:t>
      </w:r>
      <w:commentRangeEnd w:id="1167"/>
      <w:r w:rsidR="00C7763D">
        <w:rPr>
          <w:rStyle w:val="Odkaznakoment"/>
        </w:rPr>
        <w:commentReference w:id="1167"/>
      </w:r>
      <w:commentRangeEnd w:id="1168"/>
      <w:r w:rsidR="007A554B">
        <w:rPr>
          <w:rStyle w:val="Odkaznakoment"/>
        </w:rPr>
        <w:commentReference w:id="1168"/>
      </w:r>
      <w:r w:rsidRPr="005365C7">
        <w:rPr>
          <w:sz w:val="22"/>
          <w:szCs w:val="22"/>
        </w:rPr>
        <w:t xml:space="preserve">dat. Útočníci </w:t>
      </w:r>
      <w:r w:rsidR="008659AA">
        <w:rPr>
          <w:sz w:val="22"/>
          <w:szCs w:val="22"/>
        </w:rPr>
        <w:t xml:space="preserve">se </w:t>
      </w:r>
      <w:r w:rsidRPr="005365C7">
        <w:rPr>
          <w:sz w:val="22"/>
          <w:szCs w:val="22"/>
        </w:rPr>
        <w:t>mohou</w:t>
      </w:r>
      <w:r w:rsidR="008659AA">
        <w:rPr>
          <w:sz w:val="22"/>
          <w:szCs w:val="22"/>
        </w:rPr>
        <w:t xml:space="preserve"> pokusit</w:t>
      </w:r>
      <w:r w:rsidRPr="005365C7">
        <w:rPr>
          <w:sz w:val="22"/>
          <w:szCs w:val="22"/>
        </w:rPr>
        <w:t xml:space="preserve"> manipulací s daty pokusit ovlivnit procesy organizac</w:t>
      </w:r>
      <w:r>
        <w:rPr>
          <w:sz w:val="22"/>
          <w:szCs w:val="22"/>
        </w:rPr>
        <w:t>e</w:t>
      </w:r>
      <w:r w:rsidRPr="005365C7">
        <w:rPr>
          <w:sz w:val="22"/>
          <w:szCs w:val="22"/>
        </w:rPr>
        <w:t xml:space="preserve"> nebo </w:t>
      </w:r>
      <w:r>
        <w:rPr>
          <w:sz w:val="22"/>
          <w:szCs w:val="22"/>
        </w:rPr>
        <w:t xml:space="preserve">její </w:t>
      </w:r>
      <w:r w:rsidRPr="005365C7">
        <w:rPr>
          <w:sz w:val="22"/>
          <w:szCs w:val="22"/>
        </w:rPr>
        <w:t>rozhodování.</w:t>
      </w:r>
      <w:r>
        <w:rPr>
          <w:sz w:val="22"/>
          <w:szCs w:val="22"/>
        </w:rPr>
        <w:t xml:space="preserve"> [</w:t>
      </w:r>
      <w:del w:id="1169" w:author="Vojtěch Bžatek" w:date="2024-05-22T11:51:00Z" w16du:dateUtc="2024-05-22T09:51:00Z">
        <w:r w:rsidR="002B7630" w:rsidDel="00330831">
          <w:rPr>
            <w:sz w:val="22"/>
            <w:szCs w:val="22"/>
          </w:rPr>
          <w:delText>h</w:delText>
        </w:r>
      </w:del>
      <w:r w:rsidR="002B7630">
        <w:rPr>
          <w:sz w:val="22"/>
          <w:szCs w:val="22"/>
        </w:rPr>
        <w:t>31]</w:t>
      </w:r>
    </w:p>
    <w:p w14:paraId="44582B8F" w14:textId="2651CEE9" w:rsidR="005365C7" w:rsidRDefault="005365C7">
      <w:pPr>
        <w:spacing w:before="0" w:after="120"/>
        <w:ind w:firstLine="397"/>
        <w:jc w:val="both"/>
        <w:rPr>
          <w:sz w:val="22"/>
          <w:szCs w:val="22"/>
        </w:rPr>
        <w:pPrChange w:id="1170" w:author="Vojtěch Bžatek" w:date="2024-05-22T04:52:00Z" w16du:dateUtc="2024-05-22T02:52:00Z">
          <w:pPr>
            <w:spacing w:before="0" w:after="0"/>
            <w:ind w:firstLine="397"/>
            <w:jc w:val="both"/>
          </w:pPr>
        </w:pPrChange>
      </w:pPr>
      <w:r w:rsidRPr="005365C7">
        <w:rPr>
          <w:sz w:val="22"/>
          <w:szCs w:val="22"/>
        </w:rPr>
        <w:t>Druh manipulace a její dopad závisí na konkrétní aplikaci a procesu, stejně jako na cílech a záměrech útočníka. U složitých systémů by útočník pravděpodobně potřeboval specifické odborné znalosti a možná i přístup k specializovanému softwaru souvisejícímu se systémem. Takový přístup by typicky získal prostřednictvím dlouhodobé kampaně sběru informací, aby dosáhl požadovaného účinku.</w:t>
      </w:r>
      <w:r>
        <w:rPr>
          <w:sz w:val="22"/>
          <w:szCs w:val="22"/>
        </w:rPr>
        <w:t xml:space="preserve"> [</w:t>
      </w:r>
      <w:del w:id="1171" w:author="Vojtěch Bžatek" w:date="2024-05-22T11:51:00Z" w16du:dateUtc="2024-05-22T09:51:00Z">
        <w:r w:rsidR="002B7630" w:rsidDel="00330831">
          <w:rPr>
            <w:sz w:val="22"/>
            <w:szCs w:val="22"/>
          </w:rPr>
          <w:delText>h</w:delText>
        </w:r>
      </w:del>
      <w:r w:rsidR="002B7630">
        <w:rPr>
          <w:sz w:val="22"/>
          <w:szCs w:val="22"/>
        </w:rPr>
        <w:t>31]</w:t>
      </w:r>
    </w:p>
    <w:p w14:paraId="5FD53AD6" w14:textId="315A1D74" w:rsidR="005365C7" w:rsidRDefault="003D5CF6">
      <w:pPr>
        <w:spacing w:before="0" w:after="120"/>
        <w:ind w:firstLine="397"/>
        <w:jc w:val="both"/>
        <w:rPr>
          <w:sz w:val="22"/>
          <w:szCs w:val="22"/>
          <w:lang w:eastAsia="cs-CZ"/>
        </w:rPr>
        <w:pPrChange w:id="1172" w:author="Vojtěch Bžatek" w:date="2024-05-22T04:52:00Z" w16du:dateUtc="2024-05-22T02:52:00Z">
          <w:pPr>
            <w:spacing w:before="0" w:after="0"/>
            <w:ind w:firstLine="397"/>
            <w:jc w:val="both"/>
          </w:pPr>
        </w:pPrChange>
      </w:pPr>
      <w:r w:rsidRPr="005365C7">
        <w:rPr>
          <w:sz w:val="22"/>
          <w:szCs w:val="22"/>
          <w:lang w:eastAsia="cs-CZ"/>
        </w:rPr>
        <w:t xml:space="preserve">Tato kapitola vychází z informací od společnosti MITRE </w:t>
      </w:r>
      <w:proofErr w:type="spellStart"/>
      <w:r w:rsidRPr="005365C7">
        <w:rPr>
          <w:sz w:val="22"/>
          <w:szCs w:val="22"/>
          <w:lang w:eastAsia="cs-CZ"/>
        </w:rPr>
        <w:t>Corporation</w:t>
      </w:r>
      <w:proofErr w:type="spellEnd"/>
      <w:r w:rsidRPr="005365C7">
        <w:rPr>
          <w:sz w:val="22"/>
          <w:szCs w:val="22"/>
          <w:lang w:eastAsia="cs-CZ"/>
        </w:rPr>
        <w:t>, která se mimo jiné zabývá identifikováním bezpečnostních hrozeb. Jejím cílem je informovat bezpečnostní komunitu o možnostech útoků na IS a edukací přispět k odstranění zranitelností IS.</w:t>
      </w:r>
      <w:r w:rsidR="005365C7" w:rsidRPr="005365C7">
        <w:rPr>
          <w:sz w:val="22"/>
          <w:szCs w:val="22"/>
          <w:lang w:eastAsia="cs-CZ"/>
        </w:rPr>
        <w:t xml:space="preserve"> </w:t>
      </w:r>
      <w:r w:rsidR="002B7630">
        <w:rPr>
          <w:sz w:val="22"/>
          <w:szCs w:val="22"/>
          <w:lang w:eastAsia="cs-CZ"/>
        </w:rPr>
        <w:t>[</w:t>
      </w:r>
      <w:del w:id="1173" w:author="Vojtěch Bžatek" w:date="2024-05-22T11:51:00Z" w16du:dateUtc="2024-05-22T09:51:00Z">
        <w:r w:rsidR="002B7630" w:rsidDel="00330831">
          <w:rPr>
            <w:sz w:val="22"/>
            <w:szCs w:val="22"/>
            <w:lang w:eastAsia="cs-CZ"/>
          </w:rPr>
          <w:delText>h</w:delText>
        </w:r>
      </w:del>
      <w:r w:rsidR="002B7630">
        <w:rPr>
          <w:sz w:val="22"/>
          <w:szCs w:val="22"/>
          <w:lang w:eastAsia="cs-CZ"/>
        </w:rPr>
        <w:t>32]</w:t>
      </w:r>
    </w:p>
    <w:p w14:paraId="50874700" w14:textId="77FB87A8" w:rsidR="003D5CF6" w:rsidRDefault="005365C7" w:rsidP="00044823">
      <w:pPr>
        <w:spacing w:before="0" w:after="0"/>
        <w:ind w:firstLine="397"/>
        <w:jc w:val="both"/>
        <w:rPr>
          <w:sz w:val="22"/>
          <w:szCs w:val="22"/>
          <w:lang w:eastAsia="cs-CZ"/>
        </w:rPr>
      </w:pPr>
      <w:r w:rsidRPr="005365C7">
        <w:rPr>
          <w:sz w:val="22"/>
          <w:szCs w:val="22"/>
          <w:lang w:eastAsia="cs-CZ"/>
        </w:rPr>
        <w:t>MITRE veřejnosti poskytuje databázi MITRE ATT&amp;CK ve které jsou uvedeny všechny znalosti o taktikách a technikách útočníka. Ke každé z nich také uvádí, na jaké zranitelnosti působí a jak se proti nim lze bránit. Podrobný přehled lze nalézt v příloze B. Dohromady se jedná o 14 různých taktik a spadá do nich celkem 637 technik. MITRE také uvádí 43 různých druhů obran proti těmto útokům. Tato kapitola popíše pouze ty, které se týkají manipulace s daty.</w:t>
      </w:r>
      <w:r w:rsidR="002B7630">
        <w:rPr>
          <w:sz w:val="22"/>
          <w:szCs w:val="22"/>
          <w:lang w:eastAsia="cs-CZ"/>
        </w:rPr>
        <w:t xml:space="preserve"> [</w:t>
      </w:r>
      <w:ins w:id="1174" w:author="Vojtěch Bžatek" w:date="2024-05-22T11:51:00Z" w16du:dateUtc="2024-05-22T09:51:00Z">
        <w:r w:rsidR="00330831">
          <w:rPr>
            <w:sz w:val="22"/>
            <w:szCs w:val="22"/>
            <w:lang w:eastAsia="cs-CZ"/>
          </w:rPr>
          <w:t>33</w:t>
        </w:r>
      </w:ins>
      <w:del w:id="1175" w:author="Vojtěch Bžatek" w:date="2024-05-22T11:51:00Z" w16du:dateUtc="2024-05-22T09:51:00Z">
        <w:r w:rsidR="002B7630" w:rsidDel="00330831">
          <w:rPr>
            <w:sz w:val="22"/>
            <w:szCs w:val="22"/>
            <w:lang w:eastAsia="cs-CZ"/>
          </w:rPr>
          <w:delText>h33</w:delText>
        </w:r>
      </w:del>
      <w:r w:rsidR="002B7630">
        <w:rPr>
          <w:sz w:val="22"/>
          <w:szCs w:val="22"/>
          <w:lang w:eastAsia="cs-CZ"/>
        </w:rPr>
        <w:t>]</w:t>
      </w:r>
    </w:p>
    <w:p w14:paraId="64361D94" w14:textId="6833DD1E" w:rsidR="001F4348" w:rsidRDefault="001F4348">
      <w:pPr>
        <w:spacing w:before="0" w:after="0" w:line="240" w:lineRule="auto"/>
        <w:rPr>
          <w:sz w:val="22"/>
          <w:szCs w:val="22"/>
          <w:lang w:eastAsia="cs-CZ"/>
        </w:rPr>
      </w:pPr>
      <w:r>
        <w:rPr>
          <w:sz w:val="22"/>
          <w:szCs w:val="22"/>
          <w:lang w:eastAsia="cs-CZ"/>
        </w:rPr>
        <w:br w:type="page"/>
      </w:r>
    </w:p>
    <w:p w14:paraId="50351763" w14:textId="1D107779" w:rsidR="009E4203" w:rsidRPr="003D5CF6" w:rsidRDefault="009E4203" w:rsidP="009E4203">
      <w:pPr>
        <w:pStyle w:val="Nadpis2"/>
      </w:pPr>
      <w:bookmarkStart w:id="1176" w:name="_Toc167245477"/>
      <w:r>
        <w:lastRenderedPageBreak/>
        <w:t>Možné útoky na standardně implementované IS</w:t>
      </w:r>
      <w:r w:rsidR="00B73267">
        <w:t xml:space="preserve"> podle MITRE ATT&amp;CK</w:t>
      </w:r>
      <w:bookmarkEnd w:id="1176"/>
    </w:p>
    <w:p w14:paraId="1BEDFDBF" w14:textId="1D4038D0" w:rsidR="005B3ABF" w:rsidRDefault="00044823" w:rsidP="008175AD">
      <w:pPr>
        <w:pStyle w:val="Nadpis3-pododdl"/>
      </w:pPr>
      <w:bookmarkStart w:id="1177" w:name="_Toc167245478"/>
      <w:r w:rsidRPr="00044823">
        <w:t>T1565.001</w:t>
      </w:r>
      <w:r>
        <w:t xml:space="preserve"> - </w:t>
      </w:r>
      <w:r w:rsidRPr="00044823">
        <w:t>Manipulace s uloženými daty</w:t>
      </w:r>
      <w:bookmarkEnd w:id="1177"/>
    </w:p>
    <w:p w14:paraId="2A6B57CD" w14:textId="3F4F8A01" w:rsidR="00044823" w:rsidRDefault="00044823">
      <w:pPr>
        <w:spacing w:before="0" w:after="0"/>
        <w:ind w:firstLine="397"/>
        <w:jc w:val="both"/>
        <w:rPr>
          <w:sz w:val="22"/>
          <w:szCs w:val="22"/>
          <w:lang w:eastAsia="cs-CZ"/>
        </w:rPr>
        <w:pPrChange w:id="1178" w:author="Vojtěch Bžatek" w:date="2024-05-22T05:02:00Z" w16du:dateUtc="2024-05-22T03:02:00Z">
          <w:pPr>
            <w:spacing w:before="0" w:after="0"/>
            <w:jc w:val="both"/>
          </w:pPr>
        </w:pPrChange>
      </w:pPr>
      <w:r w:rsidRPr="00044823">
        <w:rPr>
          <w:sz w:val="22"/>
          <w:szCs w:val="22"/>
          <w:lang w:eastAsia="cs-CZ"/>
        </w:rPr>
        <w:t>Útočníci mohou manipulovat s uloženými daty, vkládat je, mazat nebo upravovat, s cílem ovlivnit vnější výsledky nebo skrýt svou aktivitu, čímž ohrožují integritu dat. Uložená data mohou být v</w:t>
      </w:r>
      <w:ins w:id="1179" w:author="Administrator" w:date="2024-04-29T13:21:00Z">
        <w:r w:rsidR="00C7763D">
          <w:rPr>
            <w:sz w:val="22"/>
            <w:szCs w:val="22"/>
            <w:lang w:eastAsia="cs-CZ"/>
          </w:rPr>
          <w:t> </w:t>
        </w:r>
      </w:ins>
      <w:del w:id="1180" w:author="Administrator" w:date="2024-04-29T13:21:00Z">
        <w:r w:rsidRPr="00044823" w:rsidDel="00C7763D">
          <w:rPr>
            <w:sz w:val="22"/>
            <w:szCs w:val="22"/>
            <w:lang w:eastAsia="cs-CZ"/>
          </w:rPr>
          <w:delText xml:space="preserve"> </w:delText>
        </w:r>
      </w:del>
      <w:r w:rsidRPr="00044823">
        <w:rPr>
          <w:sz w:val="22"/>
          <w:szCs w:val="22"/>
          <w:lang w:eastAsia="cs-CZ"/>
        </w:rPr>
        <w:t>různých formátech, jako jsou soubory Office, databáze, uložené e-maily a vlastní formáty souborů. Druh modifikace a její dopad závisí na typu dat a také na cílech a záměrech útočníka. [</w:t>
      </w:r>
      <w:del w:id="1181" w:author="Vojtěch Bžatek" w:date="2024-05-22T11:51:00Z" w16du:dateUtc="2024-05-22T09:51:00Z">
        <w:r w:rsidR="002B7630" w:rsidDel="00330831">
          <w:rPr>
            <w:sz w:val="22"/>
            <w:szCs w:val="22"/>
            <w:lang w:eastAsia="cs-CZ"/>
          </w:rPr>
          <w:delText>h</w:delText>
        </w:r>
      </w:del>
      <w:r w:rsidR="002B7630">
        <w:rPr>
          <w:sz w:val="22"/>
          <w:szCs w:val="22"/>
          <w:lang w:eastAsia="cs-CZ"/>
        </w:rPr>
        <w:t>34</w:t>
      </w:r>
      <w:r w:rsidRPr="00044823">
        <w:rPr>
          <w:sz w:val="22"/>
          <w:szCs w:val="22"/>
          <w:lang w:eastAsia="cs-CZ"/>
        </w:rPr>
        <w:t>]</w:t>
      </w:r>
    </w:p>
    <w:p w14:paraId="159BD7B5" w14:textId="7986BF9B" w:rsidR="00044823" w:rsidRDefault="00044823" w:rsidP="008175AD">
      <w:pPr>
        <w:pStyle w:val="Nadpis3-pododdl"/>
      </w:pPr>
      <w:bookmarkStart w:id="1182" w:name="_Toc167245479"/>
      <w:r w:rsidRPr="00044823">
        <w:t>T1565.002</w:t>
      </w:r>
      <w:r>
        <w:t xml:space="preserve"> - </w:t>
      </w:r>
      <w:r w:rsidRPr="00044823">
        <w:t>Manipulace s přenášenými daty</w:t>
      </w:r>
      <w:bookmarkEnd w:id="1182"/>
    </w:p>
    <w:p w14:paraId="246C959A" w14:textId="571485B5" w:rsidR="00044823" w:rsidRPr="001F4348" w:rsidRDefault="00044823">
      <w:pPr>
        <w:spacing w:before="0" w:after="0"/>
        <w:ind w:firstLine="397"/>
        <w:jc w:val="both"/>
        <w:rPr>
          <w:sz w:val="22"/>
          <w:szCs w:val="22"/>
          <w:lang w:eastAsia="cs-CZ"/>
        </w:rPr>
        <w:pPrChange w:id="1183" w:author="Vojtěch Bžatek" w:date="2024-05-22T05:03:00Z" w16du:dateUtc="2024-05-22T03:03:00Z">
          <w:pPr>
            <w:spacing w:before="0" w:after="0"/>
            <w:jc w:val="both"/>
          </w:pPr>
        </w:pPrChange>
      </w:pPr>
      <w:r w:rsidRPr="001F4348">
        <w:rPr>
          <w:sz w:val="22"/>
          <w:szCs w:val="22"/>
          <w:lang w:eastAsia="cs-CZ"/>
        </w:rPr>
        <w:t xml:space="preserve">Útočníci mohou </w:t>
      </w:r>
      <w:r w:rsidR="00B73267" w:rsidRPr="001F4348">
        <w:rPr>
          <w:sz w:val="22"/>
          <w:szCs w:val="22"/>
          <w:lang w:eastAsia="cs-CZ"/>
        </w:rPr>
        <w:t>manipulovat s</w:t>
      </w:r>
      <w:r w:rsidRPr="001F4348">
        <w:rPr>
          <w:sz w:val="22"/>
          <w:szCs w:val="22"/>
          <w:lang w:eastAsia="cs-CZ"/>
        </w:rPr>
        <w:t xml:space="preserve"> dat</w:t>
      </w:r>
      <w:r w:rsidR="00B73267" w:rsidRPr="001F4348">
        <w:rPr>
          <w:sz w:val="22"/>
          <w:szCs w:val="22"/>
          <w:lang w:eastAsia="cs-CZ"/>
        </w:rPr>
        <w:t>y</w:t>
      </w:r>
      <w:r w:rsidRPr="001F4348">
        <w:rPr>
          <w:sz w:val="22"/>
          <w:szCs w:val="22"/>
          <w:lang w:eastAsia="cs-CZ"/>
        </w:rPr>
        <w:t xml:space="preserve"> během přenosu do úložiště nebo jiných systémů, aby ovlivnili vnější výsledky nebo skryli svou aktivitu, což ohrožuje </w:t>
      </w:r>
      <w:r w:rsidR="008659AA" w:rsidRPr="001F4348">
        <w:rPr>
          <w:sz w:val="22"/>
          <w:szCs w:val="22"/>
          <w:lang w:eastAsia="cs-CZ"/>
        </w:rPr>
        <w:t xml:space="preserve">jejich </w:t>
      </w:r>
      <w:r w:rsidRPr="001F4348">
        <w:rPr>
          <w:sz w:val="22"/>
          <w:szCs w:val="22"/>
          <w:lang w:eastAsia="cs-CZ"/>
        </w:rPr>
        <w:t>integritu. Manipulace s přenášenými daty může probíhat prostřednictvím síťového připojení nebo mezi systémovými procesy, kde útočník využije příležitosti nasadit nástroj, který zachytí a změní informace. Druh modifikace a její dopad závisí na mechanismu přenosu dat, stejně jako na cílech a záměrech útočníka. [</w:t>
      </w:r>
      <w:del w:id="1184" w:author="Vojtěch Bžatek" w:date="2024-05-22T11:51:00Z" w16du:dateUtc="2024-05-22T09:51:00Z">
        <w:r w:rsidR="002B7630" w:rsidRPr="001F4348" w:rsidDel="00330831">
          <w:rPr>
            <w:sz w:val="22"/>
            <w:szCs w:val="22"/>
            <w:lang w:eastAsia="cs-CZ"/>
          </w:rPr>
          <w:delText>h</w:delText>
        </w:r>
      </w:del>
      <w:r w:rsidR="002B7630" w:rsidRPr="001F4348">
        <w:rPr>
          <w:sz w:val="22"/>
          <w:szCs w:val="22"/>
          <w:lang w:eastAsia="cs-CZ"/>
        </w:rPr>
        <w:t>35]</w:t>
      </w:r>
    </w:p>
    <w:p w14:paraId="3AE3284F" w14:textId="40F829AC" w:rsidR="00044823" w:rsidRDefault="00044823" w:rsidP="008175AD">
      <w:pPr>
        <w:pStyle w:val="Nadpis3-pododdl"/>
        <w:rPr>
          <w:lang w:eastAsia="cs-CZ"/>
        </w:rPr>
      </w:pPr>
      <w:bookmarkStart w:id="1185" w:name="_Toc167245480"/>
      <w:r w:rsidRPr="00044823">
        <w:rPr>
          <w:lang w:eastAsia="cs-CZ"/>
        </w:rPr>
        <w:t>T1565.003</w:t>
      </w:r>
      <w:r>
        <w:rPr>
          <w:lang w:eastAsia="cs-CZ"/>
        </w:rPr>
        <w:t xml:space="preserve"> - </w:t>
      </w:r>
      <w:r w:rsidRPr="00044823">
        <w:rPr>
          <w:lang w:eastAsia="cs-CZ"/>
        </w:rPr>
        <w:t>Manipulace s daty za běhu</w:t>
      </w:r>
      <w:bookmarkEnd w:id="1185"/>
    </w:p>
    <w:p w14:paraId="4BABD3CD" w14:textId="56D0D38A" w:rsidR="00B73267" w:rsidRPr="001F4348" w:rsidRDefault="00B73267">
      <w:pPr>
        <w:spacing w:before="0" w:after="120"/>
        <w:ind w:firstLine="397"/>
        <w:jc w:val="both"/>
        <w:rPr>
          <w:sz w:val="22"/>
          <w:szCs w:val="22"/>
          <w:lang w:eastAsia="cs-CZ"/>
        </w:rPr>
        <w:pPrChange w:id="1186" w:author="Vojtěch Bžatek" w:date="2024-05-22T05:02:00Z" w16du:dateUtc="2024-05-22T03:02:00Z">
          <w:pPr>
            <w:spacing w:before="0" w:after="0"/>
            <w:jc w:val="both"/>
          </w:pPr>
        </w:pPrChange>
      </w:pPr>
      <w:r w:rsidRPr="001F4348">
        <w:rPr>
          <w:sz w:val="22"/>
          <w:szCs w:val="22"/>
          <w:lang w:eastAsia="cs-CZ"/>
        </w:rPr>
        <w:t>Útočníci mohou upravovat systémy s cílem manipulovat s daty, která jsou zobrazována koncovým uživatelům, což ohrožuje integritu dat. [</w:t>
      </w:r>
      <w:del w:id="1187" w:author="Vojtěch Bžatek" w:date="2024-05-22T11:51:00Z" w16du:dateUtc="2024-05-22T09:51:00Z">
        <w:r w:rsidR="002B7630" w:rsidRPr="001F4348" w:rsidDel="00330831">
          <w:rPr>
            <w:sz w:val="22"/>
            <w:szCs w:val="22"/>
            <w:lang w:eastAsia="cs-CZ"/>
          </w:rPr>
          <w:delText>h</w:delText>
        </w:r>
      </w:del>
      <w:r w:rsidR="002B7630" w:rsidRPr="001F4348">
        <w:rPr>
          <w:sz w:val="22"/>
          <w:szCs w:val="22"/>
          <w:lang w:eastAsia="cs-CZ"/>
        </w:rPr>
        <w:t>36]</w:t>
      </w:r>
    </w:p>
    <w:p w14:paraId="6BA4240C" w14:textId="3E1239DE" w:rsidR="00044823" w:rsidRDefault="00B73267" w:rsidP="00B73267">
      <w:pPr>
        <w:spacing w:before="0" w:after="0"/>
        <w:ind w:firstLine="397"/>
        <w:jc w:val="both"/>
        <w:rPr>
          <w:sz w:val="22"/>
          <w:szCs w:val="22"/>
          <w:lang w:eastAsia="cs-CZ"/>
        </w:rPr>
      </w:pPr>
      <w:r w:rsidRPr="001F4348">
        <w:rPr>
          <w:sz w:val="22"/>
          <w:szCs w:val="22"/>
          <w:lang w:eastAsia="cs-CZ"/>
        </w:rPr>
        <w:t>Manipulací s daty za běhu mohou útočníci změnit binární soubory aplikací používaných k</w:t>
      </w:r>
      <w:ins w:id="1188" w:author="Administrator" w:date="2024-04-29T13:21:00Z">
        <w:r w:rsidR="00C7763D">
          <w:rPr>
            <w:sz w:val="22"/>
            <w:szCs w:val="22"/>
            <w:lang w:eastAsia="cs-CZ"/>
          </w:rPr>
          <w:t> </w:t>
        </w:r>
      </w:ins>
      <w:del w:id="1189" w:author="Administrator" w:date="2024-04-29T13:21:00Z">
        <w:r w:rsidRPr="001F4348" w:rsidDel="00C7763D">
          <w:rPr>
            <w:sz w:val="22"/>
            <w:szCs w:val="22"/>
            <w:lang w:eastAsia="cs-CZ"/>
          </w:rPr>
          <w:delText xml:space="preserve"> </w:delText>
        </w:r>
      </w:del>
      <w:r w:rsidRPr="001F4348">
        <w:rPr>
          <w:sz w:val="22"/>
          <w:szCs w:val="22"/>
          <w:lang w:eastAsia="cs-CZ"/>
        </w:rPr>
        <w:t xml:space="preserve">zobrazení dat, aby dosáhli žádané manipulace. Také mohou provádět změny výchozího přidružení souborů a maskování, aby dosáhli podobného účinku. Druh modifikace a její dopad závisí na konkrétní aplikaci a procesu, stejně jako na cílech a záměrech útočníka. </w:t>
      </w:r>
      <w:r w:rsidR="002B7630" w:rsidRPr="001F4348">
        <w:rPr>
          <w:sz w:val="22"/>
          <w:szCs w:val="22"/>
          <w:lang w:eastAsia="cs-CZ"/>
        </w:rPr>
        <w:t>[</w:t>
      </w:r>
      <w:del w:id="1190" w:author="Vojtěch Bžatek" w:date="2024-05-22T11:51:00Z" w16du:dateUtc="2024-05-22T09:51:00Z">
        <w:r w:rsidR="002B7630" w:rsidRPr="001F4348" w:rsidDel="00330831">
          <w:rPr>
            <w:sz w:val="22"/>
            <w:szCs w:val="22"/>
            <w:lang w:eastAsia="cs-CZ"/>
          </w:rPr>
          <w:delText>h</w:delText>
        </w:r>
      </w:del>
      <w:r w:rsidR="002B7630" w:rsidRPr="001F4348">
        <w:rPr>
          <w:sz w:val="22"/>
          <w:szCs w:val="22"/>
          <w:lang w:eastAsia="cs-CZ"/>
        </w:rPr>
        <w:t>36]</w:t>
      </w:r>
    </w:p>
    <w:p w14:paraId="4922A5DF" w14:textId="51423E04" w:rsidR="001F4348" w:rsidRDefault="001F4348">
      <w:pPr>
        <w:spacing w:before="0" w:after="0" w:line="240" w:lineRule="auto"/>
        <w:rPr>
          <w:sz w:val="22"/>
          <w:szCs w:val="22"/>
          <w:lang w:eastAsia="cs-CZ"/>
        </w:rPr>
      </w:pPr>
      <w:r>
        <w:rPr>
          <w:sz w:val="22"/>
          <w:szCs w:val="22"/>
          <w:lang w:eastAsia="cs-CZ"/>
        </w:rPr>
        <w:br w:type="page"/>
      </w:r>
    </w:p>
    <w:p w14:paraId="59BCE6C9" w14:textId="18ABB5FF" w:rsidR="00B73267" w:rsidRDefault="00B73267" w:rsidP="00B73267">
      <w:pPr>
        <w:pStyle w:val="Nadpis2"/>
      </w:pPr>
      <w:bookmarkStart w:id="1191" w:name="_Toc167245481"/>
      <w:r>
        <w:lastRenderedPageBreak/>
        <w:t>Přehled ochranných mechanismů</w:t>
      </w:r>
      <w:bookmarkEnd w:id="1191"/>
    </w:p>
    <w:p w14:paraId="61B1ED92" w14:textId="5E6AB3A8" w:rsidR="00B73267" w:rsidRDefault="00B73267" w:rsidP="008175AD">
      <w:pPr>
        <w:pStyle w:val="Nadpis3-pododdl"/>
      </w:pPr>
      <w:bookmarkStart w:id="1192" w:name="_Toc167245482"/>
      <w:r w:rsidRPr="00B73267">
        <w:t>M1041</w:t>
      </w:r>
      <w:r>
        <w:t xml:space="preserve"> – Šifrování</w:t>
      </w:r>
      <w:r w:rsidRPr="00B73267">
        <w:t xml:space="preserve"> citliv</w:t>
      </w:r>
      <w:r>
        <w:t>ých</w:t>
      </w:r>
      <w:r w:rsidRPr="00B73267">
        <w:t xml:space="preserve"> informac</w:t>
      </w:r>
      <w:r>
        <w:t>í</w:t>
      </w:r>
      <w:bookmarkEnd w:id="1192"/>
    </w:p>
    <w:p w14:paraId="0B718AD4" w14:textId="72D2CCC0" w:rsidR="00B73267" w:rsidRPr="001F4348" w:rsidRDefault="006D5D3C">
      <w:pPr>
        <w:ind w:firstLine="397"/>
        <w:jc w:val="both"/>
        <w:rPr>
          <w:sz w:val="22"/>
          <w:szCs w:val="22"/>
        </w:rPr>
        <w:pPrChange w:id="1193" w:author="Vojtěch Bžatek" w:date="2024-05-22T05:02:00Z" w16du:dateUtc="2024-05-22T03:02:00Z">
          <w:pPr>
            <w:jc w:val="both"/>
          </w:pPr>
        </w:pPrChange>
      </w:pPr>
      <w:r w:rsidRPr="001F4348">
        <w:rPr>
          <w:sz w:val="22"/>
          <w:szCs w:val="22"/>
        </w:rPr>
        <w:t>Aby útočníci nemohli data číst anebo upravovat je nezbytná jejich nečitelnost. Ta lze zajistit zašifrováním dat tak, že přístupové klíče mají jen ti uživatelé, kteří mají oprávnění nakládat s daty. [</w:t>
      </w:r>
      <w:del w:id="1194" w:author="Vojtěch Bžatek" w:date="2024-05-22T11:51:00Z" w16du:dateUtc="2024-05-22T09:51:00Z">
        <w:r w:rsidR="001F4348" w:rsidRPr="001F4348" w:rsidDel="00330831">
          <w:rPr>
            <w:sz w:val="22"/>
            <w:szCs w:val="22"/>
          </w:rPr>
          <w:delText>h</w:delText>
        </w:r>
      </w:del>
      <w:r w:rsidR="001F4348" w:rsidRPr="001F4348">
        <w:rPr>
          <w:sz w:val="22"/>
          <w:szCs w:val="22"/>
        </w:rPr>
        <w:t>37]</w:t>
      </w:r>
    </w:p>
    <w:p w14:paraId="654BF517" w14:textId="4B5ACC1F" w:rsidR="006D5D3C" w:rsidRDefault="006D5D3C" w:rsidP="008175AD">
      <w:pPr>
        <w:pStyle w:val="Nadpis3-pododdl"/>
      </w:pPr>
      <w:bookmarkStart w:id="1195" w:name="_Toc167245483"/>
      <w:r w:rsidRPr="006D5D3C">
        <w:t>M1030</w:t>
      </w:r>
      <w:r>
        <w:t xml:space="preserve"> – Segmentace</w:t>
      </w:r>
      <w:r w:rsidRPr="006D5D3C">
        <w:t xml:space="preserve"> sítě</w:t>
      </w:r>
      <w:bookmarkEnd w:id="1195"/>
    </w:p>
    <w:p w14:paraId="38C9F433" w14:textId="74BD5272" w:rsidR="00B73267" w:rsidRPr="001F4348" w:rsidRDefault="006D5D3C">
      <w:pPr>
        <w:ind w:firstLine="397"/>
        <w:jc w:val="both"/>
        <w:rPr>
          <w:sz w:val="22"/>
          <w:szCs w:val="22"/>
          <w:lang w:eastAsia="cs-CZ"/>
        </w:rPr>
        <w:pPrChange w:id="1196" w:author="Vojtěch Bžatek" w:date="2024-05-22T05:03:00Z" w16du:dateUtc="2024-05-22T03:03:00Z">
          <w:pPr>
            <w:jc w:val="both"/>
          </w:pPr>
        </w:pPrChange>
      </w:pPr>
      <w:r w:rsidRPr="001F4348">
        <w:rPr>
          <w:sz w:val="22"/>
          <w:szCs w:val="22"/>
          <w:lang w:eastAsia="cs-CZ"/>
        </w:rPr>
        <w:t>Pro izolaci kritických systémů, funkcí a zdrojů v síti je možné použít kombinaci fyzické a logické segmentace a využít DMZ (</w:t>
      </w:r>
      <w:proofErr w:type="spellStart"/>
      <w:r w:rsidRPr="001F4348">
        <w:rPr>
          <w:sz w:val="22"/>
          <w:szCs w:val="22"/>
          <w:lang w:eastAsia="cs-CZ"/>
        </w:rPr>
        <w:t>Demilitarized</w:t>
      </w:r>
      <w:proofErr w:type="spellEnd"/>
      <w:r w:rsidRPr="001F4348">
        <w:rPr>
          <w:sz w:val="22"/>
          <w:szCs w:val="22"/>
          <w:lang w:eastAsia="cs-CZ"/>
        </w:rPr>
        <w:t xml:space="preserve"> </w:t>
      </w:r>
      <w:proofErr w:type="spellStart"/>
      <w:r w:rsidRPr="001F4348">
        <w:rPr>
          <w:sz w:val="22"/>
          <w:szCs w:val="22"/>
          <w:lang w:eastAsia="cs-CZ"/>
        </w:rPr>
        <w:t>Zone</w:t>
      </w:r>
      <w:proofErr w:type="spellEnd"/>
      <w:r w:rsidRPr="001F4348">
        <w:rPr>
          <w:sz w:val="22"/>
          <w:szCs w:val="22"/>
          <w:lang w:eastAsia="cs-CZ"/>
        </w:rPr>
        <w:t>) k umístění veškerých internetových služeb, které by neměly být vystaveny z vnitřní sítě. Dále je možné konfigurovat samostatné instance virtuálních privátních cloudů (VPC) pro izolaci kritických cloudových systémů. [</w:t>
      </w:r>
      <w:del w:id="1197" w:author="Vojtěch Bžatek" w:date="2024-05-22T11:51:00Z" w16du:dateUtc="2024-05-22T09:51:00Z">
        <w:r w:rsidR="001F4348" w:rsidRPr="001F4348" w:rsidDel="00330831">
          <w:rPr>
            <w:sz w:val="22"/>
            <w:szCs w:val="22"/>
            <w:lang w:eastAsia="cs-CZ"/>
          </w:rPr>
          <w:delText>h</w:delText>
        </w:r>
      </w:del>
      <w:r w:rsidR="001F4348" w:rsidRPr="001F4348">
        <w:rPr>
          <w:sz w:val="22"/>
          <w:szCs w:val="22"/>
          <w:lang w:eastAsia="cs-CZ"/>
        </w:rPr>
        <w:t>38</w:t>
      </w:r>
      <w:r w:rsidRPr="001F4348">
        <w:rPr>
          <w:sz w:val="22"/>
          <w:szCs w:val="22"/>
          <w:lang w:eastAsia="cs-CZ"/>
        </w:rPr>
        <w:t>]</w:t>
      </w:r>
    </w:p>
    <w:p w14:paraId="35D4A361" w14:textId="1CCBBE21" w:rsidR="006D5D3C" w:rsidRDefault="006D5D3C" w:rsidP="008175AD">
      <w:pPr>
        <w:pStyle w:val="Nadpis3-pododdl"/>
        <w:rPr>
          <w:lang w:eastAsia="cs-CZ"/>
        </w:rPr>
      </w:pPr>
      <w:bookmarkStart w:id="1198" w:name="_Toc167245484"/>
      <w:r w:rsidRPr="006D5D3C">
        <w:rPr>
          <w:lang w:eastAsia="cs-CZ"/>
        </w:rPr>
        <w:t>M1029</w:t>
      </w:r>
      <w:r>
        <w:rPr>
          <w:lang w:eastAsia="cs-CZ"/>
        </w:rPr>
        <w:t xml:space="preserve"> – Vzdálené</w:t>
      </w:r>
      <w:r w:rsidRPr="006D5D3C">
        <w:rPr>
          <w:lang w:eastAsia="cs-CZ"/>
        </w:rPr>
        <w:t xml:space="preserve"> úložiště dat</w:t>
      </w:r>
      <w:bookmarkEnd w:id="1198"/>
    </w:p>
    <w:p w14:paraId="59F28491" w14:textId="2F102D0A" w:rsidR="006D5D3C" w:rsidRPr="001F4348" w:rsidRDefault="006D5D3C">
      <w:pPr>
        <w:spacing w:before="0" w:after="120"/>
        <w:ind w:firstLine="397"/>
        <w:jc w:val="both"/>
        <w:rPr>
          <w:sz w:val="22"/>
          <w:szCs w:val="22"/>
          <w:lang w:eastAsia="cs-CZ"/>
        </w:rPr>
        <w:pPrChange w:id="1199" w:author="Vojtěch Bžatek" w:date="2024-05-22T05:04:00Z" w16du:dateUtc="2024-05-22T03:04:00Z">
          <w:pPr>
            <w:spacing w:before="0" w:after="0"/>
            <w:jc w:val="both"/>
          </w:pPr>
        </w:pPrChange>
      </w:pPr>
      <w:r w:rsidRPr="001F4348">
        <w:rPr>
          <w:sz w:val="22"/>
          <w:szCs w:val="22"/>
          <w:lang w:eastAsia="cs-CZ"/>
        </w:rPr>
        <w:t>Využití vzdáleného zabezpečeného úložiště pro citlivé soubory umožňuje efektivnější řízení přístupu a zabraňuje vystavení dat riziku detekce narušení nebo ztrátě citlivých informací. Tímto způsobem můžeme data uchovávat na vzdáleném serveru nebo v cloudu, který je chráněn šifrováním a dalšími bezpečnostními opatřeními. Použití vzdáleného protokolu zabezpečení, jako je například SSH (</w:t>
      </w:r>
      <w:proofErr w:type="spellStart"/>
      <w:r w:rsidRPr="001F4348">
        <w:rPr>
          <w:sz w:val="22"/>
          <w:szCs w:val="22"/>
          <w:lang w:eastAsia="cs-CZ"/>
        </w:rPr>
        <w:t>Secure</w:t>
      </w:r>
      <w:proofErr w:type="spellEnd"/>
      <w:r w:rsidRPr="001F4348">
        <w:rPr>
          <w:sz w:val="22"/>
          <w:szCs w:val="22"/>
          <w:lang w:eastAsia="cs-CZ"/>
        </w:rPr>
        <w:t xml:space="preserve"> Shell) nebo VPN (</w:t>
      </w:r>
      <w:proofErr w:type="spellStart"/>
      <w:r w:rsidRPr="001F4348">
        <w:rPr>
          <w:sz w:val="22"/>
          <w:szCs w:val="22"/>
          <w:lang w:eastAsia="cs-CZ"/>
        </w:rPr>
        <w:t>Virtual</w:t>
      </w:r>
      <w:proofErr w:type="spellEnd"/>
      <w:r w:rsidRPr="001F4348">
        <w:rPr>
          <w:sz w:val="22"/>
          <w:szCs w:val="22"/>
          <w:lang w:eastAsia="cs-CZ"/>
        </w:rPr>
        <w:t xml:space="preserve"> </w:t>
      </w:r>
      <w:proofErr w:type="spellStart"/>
      <w:r w:rsidRPr="001F4348">
        <w:rPr>
          <w:sz w:val="22"/>
          <w:szCs w:val="22"/>
          <w:lang w:eastAsia="cs-CZ"/>
        </w:rPr>
        <w:t>Private</w:t>
      </w:r>
      <w:proofErr w:type="spellEnd"/>
      <w:r w:rsidRPr="001F4348">
        <w:rPr>
          <w:sz w:val="22"/>
          <w:szCs w:val="22"/>
          <w:lang w:eastAsia="cs-CZ"/>
        </w:rPr>
        <w:t xml:space="preserve"> Network), zajišťuje bezpečný přenos dat mezi klientem a serverem.</w:t>
      </w:r>
      <w:r w:rsidR="001F4348" w:rsidRPr="001F4348">
        <w:rPr>
          <w:sz w:val="22"/>
          <w:szCs w:val="22"/>
          <w:lang w:eastAsia="cs-CZ"/>
        </w:rPr>
        <w:t xml:space="preserve"> [</w:t>
      </w:r>
      <w:del w:id="1200" w:author="Vojtěch Bžatek" w:date="2024-05-22T11:51:00Z" w16du:dateUtc="2024-05-22T09:51:00Z">
        <w:r w:rsidR="001F4348" w:rsidRPr="001F4348" w:rsidDel="00330831">
          <w:rPr>
            <w:sz w:val="22"/>
            <w:szCs w:val="22"/>
            <w:lang w:eastAsia="cs-CZ"/>
          </w:rPr>
          <w:delText>h</w:delText>
        </w:r>
      </w:del>
      <w:r w:rsidR="001F4348" w:rsidRPr="001F4348">
        <w:rPr>
          <w:sz w:val="22"/>
          <w:szCs w:val="22"/>
          <w:lang w:eastAsia="cs-CZ"/>
        </w:rPr>
        <w:t>39]</w:t>
      </w:r>
    </w:p>
    <w:p w14:paraId="47D49BEC" w14:textId="454303FB" w:rsidR="006D5D3C" w:rsidRPr="001F4348" w:rsidRDefault="006D5D3C">
      <w:pPr>
        <w:spacing w:before="0" w:after="120"/>
        <w:ind w:firstLine="397"/>
        <w:jc w:val="both"/>
        <w:rPr>
          <w:sz w:val="22"/>
          <w:szCs w:val="22"/>
          <w:lang w:eastAsia="cs-CZ"/>
        </w:rPr>
        <w:pPrChange w:id="1201" w:author="Vojtěch Bžatek" w:date="2024-05-22T05:04:00Z" w16du:dateUtc="2024-05-22T03:04:00Z">
          <w:pPr>
            <w:spacing w:before="0" w:after="0"/>
            <w:ind w:firstLine="284"/>
            <w:jc w:val="both"/>
          </w:pPr>
        </w:pPrChange>
      </w:pPr>
      <w:r w:rsidRPr="001F4348">
        <w:rPr>
          <w:sz w:val="22"/>
          <w:szCs w:val="22"/>
          <w:lang w:eastAsia="cs-CZ"/>
        </w:rPr>
        <w:t>Díky tomu můžeme lépe řídit přístup k citlivým souborům prostřednictvím autorizačních mechanismů, jako jsou přihlašovací údaje, klíče nebo certifikáty. To umožňuje, aby pouze oprávnění uživatelé měli přístup k citlivým datům, což snižuje riziko neoprávněného přístupu nebo úniku dat. [</w:t>
      </w:r>
      <w:del w:id="1202" w:author="Vojtěch Bžatek" w:date="2024-05-22T11:51:00Z" w16du:dateUtc="2024-05-22T09:51:00Z">
        <w:r w:rsidR="001F4348" w:rsidRPr="001F4348" w:rsidDel="00330831">
          <w:rPr>
            <w:sz w:val="22"/>
            <w:szCs w:val="22"/>
            <w:lang w:eastAsia="cs-CZ"/>
          </w:rPr>
          <w:delText>h</w:delText>
        </w:r>
      </w:del>
      <w:r w:rsidR="001F4348" w:rsidRPr="001F4348">
        <w:rPr>
          <w:sz w:val="22"/>
          <w:szCs w:val="22"/>
          <w:lang w:eastAsia="cs-CZ"/>
        </w:rPr>
        <w:t>39]</w:t>
      </w:r>
    </w:p>
    <w:p w14:paraId="79CDC6BF" w14:textId="3F3B2B80" w:rsidR="006D5D3C" w:rsidRDefault="008659AA" w:rsidP="008175AD">
      <w:pPr>
        <w:pStyle w:val="Nadpis3-pododdl"/>
        <w:rPr>
          <w:lang w:eastAsia="cs-CZ"/>
        </w:rPr>
      </w:pPr>
      <w:bookmarkStart w:id="1203" w:name="_Toc167245485"/>
      <w:r w:rsidRPr="006D5D3C">
        <w:rPr>
          <w:lang w:eastAsia="cs-CZ"/>
        </w:rPr>
        <w:t>M1022</w:t>
      </w:r>
      <w:r>
        <w:rPr>
          <w:lang w:eastAsia="cs-CZ"/>
        </w:rPr>
        <w:t xml:space="preserve"> – Omezení</w:t>
      </w:r>
      <w:r w:rsidR="006D5D3C" w:rsidRPr="006D5D3C">
        <w:rPr>
          <w:lang w:eastAsia="cs-CZ"/>
        </w:rPr>
        <w:t xml:space="preserve"> oprávnění</w:t>
      </w:r>
      <w:r>
        <w:rPr>
          <w:lang w:eastAsia="cs-CZ"/>
        </w:rPr>
        <w:t xml:space="preserve"> přístupu</w:t>
      </w:r>
      <w:r w:rsidR="006D5D3C" w:rsidRPr="006D5D3C">
        <w:rPr>
          <w:lang w:eastAsia="cs-CZ"/>
        </w:rPr>
        <w:t xml:space="preserve"> k souborům a adresářům</w:t>
      </w:r>
      <w:bookmarkEnd w:id="1203"/>
    </w:p>
    <w:p w14:paraId="73FE6C59" w14:textId="525521ED" w:rsidR="006D5D3C" w:rsidRPr="001F4348" w:rsidRDefault="008659AA">
      <w:pPr>
        <w:spacing w:before="0" w:after="0"/>
        <w:ind w:firstLine="397"/>
        <w:jc w:val="both"/>
        <w:rPr>
          <w:sz w:val="22"/>
          <w:szCs w:val="22"/>
          <w:lang w:eastAsia="cs-CZ"/>
        </w:rPr>
        <w:pPrChange w:id="1204" w:author="Vojtěch Bžatek" w:date="2024-05-22T05:04:00Z" w16du:dateUtc="2024-05-22T03:04:00Z">
          <w:pPr>
            <w:spacing w:before="0" w:after="0"/>
            <w:jc w:val="both"/>
          </w:pPr>
        </w:pPrChange>
      </w:pPr>
      <w:r w:rsidRPr="001F4348">
        <w:rPr>
          <w:sz w:val="22"/>
          <w:szCs w:val="22"/>
          <w:lang w:eastAsia="cs-CZ"/>
        </w:rPr>
        <w:t>Omezení přístupu k adresářům a souborům pomocí nastavení oprávnění znamená, že specifická práva jsou udělena pouze určitým uživatelům nebo privilegovaným účtům.</w:t>
      </w:r>
      <w:r w:rsidR="001F4348" w:rsidRPr="001F4348">
        <w:rPr>
          <w:sz w:val="22"/>
          <w:szCs w:val="22"/>
          <w:lang w:eastAsia="cs-CZ"/>
        </w:rPr>
        <w:t xml:space="preserve"> </w:t>
      </w:r>
      <w:r w:rsidRPr="001F4348">
        <w:rPr>
          <w:sz w:val="22"/>
          <w:szCs w:val="22"/>
          <w:lang w:eastAsia="cs-CZ"/>
        </w:rPr>
        <w:t>Tímto způsobem můžeme definovat, kdo má právo číst, zapisovat nebo provádět určité akce s adresáři a soubory. Například můžeme nastavit, že pouze určití uživatelé nebo skupiny mají přístup ke konkrétnímu adresáři nebo souboru, zatímco ostatní uživatelé jsou odepřeni přístup nebo mají pouze omezené oprávnění.</w:t>
      </w:r>
      <w:r w:rsidR="001F4348" w:rsidRPr="001F4348">
        <w:rPr>
          <w:sz w:val="22"/>
          <w:szCs w:val="22"/>
          <w:lang w:eastAsia="cs-CZ"/>
        </w:rPr>
        <w:t xml:space="preserve"> [</w:t>
      </w:r>
      <w:del w:id="1205" w:author="Vojtěch Bžatek" w:date="2024-05-22T11:51:00Z" w16du:dateUtc="2024-05-22T09:51:00Z">
        <w:r w:rsidR="001F4348" w:rsidRPr="001F4348" w:rsidDel="00330831">
          <w:rPr>
            <w:sz w:val="22"/>
            <w:szCs w:val="22"/>
            <w:lang w:eastAsia="cs-CZ"/>
          </w:rPr>
          <w:delText>h</w:delText>
        </w:r>
      </w:del>
      <w:r w:rsidR="001F4348" w:rsidRPr="001F4348">
        <w:rPr>
          <w:sz w:val="22"/>
          <w:szCs w:val="22"/>
          <w:lang w:eastAsia="cs-CZ"/>
        </w:rPr>
        <w:t>40]</w:t>
      </w:r>
    </w:p>
    <w:p w14:paraId="3948A645" w14:textId="331F6AD3" w:rsidR="006D5D3C" w:rsidRDefault="006D5D3C">
      <w:pPr>
        <w:spacing w:before="0" w:after="0" w:line="240" w:lineRule="auto"/>
        <w:rPr>
          <w:lang w:eastAsia="cs-CZ"/>
        </w:rPr>
      </w:pPr>
      <w:r>
        <w:rPr>
          <w:lang w:eastAsia="cs-CZ"/>
        </w:rPr>
        <w:br w:type="page"/>
      </w:r>
    </w:p>
    <w:p w14:paraId="7D5485DD" w14:textId="29BC671F" w:rsidR="008B76D3" w:rsidRPr="008B76D3" w:rsidRDefault="00363C12" w:rsidP="008B76D3">
      <w:pPr>
        <w:pStyle w:val="Nadpis1"/>
      </w:pPr>
      <w:bookmarkStart w:id="1206" w:name="_Toc162785124"/>
      <w:bookmarkStart w:id="1207" w:name="_Toc167245486"/>
      <w:r w:rsidRPr="00363C12">
        <w:lastRenderedPageBreak/>
        <w:t>Blockchain</w:t>
      </w:r>
      <w:bookmarkEnd w:id="1206"/>
      <w:bookmarkEnd w:id="1207"/>
    </w:p>
    <w:p w14:paraId="31BB6F1A" w14:textId="0C86FF44" w:rsidR="00CD1B04" w:rsidRDefault="00116FDA">
      <w:pPr>
        <w:ind w:firstLine="397"/>
        <w:jc w:val="both"/>
        <w:rPr>
          <w:sz w:val="22"/>
          <w:szCs w:val="22"/>
          <w:lang w:eastAsia="cs-CZ"/>
        </w:rPr>
        <w:pPrChange w:id="1208" w:author="Vojtěch Bžatek" w:date="2024-05-22T04:53:00Z" w16du:dateUtc="2024-05-22T02:53:00Z">
          <w:pPr>
            <w:jc w:val="both"/>
          </w:pPr>
        </w:pPrChange>
      </w:pPr>
      <w:r w:rsidRPr="00A40F53">
        <w:rPr>
          <w:sz w:val="22"/>
          <w:szCs w:val="22"/>
          <w:lang w:eastAsia="cs-CZ"/>
        </w:rPr>
        <w:t xml:space="preserve">S nárustem zájmu o kryptoměny v posledních letech se do širšího povědomí dostal i pojem blockchain, </w:t>
      </w:r>
      <w:r w:rsidR="008B76D3">
        <w:rPr>
          <w:sz w:val="22"/>
          <w:szCs w:val="22"/>
          <w:lang w:eastAsia="cs-CZ"/>
        </w:rPr>
        <w:t xml:space="preserve">databázová </w:t>
      </w:r>
      <w:r w:rsidR="00A40F53" w:rsidRPr="00A40F53">
        <w:rPr>
          <w:sz w:val="22"/>
          <w:szCs w:val="22"/>
          <w:lang w:eastAsia="cs-CZ"/>
        </w:rPr>
        <w:t>technologie,</w:t>
      </w:r>
      <w:r w:rsidRPr="00A40F53">
        <w:rPr>
          <w:sz w:val="22"/>
          <w:szCs w:val="22"/>
          <w:lang w:eastAsia="cs-CZ"/>
        </w:rPr>
        <w:t xml:space="preserve"> nad kterou je valná většina kryptomě</w:t>
      </w:r>
      <w:r w:rsidR="00CB2B14">
        <w:rPr>
          <w:sz w:val="22"/>
          <w:szCs w:val="22"/>
          <w:lang w:eastAsia="cs-CZ"/>
        </w:rPr>
        <w:t>n postavena</w:t>
      </w:r>
      <w:r w:rsidRPr="00A40F53">
        <w:rPr>
          <w:sz w:val="22"/>
          <w:szCs w:val="22"/>
          <w:lang w:eastAsia="cs-CZ"/>
        </w:rPr>
        <w:t>.</w:t>
      </w:r>
      <w:r w:rsidR="008B76D3">
        <w:rPr>
          <w:sz w:val="22"/>
          <w:szCs w:val="22"/>
          <w:lang w:eastAsia="cs-CZ"/>
        </w:rPr>
        <w:t xml:space="preserve"> Její hlavní výhodou je</w:t>
      </w:r>
      <w:r w:rsidR="00CB2B14">
        <w:rPr>
          <w:sz w:val="22"/>
          <w:szCs w:val="22"/>
          <w:lang w:eastAsia="cs-CZ"/>
        </w:rPr>
        <w:t xml:space="preserve"> její</w:t>
      </w:r>
      <w:r w:rsidR="002913DB">
        <w:rPr>
          <w:sz w:val="22"/>
          <w:szCs w:val="22"/>
          <w:lang w:eastAsia="cs-CZ"/>
        </w:rPr>
        <w:t xml:space="preserve"> </w:t>
      </w:r>
      <w:r w:rsidR="008B76D3">
        <w:rPr>
          <w:sz w:val="22"/>
          <w:szCs w:val="22"/>
          <w:lang w:eastAsia="cs-CZ"/>
        </w:rPr>
        <w:t>decentrali</w:t>
      </w:r>
      <w:r w:rsidR="00CB2B14">
        <w:rPr>
          <w:sz w:val="22"/>
          <w:szCs w:val="22"/>
          <w:lang w:eastAsia="cs-CZ"/>
        </w:rPr>
        <w:t>zace</w:t>
      </w:r>
      <w:r w:rsidR="008B76D3">
        <w:rPr>
          <w:sz w:val="22"/>
          <w:szCs w:val="22"/>
          <w:lang w:eastAsia="cs-CZ"/>
        </w:rPr>
        <w:t xml:space="preserve">. </w:t>
      </w:r>
      <w:r w:rsidR="00CB2B14">
        <w:rPr>
          <w:sz w:val="22"/>
          <w:szCs w:val="22"/>
          <w:lang w:eastAsia="cs-CZ"/>
        </w:rPr>
        <w:t>Na rozdíl od klasický</w:t>
      </w:r>
      <w:ins w:id="1209" w:author="Administrator" w:date="2024-04-29T13:26:00Z">
        <w:r w:rsidR="00C7763D">
          <w:rPr>
            <w:sz w:val="22"/>
            <w:szCs w:val="22"/>
            <w:lang w:eastAsia="cs-CZ"/>
          </w:rPr>
          <w:t>ch</w:t>
        </w:r>
      </w:ins>
      <w:r w:rsidR="00CB2B14">
        <w:rPr>
          <w:sz w:val="22"/>
          <w:szCs w:val="22"/>
          <w:lang w:eastAsia="cs-CZ"/>
        </w:rPr>
        <w:t xml:space="preserve"> centralizovaných databází n</w:t>
      </w:r>
      <w:r w:rsidR="008B76D3">
        <w:rPr>
          <w:sz w:val="22"/>
          <w:szCs w:val="22"/>
          <w:lang w:eastAsia="cs-CZ"/>
        </w:rPr>
        <w:t>eexistuje žádná autorita, která by ji</w:t>
      </w:r>
      <w:r w:rsidRPr="00A40F53">
        <w:rPr>
          <w:sz w:val="22"/>
          <w:szCs w:val="22"/>
          <w:lang w:eastAsia="cs-CZ"/>
        </w:rPr>
        <w:t xml:space="preserve"> </w:t>
      </w:r>
      <w:r w:rsidR="008B76D3">
        <w:rPr>
          <w:sz w:val="22"/>
          <w:szCs w:val="22"/>
          <w:lang w:eastAsia="cs-CZ"/>
        </w:rPr>
        <w:t>spravovala</w:t>
      </w:r>
      <w:r w:rsidR="002913DB">
        <w:rPr>
          <w:sz w:val="22"/>
          <w:szCs w:val="22"/>
          <w:lang w:eastAsia="cs-CZ"/>
        </w:rPr>
        <w:t xml:space="preserve"> nebo</w:t>
      </w:r>
      <w:r w:rsidR="008B76D3">
        <w:rPr>
          <w:sz w:val="22"/>
          <w:szCs w:val="22"/>
          <w:lang w:eastAsia="cs-CZ"/>
        </w:rPr>
        <w:t xml:space="preserve"> </w:t>
      </w:r>
      <w:r w:rsidR="00CB2B14">
        <w:rPr>
          <w:sz w:val="22"/>
          <w:szCs w:val="22"/>
          <w:lang w:eastAsia="cs-CZ"/>
        </w:rPr>
        <w:t xml:space="preserve">výhradně u sebe </w:t>
      </w:r>
      <w:r w:rsidR="008B76D3">
        <w:rPr>
          <w:sz w:val="22"/>
          <w:szCs w:val="22"/>
          <w:lang w:eastAsia="cs-CZ"/>
        </w:rPr>
        <w:t>vlastnila</w:t>
      </w:r>
      <w:r w:rsidR="00CB2B14">
        <w:rPr>
          <w:sz w:val="22"/>
          <w:szCs w:val="22"/>
          <w:lang w:eastAsia="cs-CZ"/>
        </w:rPr>
        <w:t xml:space="preserve"> její</w:t>
      </w:r>
      <w:r w:rsidR="008B76D3">
        <w:rPr>
          <w:sz w:val="22"/>
          <w:szCs w:val="22"/>
          <w:lang w:eastAsia="cs-CZ"/>
        </w:rPr>
        <w:t xml:space="preserve"> dat</w:t>
      </w:r>
      <w:r w:rsidR="00CB2B14">
        <w:rPr>
          <w:sz w:val="22"/>
          <w:szCs w:val="22"/>
          <w:lang w:eastAsia="cs-CZ"/>
        </w:rPr>
        <w:t>a</w:t>
      </w:r>
      <w:r w:rsidR="008B76D3">
        <w:rPr>
          <w:sz w:val="22"/>
          <w:szCs w:val="22"/>
          <w:lang w:eastAsia="cs-CZ"/>
        </w:rPr>
        <w:t>.</w:t>
      </w:r>
      <w:r w:rsidR="00CB2B14">
        <w:rPr>
          <w:sz w:val="22"/>
          <w:szCs w:val="22"/>
          <w:lang w:eastAsia="cs-CZ"/>
        </w:rPr>
        <w:t xml:space="preserve"> Nemůže se tedy stát, že by jedna osoba/instituce svévolně </w:t>
      </w:r>
      <w:r w:rsidR="00A511C7">
        <w:rPr>
          <w:sz w:val="22"/>
          <w:szCs w:val="22"/>
          <w:lang w:eastAsia="cs-CZ"/>
        </w:rPr>
        <w:t xml:space="preserve">o databázi </w:t>
      </w:r>
      <w:r w:rsidR="00CB2B14">
        <w:rPr>
          <w:sz w:val="22"/>
          <w:szCs w:val="22"/>
          <w:lang w:eastAsia="cs-CZ"/>
        </w:rPr>
        <w:t>rozhodovala.</w:t>
      </w:r>
      <w:r w:rsidR="008B76D3">
        <w:rPr>
          <w:sz w:val="22"/>
          <w:szCs w:val="22"/>
          <w:lang w:eastAsia="cs-CZ"/>
        </w:rPr>
        <w:t xml:space="preserve"> Další její výhodou je její neměnnost. Data jsou propojena dohromady</w:t>
      </w:r>
      <w:r w:rsidR="002B1E05">
        <w:rPr>
          <w:sz w:val="22"/>
          <w:szCs w:val="22"/>
          <w:lang w:eastAsia="cs-CZ"/>
        </w:rPr>
        <w:t xml:space="preserve"> a </w:t>
      </w:r>
      <w:r w:rsidR="008B76D3">
        <w:rPr>
          <w:sz w:val="22"/>
          <w:szCs w:val="22"/>
          <w:lang w:eastAsia="cs-CZ"/>
        </w:rPr>
        <w:t xml:space="preserve">změna i sebemenšího detailu zneplatní kompletně celou databázi. </w:t>
      </w:r>
      <w:r w:rsidR="00A511C7" w:rsidRPr="00A511C7">
        <w:rPr>
          <w:sz w:val="22"/>
          <w:szCs w:val="22"/>
          <w:lang w:eastAsia="cs-CZ"/>
        </w:rPr>
        <w:t xml:space="preserve">Díky decentralizaci má </w:t>
      </w:r>
      <w:proofErr w:type="spellStart"/>
      <w:r w:rsidR="00A511C7" w:rsidRPr="00A511C7">
        <w:rPr>
          <w:sz w:val="22"/>
          <w:szCs w:val="22"/>
          <w:lang w:eastAsia="cs-CZ"/>
        </w:rPr>
        <w:t>blockchainová</w:t>
      </w:r>
      <w:proofErr w:type="spellEnd"/>
      <w:r w:rsidR="00A511C7" w:rsidRPr="00A511C7">
        <w:rPr>
          <w:sz w:val="22"/>
          <w:szCs w:val="22"/>
          <w:lang w:eastAsia="cs-CZ"/>
        </w:rPr>
        <w:t xml:space="preserve"> síť další výhodu – transparentnost. Tím, že je </w:t>
      </w:r>
      <w:proofErr w:type="spellStart"/>
      <w:r w:rsidR="00A511C7" w:rsidRPr="00A511C7">
        <w:rPr>
          <w:sz w:val="22"/>
          <w:szCs w:val="22"/>
          <w:lang w:eastAsia="cs-CZ"/>
        </w:rPr>
        <w:t>blockchainová</w:t>
      </w:r>
      <w:proofErr w:type="spellEnd"/>
      <w:r w:rsidR="00A511C7" w:rsidRPr="00A511C7">
        <w:rPr>
          <w:sz w:val="22"/>
          <w:szCs w:val="22"/>
          <w:lang w:eastAsia="cs-CZ"/>
        </w:rPr>
        <w:t xml:space="preserve"> databáze decentralizovaná, všichni účastníci sítě mají přístup ke stejným </w:t>
      </w:r>
      <w:r w:rsidR="00A511C7">
        <w:rPr>
          <w:sz w:val="22"/>
          <w:szCs w:val="22"/>
          <w:lang w:eastAsia="cs-CZ"/>
        </w:rPr>
        <w:t>datům</w:t>
      </w:r>
      <w:r w:rsidR="00A511C7" w:rsidRPr="00A511C7">
        <w:rPr>
          <w:sz w:val="22"/>
          <w:szCs w:val="22"/>
          <w:lang w:eastAsia="cs-CZ"/>
        </w:rPr>
        <w:t xml:space="preserve">. Každá </w:t>
      </w:r>
      <w:r w:rsidR="00A511C7">
        <w:rPr>
          <w:sz w:val="22"/>
          <w:szCs w:val="22"/>
          <w:lang w:eastAsia="cs-CZ"/>
        </w:rPr>
        <w:t>zapsaná informace</w:t>
      </w:r>
      <w:r w:rsidR="00A511C7" w:rsidRPr="00A511C7">
        <w:rPr>
          <w:sz w:val="22"/>
          <w:szCs w:val="22"/>
          <w:lang w:eastAsia="cs-CZ"/>
        </w:rPr>
        <w:t xml:space="preserve"> se stává součástí veřejného záznamu, který je viditelný pro všechny účastníky. Tato otevřenost</w:t>
      </w:r>
      <w:r w:rsidR="002B1E05">
        <w:rPr>
          <w:sz w:val="22"/>
          <w:szCs w:val="22"/>
          <w:lang w:eastAsia="cs-CZ"/>
        </w:rPr>
        <w:t xml:space="preserve"> a </w:t>
      </w:r>
      <w:r w:rsidR="00A511C7" w:rsidRPr="00A511C7">
        <w:rPr>
          <w:sz w:val="22"/>
          <w:szCs w:val="22"/>
          <w:lang w:eastAsia="cs-CZ"/>
        </w:rPr>
        <w:t>transparentnost přispív</w:t>
      </w:r>
      <w:r w:rsidR="00A511C7">
        <w:rPr>
          <w:sz w:val="22"/>
          <w:szCs w:val="22"/>
          <w:lang w:eastAsia="cs-CZ"/>
        </w:rPr>
        <w:t>á</w:t>
      </w:r>
      <w:r w:rsidR="00A511C7" w:rsidRPr="00A511C7">
        <w:rPr>
          <w:sz w:val="22"/>
          <w:szCs w:val="22"/>
          <w:lang w:eastAsia="cs-CZ"/>
        </w:rPr>
        <w:t xml:space="preserve"> k důvěře</w:t>
      </w:r>
      <w:r w:rsidR="002B1E05">
        <w:rPr>
          <w:sz w:val="22"/>
          <w:szCs w:val="22"/>
          <w:lang w:eastAsia="cs-CZ"/>
        </w:rPr>
        <w:t xml:space="preserve"> a </w:t>
      </w:r>
      <w:r w:rsidR="00A511C7" w:rsidRPr="00A511C7">
        <w:rPr>
          <w:sz w:val="22"/>
          <w:szCs w:val="22"/>
          <w:lang w:eastAsia="cs-CZ"/>
        </w:rPr>
        <w:t>odpovědnosti v síti, protože jakékoli nesrovnalosti lze okamžitě identifikovat</w:t>
      </w:r>
      <w:r w:rsidR="002B1E05">
        <w:rPr>
          <w:sz w:val="22"/>
          <w:szCs w:val="22"/>
          <w:lang w:eastAsia="cs-CZ"/>
        </w:rPr>
        <w:t xml:space="preserve"> a </w:t>
      </w:r>
      <w:r w:rsidR="00A511C7" w:rsidRPr="00A511C7">
        <w:rPr>
          <w:sz w:val="22"/>
          <w:szCs w:val="22"/>
          <w:lang w:eastAsia="cs-CZ"/>
        </w:rPr>
        <w:t>vyřešit.</w:t>
      </w:r>
      <w:r w:rsidR="00A511C7">
        <w:rPr>
          <w:sz w:val="22"/>
          <w:szCs w:val="22"/>
          <w:lang w:eastAsia="cs-CZ"/>
        </w:rPr>
        <w:t xml:space="preserve"> </w:t>
      </w:r>
      <w:r w:rsidR="00A511C7" w:rsidRPr="00A40F53">
        <w:rPr>
          <w:sz w:val="22"/>
          <w:szCs w:val="22"/>
        </w:rPr>
        <w:t>[</w:t>
      </w:r>
      <w:del w:id="1210" w:author="Vojtěch Bžatek" w:date="2024-05-22T11:51:00Z" w16du:dateUtc="2024-05-22T09:51:00Z">
        <w:r w:rsidR="001452E8" w:rsidDel="00330831">
          <w:rPr>
            <w:sz w:val="22"/>
            <w:szCs w:val="22"/>
          </w:rPr>
          <w:delText>h</w:delText>
        </w:r>
      </w:del>
      <w:r w:rsidR="001452E8">
        <w:rPr>
          <w:sz w:val="22"/>
          <w:szCs w:val="22"/>
        </w:rPr>
        <w:t>41</w:t>
      </w:r>
      <w:r w:rsidR="00A511C7" w:rsidRPr="00A40F53">
        <w:rPr>
          <w:sz w:val="22"/>
          <w:szCs w:val="22"/>
        </w:rPr>
        <w:t>]</w:t>
      </w:r>
    </w:p>
    <w:p w14:paraId="447E2F38" w14:textId="5688C0C6" w:rsidR="00CD1B04" w:rsidRDefault="00CD1B04" w:rsidP="00CD1B04">
      <w:pPr>
        <w:pStyle w:val="Nadpis2"/>
      </w:pPr>
      <w:bookmarkStart w:id="1211" w:name="_Toc167245487"/>
      <w:r>
        <w:t>Řetěz</w:t>
      </w:r>
      <w:bookmarkEnd w:id="1211"/>
    </w:p>
    <w:p w14:paraId="5BB67866" w14:textId="78DC35FB" w:rsidR="008175AD" w:rsidRDefault="0037344F">
      <w:pPr>
        <w:ind w:firstLine="397"/>
        <w:jc w:val="both"/>
        <w:rPr>
          <w:sz w:val="22"/>
          <w:szCs w:val="22"/>
          <w:lang w:eastAsia="cs-CZ"/>
        </w:rPr>
        <w:pPrChange w:id="1212" w:author="Vojtěch Bžatek" w:date="2024-05-22T05:04:00Z" w16du:dateUtc="2024-05-22T03:04:00Z">
          <w:pPr>
            <w:jc w:val="both"/>
          </w:pPr>
        </w:pPrChange>
      </w:pPr>
      <w:r>
        <w:rPr>
          <w:sz w:val="22"/>
          <w:szCs w:val="22"/>
          <w:lang w:eastAsia="cs-CZ"/>
        </w:rPr>
        <w:t>Struktura</w:t>
      </w:r>
      <w:r w:rsidR="002913DB">
        <w:rPr>
          <w:sz w:val="22"/>
          <w:szCs w:val="22"/>
          <w:lang w:eastAsia="cs-CZ"/>
        </w:rPr>
        <w:t xml:space="preserve"> </w:t>
      </w:r>
      <w:proofErr w:type="spellStart"/>
      <w:r w:rsidR="002913DB">
        <w:rPr>
          <w:sz w:val="22"/>
          <w:szCs w:val="22"/>
          <w:lang w:eastAsia="cs-CZ"/>
        </w:rPr>
        <w:t>blockchainové</w:t>
      </w:r>
      <w:proofErr w:type="spellEnd"/>
      <w:r w:rsidR="002913DB">
        <w:rPr>
          <w:sz w:val="22"/>
          <w:szCs w:val="22"/>
          <w:lang w:eastAsia="cs-CZ"/>
        </w:rPr>
        <w:t xml:space="preserve"> databáze celkem dobře odpovídá jejímu názvu. Jedná se o řetěz neboli sérii za sebou jdoucích bloků</w:t>
      </w:r>
      <w:r>
        <w:rPr>
          <w:sz w:val="22"/>
          <w:szCs w:val="22"/>
          <w:lang w:eastAsia="cs-CZ"/>
        </w:rPr>
        <w:t>, kde</w:t>
      </w:r>
      <w:r w:rsidR="002913DB">
        <w:rPr>
          <w:sz w:val="22"/>
          <w:szCs w:val="22"/>
          <w:lang w:eastAsia="cs-CZ"/>
        </w:rPr>
        <w:t xml:space="preserve"> </w:t>
      </w:r>
      <w:r>
        <w:rPr>
          <w:sz w:val="22"/>
          <w:szCs w:val="22"/>
          <w:lang w:eastAsia="cs-CZ"/>
        </w:rPr>
        <w:t>i</w:t>
      </w:r>
      <w:r w:rsidR="002913DB">
        <w:rPr>
          <w:sz w:val="22"/>
          <w:szCs w:val="22"/>
          <w:lang w:eastAsia="cs-CZ"/>
        </w:rPr>
        <w:t>nformace, které chceme v databázi uložit</w:t>
      </w:r>
      <w:r>
        <w:rPr>
          <w:sz w:val="22"/>
          <w:szCs w:val="22"/>
          <w:lang w:eastAsia="cs-CZ"/>
        </w:rPr>
        <w:t>,</w:t>
      </w:r>
      <w:r w:rsidR="002913DB">
        <w:rPr>
          <w:sz w:val="22"/>
          <w:szCs w:val="22"/>
          <w:lang w:eastAsia="cs-CZ"/>
        </w:rPr>
        <w:t xml:space="preserve"> se ukládají právě do těchto bloků. Onu propojenost ztělesňuje další informace v</w:t>
      </w:r>
      <w:r>
        <w:rPr>
          <w:sz w:val="22"/>
          <w:szCs w:val="22"/>
          <w:lang w:eastAsia="cs-CZ"/>
        </w:rPr>
        <w:t> </w:t>
      </w:r>
      <w:r w:rsidR="002913DB">
        <w:rPr>
          <w:sz w:val="22"/>
          <w:szCs w:val="22"/>
          <w:lang w:eastAsia="cs-CZ"/>
        </w:rPr>
        <w:t>bloku</w:t>
      </w:r>
      <w:r>
        <w:rPr>
          <w:sz w:val="22"/>
          <w:szCs w:val="22"/>
          <w:lang w:eastAsia="cs-CZ"/>
        </w:rPr>
        <w:t>, kterou je</w:t>
      </w:r>
      <w:r w:rsidR="002913DB">
        <w:rPr>
          <w:sz w:val="22"/>
          <w:szCs w:val="22"/>
          <w:lang w:eastAsia="cs-CZ"/>
        </w:rPr>
        <w:t xml:space="preserve"> </w:t>
      </w:r>
      <w:proofErr w:type="spellStart"/>
      <w:r w:rsidR="002913DB">
        <w:rPr>
          <w:sz w:val="22"/>
          <w:szCs w:val="22"/>
          <w:lang w:eastAsia="cs-CZ"/>
        </w:rPr>
        <w:t>hash</w:t>
      </w:r>
      <w:proofErr w:type="spellEnd"/>
      <w:r w:rsidR="002913DB">
        <w:rPr>
          <w:sz w:val="22"/>
          <w:szCs w:val="22"/>
          <w:lang w:eastAsia="cs-CZ"/>
        </w:rPr>
        <w:t xml:space="preserve"> předchozího bloku,</w:t>
      </w:r>
      <w:r w:rsidR="002B1E05">
        <w:rPr>
          <w:sz w:val="22"/>
          <w:szCs w:val="22"/>
          <w:lang w:eastAsia="cs-CZ"/>
        </w:rPr>
        <w:t xml:space="preserve"> a </w:t>
      </w:r>
      <w:r w:rsidR="002913DB">
        <w:rPr>
          <w:sz w:val="22"/>
          <w:szCs w:val="22"/>
          <w:lang w:eastAsia="cs-CZ"/>
        </w:rPr>
        <w:t xml:space="preserve">proto pokud by byla data v bloku změněna, tak </w:t>
      </w:r>
      <w:proofErr w:type="spellStart"/>
      <w:r w:rsidR="002913DB">
        <w:rPr>
          <w:sz w:val="22"/>
          <w:szCs w:val="22"/>
          <w:lang w:eastAsia="cs-CZ"/>
        </w:rPr>
        <w:t>h</w:t>
      </w:r>
      <w:r w:rsidR="000C2368">
        <w:rPr>
          <w:sz w:val="22"/>
          <w:szCs w:val="22"/>
          <w:lang w:eastAsia="cs-CZ"/>
        </w:rPr>
        <w:t>ash</w:t>
      </w:r>
      <w:proofErr w:type="spellEnd"/>
      <w:r w:rsidR="002913DB">
        <w:rPr>
          <w:sz w:val="22"/>
          <w:szCs w:val="22"/>
          <w:lang w:eastAsia="cs-CZ"/>
        </w:rPr>
        <w:t xml:space="preserve"> přestane bloku odpovídat. </w:t>
      </w:r>
      <w:r w:rsidR="00C74019">
        <w:rPr>
          <w:sz w:val="22"/>
          <w:szCs w:val="22"/>
          <w:lang w:eastAsia="cs-CZ"/>
        </w:rPr>
        <w:t xml:space="preserve">Samotný </w:t>
      </w:r>
      <w:proofErr w:type="spellStart"/>
      <w:r w:rsidR="00C74019">
        <w:rPr>
          <w:sz w:val="22"/>
          <w:szCs w:val="22"/>
          <w:lang w:eastAsia="cs-CZ"/>
        </w:rPr>
        <w:t>hash</w:t>
      </w:r>
      <w:proofErr w:type="spellEnd"/>
      <w:r w:rsidR="00C74019">
        <w:rPr>
          <w:sz w:val="22"/>
          <w:szCs w:val="22"/>
          <w:lang w:eastAsia="cs-CZ"/>
        </w:rPr>
        <w:t xml:space="preserve"> sám o sobě ještě nezajišťuje bezpečnost celého řetězu. Hashovací funkce jako je třeba SHA-256 je relativně rychlá</w:t>
      </w:r>
      <w:r w:rsidR="002B1E05">
        <w:rPr>
          <w:sz w:val="22"/>
          <w:szCs w:val="22"/>
          <w:lang w:eastAsia="cs-CZ"/>
        </w:rPr>
        <w:t xml:space="preserve"> a </w:t>
      </w:r>
      <w:r w:rsidR="00C74019">
        <w:rPr>
          <w:sz w:val="22"/>
          <w:szCs w:val="22"/>
          <w:lang w:eastAsia="cs-CZ"/>
        </w:rPr>
        <w:t xml:space="preserve">přepočítat </w:t>
      </w:r>
      <w:proofErr w:type="spellStart"/>
      <w:r w:rsidR="00C74019">
        <w:rPr>
          <w:sz w:val="22"/>
          <w:szCs w:val="22"/>
          <w:lang w:eastAsia="cs-CZ"/>
        </w:rPr>
        <w:t>hashe</w:t>
      </w:r>
      <w:proofErr w:type="spellEnd"/>
      <w:r w:rsidR="00C74019">
        <w:rPr>
          <w:sz w:val="22"/>
          <w:szCs w:val="22"/>
          <w:lang w:eastAsia="cs-CZ"/>
        </w:rPr>
        <w:t xml:space="preserve"> pro 1000 bloků by netrvalo déle než pár vteřin na většině zařízení. Na tento problém odpovíd</w:t>
      </w:r>
      <w:r w:rsidR="002656AD">
        <w:rPr>
          <w:sz w:val="22"/>
          <w:szCs w:val="22"/>
          <w:lang w:eastAsia="cs-CZ"/>
        </w:rPr>
        <w:t>ají</w:t>
      </w:r>
      <w:r w:rsidR="00C74019">
        <w:rPr>
          <w:sz w:val="22"/>
          <w:szCs w:val="22"/>
          <w:lang w:eastAsia="cs-CZ"/>
        </w:rPr>
        <w:t xml:space="preserve"> </w:t>
      </w:r>
      <w:r w:rsidR="002656AD">
        <w:rPr>
          <w:sz w:val="22"/>
          <w:szCs w:val="22"/>
          <w:lang w:eastAsia="cs-CZ"/>
        </w:rPr>
        <w:t xml:space="preserve">mechanismy konsensu, které jsou vysvětleny v kapitole </w:t>
      </w:r>
      <w:r w:rsidR="00FE7CD7">
        <w:rPr>
          <w:sz w:val="22"/>
          <w:szCs w:val="22"/>
          <w:lang w:eastAsia="cs-CZ"/>
        </w:rPr>
        <w:t xml:space="preserve">5.2. </w:t>
      </w:r>
      <w:r w:rsidR="001452E8">
        <w:rPr>
          <w:sz w:val="22"/>
          <w:szCs w:val="22"/>
          <w:lang w:eastAsia="cs-CZ"/>
        </w:rPr>
        <w:t>[</w:t>
      </w:r>
      <w:del w:id="1213" w:author="Vojtěch Bžatek" w:date="2024-05-22T11:52:00Z" w16du:dateUtc="2024-05-22T09:52:00Z">
        <w:r w:rsidR="001452E8" w:rsidDel="00330831">
          <w:rPr>
            <w:sz w:val="22"/>
            <w:szCs w:val="22"/>
            <w:lang w:eastAsia="cs-CZ"/>
          </w:rPr>
          <w:delText>h</w:delText>
        </w:r>
      </w:del>
      <w:r w:rsidR="001452E8">
        <w:rPr>
          <w:sz w:val="22"/>
          <w:szCs w:val="22"/>
          <w:lang w:eastAsia="cs-CZ"/>
        </w:rPr>
        <w:t>42]</w:t>
      </w:r>
    </w:p>
    <w:p w14:paraId="4C80AFF2" w14:textId="10BA53C8" w:rsidR="002913DB" w:rsidRDefault="0037344F" w:rsidP="00A40F53">
      <w:pPr>
        <w:jc w:val="both"/>
        <w:rPr>
          <w:sz w:val="22"/>
          <w:szCs w:val="22"/>
          <w:lang w:eastAsia="cs-CZ"/>
        </w:rPr>
      </w:pPr>
      <w:r>
        <w:rPr>
          <w:noProof/>
          <w:sz w:val="22"/>
          <w:szCs w:val="22"/>
          <w:lang w:eastAsia="cs-CZ"/>
        </w:rPr>
        <w:drawing>
          <wp:inline distT="0" distB="0" distL="0" distR="0" wp14:anchorId="0F57095F" wp14:editId="7EFA922A">
            <wp:extent cx="5386705" cy="2449830"/>
            <wp:effectExtent l="0" t="0" r="4445" b="7620"/>
            <wp:docPr id="1774122227"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86705" cy="2449830"/>
                    </a:xfrm>
                    <a:prstGeom prst="rect">
                      <a:avLst/>
                    </a:prstGeom>
                    <a:noFill/>
                    <a:ln>
                      <a:noFill/>
                    </a:ln>
                  </pic:spPr>
                </pic:pic>
              </a:graphicData>
            </a:graphic>
          </wp:inline>
        </w:drawing>
      </w:r>
    </w:p>
    <w:p w14:paraId="288E628D" w14:textId="7634F9B1" w:rsidR="0037344F" w:rsidRDefault="0037344F" w:rsidP="0037344F">
      <w:pPr>
        <w:jc w:val="center"/>
      </w:pPr>
      <w:r>
        <w:t>Obrázek 1</w:t>
      </w:r>
      <w:r w:rsidR="00E03818">
        <w:t>6</w:t>
      </w:r>
      <w:r>
        <w:t xml:space="preserve"> – Struktura </w:t>
      </w:r>
      <w:proofErr w:type="spellStart"/>
      <w:r>
        <w:t>blockchainové</w:t>
      </w:r>
      <w:proofErr w:type="spellEnd"/>
      <w:r>
        <w:t xml:space="preserve"> databáze</w:t>
      </w:r>
    </w:p>
    <w:p w14:paraId="65BF5AC5" w14:textId="77777777" w:rsidR="005435CE" w:rsidRPr="00773520" w:rsidRDefault="005435CE" w:rsidP="005435CE">
      <w:pPr>
        <w:pStyle w:val="Nadpis2"/>
      </w:pPr>
      <w:bookmarkStart w:id="1214" w:name="_Toc167245488"/>
      <w:proofErr w:type="spellStart"/>
      <w:r>
        <w:lastRenderedPageBreak/>
        <w:t>Blockchainová</w:t>
      </w:r>
      <w:proofErr w:type="spellEnd"/>
      <w:r>
        <w:t xml:space="preserve"> síť</w:t>
      </w:r>
      <w:bookmarkEnd w:id="1214"/>
    </w:p>
    <w:p w14:paraId="790A307F" w14:textId="095B7BC6" w:rsidR="005435CE" w:rsidRDefault="005435CE">
      <w:pPr>
        <w:ind w:firstLine="360"/>
        <w:jc w:val="both"/>
        <w:rPr>
          <w:sz w:val="22"/>
          <w:szCs w:val="22"/>
        </w:rPr>
        <w:pPrChange w:id="1215" w:author="Vojtěch Bžatek" w:date="2024-05-22T05:05:00Z" w16du:dateUtc="2024-05-22T03:05:00Z">
          <w:pPr>
            <w:jc w:val="both"/>
          </w:pPr>
        </w:pPrChange>
      </w:pPr>
      <w:r>
        <w:rPr>
          <w:sz w:val="22"/>
          <w:szCs w:val="22"/>
        </w:rPr>
        <w:t xml:space="preserve">Jak je zmíněno v předchozí kapitole, </w:t>
      </w:r>
      <w:proofErr w:type="spellStart"/>
      <w:r>
        <w:rPr>
          <w:sz w:val="22"/>
          <w:szCs w:val="22"/>
        </w:rPr>
        <w:t>blockchainová</w:t>
      </w:r>
      <w:proofErr w:type="spellEnd"/>
      <w:r>
        <w:rPr>
          <w:sz w:val="22"/>
          <w:szCs w:val="22"/>
        </w:rPr>
        <w:t xml:space="preserve"> databáze je decentralizovaná, tedy funguje na více propojených zařízeních. Těm se říká uzly. Velké </w:t>
      </w:r>
      <w:proofErr w:type="spellStart"/>
      <w:r>
        <w:rPr>
          <w:sz w:val="22"/>
          <w:szCs w:val="22"/>
        </w:rPr>
        <w:t>blockchainové</w:t>
      </w:r>
      <w:proofErr w:type="spellEnd"/>
      <w:r>
        <w:rPr>
          <w:sz w:val="22"/>
          <w:szCs w:val="22"/>
        </w:rPr>
        <w:t xml:space="preserve"> sítě jako je třeba Bitcoin obsahuje přes 11000 uzlů [</w:t>
      </w:r>
      <w:r w:rsidR="001452E8">
        <w:rPr>
          <w:sz w:val="22"/>
          <w:szCs w:val="22"/>
        </w:rPr>
        <w:t>h43</w:t>
      </w:r>
      <w:r>
        <w:rPr>
          <w:sz w:val="22"/>
          <w:szCs w:val="22"/>
        </w:rPr>
        <w:t xml:space="preserve">]. </w:t>
      </w:r>
      <w:proofErr w:type="spellStart"/>
      <w:r>
        <w:rPr>
          <w:sz w:val="22"/>
          <w:szCs w:val="22"/>
        </w:rPr>
        <w:t>Satoshi</w:t>
      </w:r>
      <w:proofErr w:type="spellEnd"/>
      <w:r>
        <w:rPr>
          <w:sz w:val="22"/>
          <w:szCs w:val="22"/>
        </w:rPr>
        <w:t xml:space="preserve"> </w:t>
      </w:r>
      <w:proofErr w:type="spellStart"/>
      <w:r>
        <w:rPr>
          <w:sz w:val="22"/>
          <w:szCs w:val="22"/>
        </w:rPr>
        <w:t>Nakamoto</w:t>
      </w:r>
      <w:proofErr w:type="spellEnd"/>
      <w:r>
        <w:rPr>
          <w:sz w:val="22"/>
          <w:szCs w:val="22"/>
        </w:rPr>
        <w:t xml:space="preserve">, autor první široce používané </w:t>
      </w:r>
      <w:proofErr w:type="spellStart"/>
      <w:r>
        <w:rPr>
          <w:sz w:val="22"/>
          <w:szCs w:val="22"/>
        </w:rPr>
        <w:t>blockchainové</w:t>
      </w:r>
      <w:proofErr w:type="spellEnd"/>
      <w:r>
        <w:rPr>
          <w:sz w:val="22"/>
          <w:szCs w:val="22"/>
        </w:rPr>
        <w:t xml:space="preserve"> sítě – kryptoměny Bitcoin uvádí 5 různých činností, které uzly</w:t>
      </w:r>
      <w:r w:rsidR="00430F0B">
        <w:rPr>
          <w:sz w:val="22"/>
          <w:szCs w:val="22"/>
        </w:rPr>
        <w:t xml:space="preserve"> musí</w:t>
      </w:r>
      <w:r>
        <w:rPr>
          <w:sz w:val="22"/>
          <w:szCs w:val="22"/>
        </w:rPr>
        <w:t xml:space="preserve"> pln</w:t>
      </w:r>
      <w:r w:rsidR="00430F0B">
        <w:rPr>
          <w:sz w:val="22"/>
          <w:szCs w:val="22"/>
        </w:rPr>
        <w:t>it</w:t>
      </w:r>
      <w:r>
        <w:rPr>
          <w:sz w:val="22"/>
          <w:szCs w:val="22"/>
        </w:rPr>
        <w:t>:</w:t>
      </w:r>
    </w:p>
    <w:p w14:paraId="16F37EC9" w14:textId="77777777" w:rsidR="005435CE" w:rsidRPr="00AE65CE" w:rsidRDefault="005435CE" w:rsidP="005435CE">
      <w:pPr>
        <w:pStyle w:val="Odstavecseseznamem"/>
        <w:numPr>
          <w:ilvl w:val="0"/>
          <w:numId w:val="41"/>
        </w:numPr>
        <w:jc w:val="both"/>
        <w:rPr>
          <w:sz w:val="22"/>
          <w:szCs w:val="22"/>
        </w:rPr>
      </w:pPr>
      <w:r>
        <w:rPr>
          <w:sz w:val="22"/>
          <w:szCs w:val="22"/>
        </w:rPr>
        <w:t>„Rozeslání n</w:t>
      </w:r>
      <w:r w:rsidRPr="00AE65CE">
        <w:rPr>
          <w:sz w:val="22"/>
          <w:szCs w:val="22"/>
        </w:rPr>
        <w:t>ov</w:t>
      </w:r>
      <w:r>
        <w:rPr>
          <w:sz w:val="22"/>
          <w:szCs w:val="22"/>
        </w:rPr>
        <w:t>ých</w:t>
      </w:r>
      <w:r w:rsidRPr="00AE65CE">
        <w:rPr>
          <w:sz w:val="22"/>
          <w:szCs w:val="22"/>
        </w:rPr>
        <w:t xml:space="preserve"> </w:t>
      </w:r>
      <w:r>
        <w:rPr>
          <w:sz w:val="22"/>
          <w:szCs w:val="22"/>
        </w:rPr>
        <w:t>zpráv</w:t>
      </w:r>
      <w:r w:rsidRPr="00AE65CE">
        <w:rPr>
          <w:sz w:val="22"/>
          <w:szCs w:val="22"/>
        </w:rPr>
        <w:t xml:space="preserve"> do všech uzlů.</w:t>
      </w:r>
    </w:p>
    <w:p w14:paraId="1653A83C" w14:textId="0CEF16B2" w:rsidR="005435CE" w:rsidRPr="00AE65CE" w:rsidRDefault="005435CE" w:rsidP="005435CE">
      <w:pPr>
        <w:pStyle w:val="Odstavecseseznamem"/>
        <w:numPr>
          <w:ilvl w:val="0"/>
          <w:numId w:val="41"/>
        </w:numPr>
        <w:jc w:val="both"/>
        <w:rPr>
          <w:sz w:val="22"/>
          <w:szCs w:val="22"/>
        </w:rPr>
      </w:pPr>
      <w:r>
        <w:rPr>
          <w:sz w:val="22"/>
          <w:szCs w:val="22"/>
        </w:rPr>
        <w:t xml:space="preserve">Shromáždění </w:t>
      </w:r>
      <w:r w:rsidRPr="00AE65CE">
        <w:rPr>
          <w:sz w:val="22"/>
          <w:szCs w:val="22"/>
        </w:rPr>
        <w:t>nov</w:t>
      </w:r>
      <w:r>
        <w:rPr>
          <w:sz w:val="22"/>
          <w:szCs w:val="22"/>
        </w:rPr>
        <w:t>ých</w:t>
      </w:r>
      <w:r w:rsidRPr="00AE65CE">
        <w:rPr>
          <w:sz w:val="22"/>
          <w:szCs w:val="22"/>
        </w:rPr>
        <w:t xml:space="preserve"> </w:t>
      </w:r>
      <w:r w:rsidR="000C2368">
        <w:rPr>
          <w:sz w:val="22"/>
          <w:szCs w:val="22"/>
        </w:rPr>
        <w:t>zpráv</w:t>
      </w:r>
      <w:r w:rsidRPr="00AE65CE">
        <w:rPr>
          <w:sz w:val="22"/>
          <w:szCs w:val="22"/>
        </w:rPr>
        <w:t xml:space="preserve"> do bloku.</w:t>
      </w:r>
    </w:p>
    <w:p w14:paraId="2269B6A7" w14:textId="77777777" w:rsidR="005435CE" w:rsidRPr="00AE65CE" w:rsidRDefault="005435CE" w:rsidP="005435CE">
      <w:pPr>
        <w:pStyle w:val="Odstavecseseznamem"/>
        <w:numPr>
          <w:ilvl w:val="0"/>
          <w:numId w:val="41"/>
        </w:numPr>
        <w:jc w:val="both"/>
        <w:rPr>
          <w:sz w:val="22"/>
          <w:szCs w:val="22"/>
        </w:rPr>
      </w:pPr>
      <w:r>
        <w:rPr>
          <w:sz w:val="22"/>
          <w:szCs w:val="22"/>
        </w:rPr>
        <w:t>P</w:t>
      </w:r>
      <w:r w:rsidRPr="00AE65CE">
        <w:rPr>
          <w:sz w:val="22"/>
          <w:szCs w:val="22"/>
        </w:rPr>
        <w:t>r</w:t>
      </w:r>
      <w:r>
        <w:rPr>
          <w:sz w:val="22"/>
          <w:szCs w:val="22"/>
        </w:rPr>
        <w:t>áce</w:t>
      </w:r>
      <w:r w:rsidRPr="00AE65CE">
        <w:rPr>
          <w:sz w:val="22"/>
          <w:szCs w:val="22"/>
        </w:rPr>
        <w:t xml:space="preserve"> na hledání obtížného důkazu práce pro svůj blok.</w:t>
      </w:r>
    </w:p>
    <w:p w14:paraId="4C90E8A1" w14:textId="77777777" w:rsidR="005435CE" w:rsidRPr="005435CE" w:rsidRDefault="005435CE" w:rsidP="005435CE">
      <w:pPr>
        <w:pStyle w:val="Odstavecseseznamem"/>
        <w:numPr>
          <w:ilvl w:val="0"/>
          <w:numId w:val="41"/>
        </w:numPr>
        <w:jc w:val="both"/>
        <w:rPr>
          <w:sz w:val="22"/>
          <w:szCs w:val="22"/>
        </w:rPr>
      </w:pPr>
      <w:r>
        <w:rPr>
          <w:sz w:val="22"/>
          <w:szCs w:val="22"/>
        </w:rPr>
        <w:t xml:space="preserve">Rozeslání nalezeného </w:t>
      </w:r>
      <w:proofErr w:type="spellStart"/>
      <w:r w:rsidRPr="00AE65CE">
        <w:rPr>
          <w:sz w:val="22"/>
          <w:szCs w:val="22"/>
        </w:rPr>
        <w:t>proof-of-work</w:t>
      </w:r>
      <w:proofErr w:type="spellEnd"/>
      <w:r>
        <w:rPr>
          <w:sz w:val="22"/>
          <w:szCs w:val="22"/>
        </w:rPr>
        <w:t xml:space="preserve"> </w:t>
      </w:r>
      <w:r w:rsidRPr="00AE65CE">
        <w:rPr>
          <w:sz w:val="22"/>
          <w:szCs w:val="22"/>
        </w:rPr>
        <w:t>všem uzlům.</w:t>
      </w:r>
    </w:p>
    <w:p w14:paraId="6E3938A9" w14:textId="1041A1F6" w:rsidR="005435CE" w:rsidRDefault="005435CE" w:rsidP="005435CE">
      <w:pPr>
        <w:pStyle w:val="Odstavecseseznamem"/>
        <w:numPr>
          <w:ilvl w:val="0"/>
          <w:numId w:val="41"/>
        </w:numPr>
        <w:jc w:val="both"/>
        <w:rPr>
          <w:sz w:val="22"/>
          <w:szCs w:val="22"/>
        </w:rPr>
      </w:pPr>
      <w:r>
        <w:rPr>
          <w:sz w:val="22"/>
          <w:szCs w:val="22"/>
        </w:rPr>
        <w:t xml:space="preserve">Přijímání </w:t>
      </w:r>
      <w:r w:rsidRPr="00AE65CE">
        <w:rPr>
          <w:sz w:val="22"/>
          <w:szCs w:val="22"/>
        </w:rPr>
        <w:t>blok</w:t>
      </w:r>
      <w:r>
        <w:rPr>
          <w:sz w:val="22"/>
          <w:szCs w:val="22"/>
        </w:rPr>
        <w:t>u</w:t>
      </w:r>
      <w:r w:rsidRPr="00AE65CE">
        <w:rPr>
          <w:sz w:val="22"/>
          <w:szCs w:val="22"/>
        </w:rPr>
        <w:t xml:space="preserve"> pouze v případě, že jsou všechny </w:t>
      </w:r>
      <w:r>
        <w:rPr>
          <w:sz w:val="22"/>
          <w:szCs w:val="22"/>
        </w:rPr>
        <w:t>zprávy</w:t>
      </w:r>
      <w:r w:rsidRPr="00AE65CE">
        <w:rPr>
          <w:sz w:val="22"/>
          <w:szCs w:val="22"/>
        </w:rPr>
        <w:t xml:space="preserve"> v něm platné, a ještě nebyly </w:t>
      </w:r>
      <w:r>
        <w:rPr>
          <w:sz w:val="22"/>
          <w:szCs w:val="22"/>
        </w:rPr>
        <w:t>zapsány</w:t>
      </w:r>
      <w:r w:rsidRPr="00AE65CE">
        <w:rPr>
          <w:sz w:val="22"/>
          <w:szCs w:val="22"/>
        </w:rPr>
        <w:t>.</w:t>
      </w:r>
      <w:r>
        <w:rPr>
          <w:sz w:val="22"/>
          <w:szCs w:val="22"/>
        </w:rPr>
        <w:t>“</w:t>
      </w:r>
      <w:r w:rsidRPr="00DB70F3">
        <w:rPr>
          <w:sz w:val="22"/>
          <w:szCs w:val="22"/>
          <w:lang w:eastAsia="cs-CZ"/>
        </w:rPr>
        <w:t xml:space="preserve"> </w:t>
      </w:r>
      <w:r>
        <w:rPr>
          <w:sz w:val="22"/>
          <w:szCs w:val="22"/>
          <w:lang w:eastAsia="cs-CZ"/>
        </w:rPr>
        <w:t>[</w:t>
      </w:r>
      <w:del w:id="1216" w:author="Vojtěch Bžatek" w:date="2024-05-22T11:53:00Z" w16du:dateUtc="2024-05-22T09:53:00Z">
        <w:r w:rsidR="001452E8" w:rsidDel="00330831">
          <w:rPr>
            <w:sz w:val="22"/>
            <w:szCs w:val="22"/>
            <w:lang w:eastAsia="cs-CZ"/>
          </w:rPr>
          <w:delText>h</w:delText>
        </w:r>
      </w:del>
      <w:r w:rsidR="001452E8">
        <w:rPr>
          <w:sz w:val="22"/>
          <w:szCs w:val="22"/>
          <w:lang w:eastAsia="cs-CZ"/>
        </w:rPr>
        <w:t>44</w:t>
      </w:r>
      <w:r>
        <w:rPr>
          <w:sz w:val="22"/>
          <w:szCs w:val="22"/>
          <w:lang w:eastAsia="cs-CZ"/>
        </w:rPr>
        <w:t>]</w:t>
      </w:r>
    </w:p>
    <w:p w14:paraId="243F92DF" w14:textId="77777777" w:rsidR="005435CE" w:rsidRDefault="005435CE" w:rsidP="008175AD">
      <w:pPr>
        <w:pStyle w:val="Nadpis3-pododdl"/>
      </w:pPr>
      <w:bookmarkStart w:id="1217" w:name="_Toc167245489"/>
      <w:r>
        <w:t>Veřejná síť</w:t>
      </w:r>
      <w:bookmarkEnd w:id="1217"/>
    </w:p>
    <w:p w14:paraId="0C078BA3" w14:textId="63D4FFA5" w:rsidR="00430F0B" w:rsidRDefault="005435CE">
      <w:pPr>
        <w:ind w:firstLine="397"/>
        <w:jc w:val="both"/>
        <w:rPr>
          <w:sz w:val="22"/>
          <w:szCs w:val="22"/>
          <w:lang w:eastAsia="cs-CZ"/>
        </w:rPr>
        <w:pPrChange w:id="1218" w:author="Vojtěch Bžatek" w:date="2024-05-22T05:05:00Z" w16du:dateUtc="2024-05-22T03:05:00Z">
          <w:pPr>
            <w:jc w:val="both"/>
          </w:pPr>
        </w:pPrChange>
      </w:pPr>
      <w:r w:rsidRPr="00DB70F3">
        <w:rPr>
          <w:sz w:val="22"/>
          <w:szCs w:val="22"/>
          <w:lang w:eastAsia="cs-CZ"/>
        </w:rPr>
        <w:t xml:space="preserve">Veřejný blockchain umožňuje každému </w:t>
      </w:r>
      <w:r>
        <w:rPr>
          <w:sz w:val="22"/>
          <w:szCs w:val="22"/>
          <w:lang w:eastAsia="cs-CZ"/>
        </w:rPr>
        <w:t xml:space="preserve">uzlu se </w:t>
      </w:r>
      <w:r w:rsidRPr="00DB70F3">
        <w:rPr>
          <w:sz w:val="22"/>
          <w:szCs w:val="22"/>
          <w:lang w:eastAsia="cs-CZ"/>
        </w:rPr>
        <w:t xml:space="preserve">volně připojit a aktivně se účastnit provozu </w:t>
      </w:r>
      <w:proofErr w:type="spellStart"/>
      <w:r w:rsidRPr="00DB70F3">
        <w:rPr>
          <w:sz w:val="22"/>
          <w:szCs w:val="22"/>
          <w:lang w:eastAsia="cs-CZ"/>
        </w:rPr>
        <w:t>blockchainové</w:t>
      </w:r>
      <w:proofErr w:type="spellEnd"/>
      <w:r w:rsidRPr="00DB70F3">
        <w:rPr>
          <w:sz w:val="22"/>
          <w:szCs w:val="22"/>
          <w:lang w:eastAsia="cs-CZ"/>
        </w:rPr>
        <w:t xml:space="preserve"> sítě. Každý </w:t>
      </w:r>
      <w:r>
        <w:rPr>
          <w:sz w:val="22"/>
          <w:szCs w:val="22"/>
          <w:lang w:eastAsia="cs-CZ"/>
        </w:rPr>
        <w:t xml:space="preserve">uzel </w:t>
      </w:r>
      <w:r w:rsidRPr="00DB70F3">
        <w:rPr>
          <w:sz w:val="22"/>
          <w:szCs w:val="22"/>
          <w:lang w:eastAsia="cs-CZ"/>
        </w:rPr>
        <w:t xml:space="preserve">má možnost číst, zapisovat a kontrolovat probíhající aktivity na veřejné </w:t>
      </w:r>
      <w:proofErr w:type="spellStart"/>
      <w:r w:rsidRPr="00DB70F3">
        <w:rPr>
          <w:sz w:val="22"/>
          <w:szCs w:val="22"/>
          <w:lang w:eastAsia="cs-CZ"/>
        </w:rPr>
        <w:t>blockchainové</w:t>
      </w:r>
      <w:proofErr w:type="spellEnd"/>
      <w:r w:rsidRPr="00DB70F3">
        <w:rPr>
          <w:sz w:val="22"/>
          <w:szCs w:val="22"/>
          <w:lang w:eastAsia="cs-CZ"/>
        </w:rPr>
        <w:t xml:space="preserve"> síti, což podporuje jeho decentralizovanou povahu, která je často považována za klíčovou vlastnost blockchainu. Díky tomu, že žádná centrální autorita nekontroluje blockchain, není potřeba žádné povolení k přístupu k němu. </w:t>
      </w:r>
      <w:r>
        <w:rPr>
          <w:sz w:val="22"/>
          <w:szCs w:val="22"/>
          <w:lang w:eastAsia="cs-CZ"/>
        </w:rPr>
        <w:t xml:space="preserve"> [</w:t>
      </w:r>
      <w:del w:id="1219" w:author="Vojtěch Bžatek" w:date="2024-05-22T11:53:00Z" w16du:dateUtc="2024-05-22T09:53:00Z">
        <w:r w:rsidR="001452E8" w:rsidDel="00330831">
          <w:rPr>
            <w:sz w:val="22"/>
            <w:szCs w:val="22"/>
            <w:lang w:eastAsia="cs-CZ"/>
          </w:rPr>
          <w:delText>h</w:delText>
        </w:r>
      </w:del>
      <w:r w:rsidR="001452E8">
        <w:rPr>
          <w:sz w:val="22"/>
          <w:szCs w:val="22"/>
          <w:lang w:eastAsia="cs-CZ"/>
        </w:rPr>
        <w:t>42</w:t>
      </w:r>
      <w:r>
        <w:rPr>
          <w:sz w:val="22"/>
          <w:szCs w:val="22"/>
          <w:lang w:eastAsia="cs-CZ"/>
        </w:rPr>
        <w:t>]</w:t>
      </w:r>
    </w:p>
    <w:p w14:paraId="5B2822D3" w14:textId="041462E0" w:rsidR="00FC2016" w:rsidRDefault="00FC2016" w:rsidP="008175AD">
      <w:pPr>
        <w:pStyle w:val="Nadpis3-pododdl"/>
        <w:rPr>
          <w:lang w:eastAsia="cs-CZ"/>
        </w:rPr>
      </w:pPr>
      <w:bookmarkStart w:id="1220" w:name="_Toc167245490"/>
      <w:r>
        <w:rPr>
          <w:lang w:eastAsia="cs-CZ"/>
        </w:rPr>
        <w:t>Soukromá síť</w:t>
      </w:r>
      <w:bookmarkEnd w:id="1220"/>
    </w:p>
    <w:p w14:paraId="296C966D" w14:textId="594F2402" w:rsidR="001735C1" w:rsidRDefault="001735C1">
      <w:pPr>
        <w:ind w:firstLine="397"/>
        <w:jc w:val="both"/>
        <w:rPr>
          <w:sz w:val="22"/>
          <w:szCs w:val="22"/>
          <w:lang w:eastAsia="cs-CZ"/>
        </w:rPr>
        <w:pPrChange w:id="1221" w:author="Vojtěch Bžatek" w:date="2024-05-22T05:05:00Z" w16du:dateUtc="2024-05-22T03:05:00Z">
          <w:pPr>
            <w:jc w:val="both"/>
          </w:pPr>
        </w:pPrChange>
      </w:pPr>
      <w:r>
        <w:rPr>
          <w:sz w:val="22"/>
          <w:szCs w:val="22"/>
          <w:lang w:eastAsia="cs-CZ"/>
        </w:rPr>
        <w:t>V soukromé síti t</w:t>
      </w:r>
      <w:r w:rsidR="00FC2016" w:rsidRPr="00FC2016">
        <w:rPr>
          <w:sz w:val="22"/>
          <w:szCs w:val="22"/>
          <w:lang w:eastAsia="cs-CZ"/>
        </w:rPr>
        <w:t xml:space="preserve">ěžaři potřebují povolení k přístupu k blockchainu. </w:t>
      </w:r>
      <w:r>
        <w:rPr>
          <w:sz w:val="22"/>
          <w:szCs w:val="22"/>
          <w:lang w:eastAsia="cs-CZ"/>
        </w:rPr>
        <w:t>Povolení f</w:t>
      </w:r>
      <w:r w:rsidR="00FC2016" w:rsidRPr="00FC2016">
        <w:rPr>
          <w:sz w:val="22"/>
          <w:szCs w:val="22"/>
          <w:lang w:eastAsia="cs-CZ"/>
        </w:rPr>
        <w:t>unguje na základě oprávnění a ovládacích prvků, které omezují účast v síti. Pouze subjekty účastnící se transakce o</w:t>
      </w:r>
      <w:ins w:id="1222" w:author="Administrator" w:date="2024-04-29T13:29:00Z">
        <w:r w:rsidR="000F22FE">
          <w:rPr>
            <w:sz w:val="22"/>
            <w:szCs w:val="22"/>
            <w:lang w:eastAsia="cs-CZ"/>
          </w:rPr>
          <w:t> </w:t>
        </w:r>
      </w:ins>
      <w:del w:id="1223" w:author="Administrator" w:date="2024-04-29T13:29:00Z">
        <w:r w:rsidR="00FC2016" w:rsidRPr="00FC2016" w:rsidDel="000F22FE">
          <w:rPr>
            <w:sz w:val="22"/>
            <w:szCs w:val="22"/>
            <w:lang w:eastAsia="cs-CZ"/>
          </w:rPr>
          <w:delText xml:space="preserve"> </w:delText>
        </w:r>
      </w:del>
      <w:r w:rsidR="00FC2016" w:rsidRPr="00FC2016">
        <w:rPr>
          <w:sz w:val="22"/>
          <w:szCs w:val="22"/>
          <w:lang w:eastAsia="cs-CZ"/>
        </w:rPr>
        <w:t xml:space="preserve">ní budou mít znalosti a ostatní zúčastněné strany k nim nebudou mít přístup. Tento typ blockchainu je nazýván blockchain založený na oprávněních. Soukromé blockchainy se od veřejných </w:t>
      </w:r>
      <w:proofErr w:type="gramStart"/>
      <w:r w:rsidR="00FC2016" w:rsidRPr="00FC2016">
        <w:rPr>
          <w:sz w:val="22"/>
          <w:szCs w:val="22"/>
          <w:lang w:eastAsia="cs-CZ"/>
        </w:rPr>
        <w:t>liší</w:t>
      </w:r>
      <w:proofErr w:type="gramEnd"/>
      <w:r w:rsidR="00FC2016" w:rsidRPr="00FC2016">
        <w:rPr>
          <w:sz w:val="22"/>
          <w:szCs w:val="22"/>
          <w:lang w:eastAsia="cs-CZ"/>
        </w:rPr>
        <w:t xml:space="preserve"> tím, že je spravuje subjekt, který síť vlastní. Důvěryhodná osoba má na starosti chod blockchainu, který bude kontrolovat, kdo může přistupovat k privátnímu blockchainu, a také kontroluje přístupová práva sítě privátního řetězce. </w:t>
      </w:r>
      <w:r>
        <w:rPr>
          <w:sz w:val="22"/>
          <w:szCs w:val="22"/>
          <w:lang w:eastAsia="cs-CZ"/>
        </w:rPr>
        <w:t>[</w:t>
      </w:r>
      <w:del w:id="1224" w:author="Vojtěch Bžatek" w:date="2024-05-22T11:53:00Z" w16du:dateUtc="2024-05-22T09:53:00Z">
        <w:r w:rsidR="001452E8" w:rsidDel="00330831">
          <w:rPr>
            <w:sz w:val="22"/>
            <w:szCs w:val="22"/>
            <w:lang w:eastAsia="cs-CZ"/>
          </w:rPr>
          <w:delText>h</w:delText>
        </w:r>
      </w:del>
      <w:r w:rsidR="001452E8">
        <w:rPr>
          <w:sz w:val="22"/>
          <w:szCs w:val="22"/>
          <w:lang w:eastAsia="cs-CZ"/>
        </w:rPr>
        <w:t>42</w:t>
      </w:r>
      <w:r>
        <w:rPr>
          <w:sz w:val="22"/>
          <w:szCs w:val="22"/>
          <w:lang w:eastAsia="cs-CZ"/>
        </w:rPr>
        <w:t>]</w:t>
      </w:r>
    </w:p>
    <w:p w14:paraId="421BF8B7" w14:textId="34CC3808" w:rsidR="002913DB" w:rsidRDefault="00FE7CD7" w:rsidP="00FE7CD7">
      <w:pPr>
        <w:pStyle w:val="Nadpis2"/>
      </w:pPr>
      <w:bookmarkStart w:id="1225" w:name="_Toc167245491"/>
      <w:r>
        <w:t>Mechanismy konsensu</w:t>
      </w:r>
      <w:bookmarkEnd w:id="1225"/>
    </w:p>
    <w:p w14:paraId="05B910B4" w14:textId="4E3A6880" w:rsidR="00FE7CD7" w:rsidRDefault="00430F0B" w:rsidP="008175AD">
      <w:pPr>
        <w:pStyle w:val="Nadpis3-pododdl"/>
        <w:rPr>
          <w:lang w:eastAsia="cs-CZ"/>
        </w:rPr>
      </w:pPr>
      <w:bookmarkStart w:id="1226" w:name="_Toc167245492"/>
      <w:proofErr w:type="spellStart"/>
      <w:r>
        <w:rPr>
          <w:lang w:eastAsia="cs-CZ"/>
        </w:rPr>
        <w:t>PoW</w:t>
      </w:r>
      <w:proofErr w:type="spellEnd"/>
      <w:r>
        <w:rPr>
          <w:lang w:eastAsia="cs-CZ"/>
        </w:rPr>
        <w:t xml:space="preserve"> (</w:t>
      </w:r>
      <w:proofErr w:type="spellStart"/>
      <w:r w:rsidR="00FE7CD7">
        <w:rPr>
          <w:lang w:eastAsia="cs-CZ"/>
        </w:rPr>
        <w:t>Proof</w:t>
      </w:r>
      <w:proofErr w:type="spellEnd"/>
      <w:r w:rsidR="00FE7CD7">
        <w:rPr>
          <w:lang w:eastAsia="cs-CZ"/>
        </w:rPr>
        <w:t xml:space="preserve"> </w:t>
      </w:r>
      <w:proofErr w:type="spellStart"/>
      <w:r w:rsidR="00FE7CD7">
        <w:rPr>
          <w:lang w:eastAsia="cs-CZ"/>
        </w:rPr>
        <w:t>of</w:t>
      </w:r>
      <w:proofErr w:type="spellEnd"/>
      <w:r w:rsidR="00FE7CD7">
        <w:rPr>
          <w:lang w:eastAsia="cs-CZ"/>
        </w:rPr>
        <w:t xml:space="preserve"> </w:t>
      </w:r>
      <w:proofErr w:type="spellStart"/>
      <w:r w:rsidR="00FE7CD7">
        <w:rPr>
          <w:lang w:eastAsia="cs-CZ"/>
        </w:rPr>
        <w:t>work</w:t>
      </w:r>
      <w:proofErr w:type="spellEnd"/>
      <w:r>
        <w:rPr>
          <w:lang w:eastAsia="cs-CZ"/>
        </w:rPr>
        <w:t>)</w:t>
      </w:r>
      <w:bookmarkEnd w:id="1226"/>
    </w:p>
    <w:p w14:paraId="747D2C23" w14:textId="0E08C1FC" w:rsidR="00FE7CD7" w:rsidRPr="001452E8" w:rsidRDefault="00FE7CD7">
      <w:pPr>
        <w:ind w:firstLine="397"/>
        <w:jc w:val="both"/>
        <w:rPr>
          <w:sz w:val="22"/>
          <w:szCs w:val="22"/>
          <w:lang w:eastAsia="cs-CZ"/>
        </w:rPr>
        <w:pPrChange w:id="1227" w:author="Vojtěch Bžatek" w:date="2024-05-22T05:05:00Z" w16du:dateUtc="2024-05-22T03:05:00Z">
          <w:pPr>
            <w:jc w:val="both"/>
          </w:pPr>
        </w:pPrChange>
      </w:pPr>
      <w:r>
        <w:rPr>
          <w:sz w:val="22"/>
          <w:szCs w:val="22"/>
          <w:lang w:eastAsia="cs-CZ"/>
        </w:rPr>
        <w:t xml:space="preserve">Volným překladem názvu tohoto mechanismu do češtiny by mohl být „důkaz o provedení práce“. Dost často se o něm také </w:t>
      </w:r>
      <w:proofErr w:type="gramStart"/>
      <w:r>
        <w:rPr>
          <w:sz w:val="22"/>
          <w:szCs w:val="22"/>
          <w:lang w:eastAsia="cs-CZ"/>
        </w:rPr>
        <w:t>hovoří</w:t>
      </w:r>
      <w:proofErr w:type="gramEnd"/>
      <w:r>
        <w:rPr>
          <w:sz w:val="22"/>
          <w:szCs w:val="22"/>
          <w:lang w:eastAsia="cs-CZ"/>
        </w:rPr>
        <w:t xml:space="preserve"> jako o těžbě bloků. Jeho myšlenka spočívá ve zvýšení obtížnosti pro vypočítání </w:t>
      </w:r>
      <w:proofErr w:type="spellStart"/>
      <w:r>
        <w:rPr>
          <w:sz w:val="22"/>
          <w:szCs w:val="22"/>
          <w:lang w:eastAsia="cs-CZ"/>
        </w:rPr>
        <w:t>hashe</w:t>
      </w:r>
      <w:proofErr w:type="spellEnd"/>
      <w:r>
        <w:rPr>
          <w:sz w:val="22"/>
          <w:szCs w:val="22"/>
          <w:lang w:eastAsia="cs-CZ"/>
        </w:rPr>
        <w:t xml:space="preserve"> bloku. Zavádí podmínky, jak má </w:t>
      </w:r>
      <w:proofErr w:type="spellStart"/>
      <w:r>
        <w:rPr>
          <w:sz w:val="22"/>
          <w:szCs w:val="22"/>
          <w:lang w:eastAsia="cs-CZ"/>
        </w:rPr>
        <w:t>hash</w:t>
      </w:r>
      <w:proofErr w:type="spellEnd"/>
      <w:r>
        <w:rPr>
          <w:sz w:val="22"/>
          <w:szCs w:val="22"/>
          <w:lang w:eastAsia="cs-CZ"/>
        </w:rPr>
        <w:t xml:space="preserve"> bloku vypadat, aby mohl </w:t>
      </w:r>
      <w:r>
        <w:rPr>
          <w:sz w:val="22"/>
          <w:szCs w:val="22"/>
          <w:lang w:eastAsia="cs-CZ"/>
        </w:rPr>
        <w:lastRenderedPageBreak/>
        <w:t xml:space="preserve">být uznán za platný. Na příklad udá podmínku, že </w:t>
      </w:r>
      <w:proofErr w:type="spellStart"/>
      <w:r>
        <w:rPr>
          <w:sz w:val="22"/>
          <w:szCs w:val="22"/>
          <w:lang w:eastAsia="cs-CZ"/>
        </w:rPr>
        <w:t>hash</w:t>
      </w:r>
      <w:proofErr w:type="spellEnd"/>
      <w:r>
        <w:rPr>
          <w:sz w:val="22"/>
          <w:szCs w:val="22"/>
          <w:lang w:eastAsia="cs-CZ"/>
        </w:rPr>
        <w:t xml:space="preserve"> bloku musí začínat na 5 nul. Z definice </w:t>
      </w:r>
      <w:proofErr w:type="spellStart"/>
      <w:r>
        <w:rPr>
          <w:sz w:val="22"/>
          <w:szCs w:val="22"/>
          <w:lang w:eastAsia="cs-CZ"/>
        </w:rPr>
        <w:t>hashe</w:t>
      </w:r>
      <w:proofErr w:type="spellEnd"/>
      <w:r>
        <w:rPr>
          <w:sz w:val="22"/>
          <w:szCs w:val="22"/>
          <w:lang w:eastAsia="cs-CZ"/>
        </w:rPr>
        <w:t xml:space="preserve"> víme, že je konstantní k datům, ze kterých byla počítána. Proto se v bloku nachází hodnota důkazu, která je označována jako „</w:t>
      </w:r>
      <w:proofErr w:type="spellStart"/>
      <w:r>
        <w:rPr>
          <w:sz w:val="22"/>
          <w:szCs w:val="22"/>
          <w:lang w:eastAsia="cs-CZ"/>
        </w:rPr>
        <w:t>Nonce</w:t>
      </w:r>
      <w:proofErr w:type="spellEnd"/>
      <w:r>
        <w:rPr>
          <w:sz w:val="22"/>
          <w:szCs w:val="22"/>
          <w:lang w:eastAsia="cs-CZ"/>
        </w:rPr>
        <w:t xml:space="preserve">“. Jeho hodnota není předem známa. Metodou pokus, omyl je hodnota měněna tak, aby podmínka pro náročnost </w:t>
      </w:r>
      <w:proofErr w:type="spellStart"/>
      <w:r>
        <w:rPr>
          <w:sz w:val="22"/>
          <w:szCs w:val="22"/>
          <w:lang w:eastAsia="cs-CZ"/>
        </w:rPr>
        <w:t>hashe</w:t>
      </w:r>
      <w:proofErr w:type="spellEnd"/>
      <w:r>
        <w:rPr>
          <w:sz w:val="22"/>
          <w:szCs w:val="22"/>
          <w:lang w:eastAsia="cs-CZ"/>
        </w:rPr>
        <w:t xml:space="preserve"> byla splněna. Zavedení podmínky se stane, že </w:t>
      </w:r>
      <w:proofErr w:type="spellStart"/>
      <w:r>
        <w:rPr>
          <w:sz w:val="22"/>
          <w:szCs w:val="22"/>
          <w:lang w:eastAsia="cs-CZ"/>
        </w:rPr>
        <w:t>hash</w:t>
      </w:r>
      <w:proofErr w:type="spellEnd"/>
      <w:r>
        <w:rPr>
          <w:sz w:val="22"/>
          <w:szCs w:val="22"/>
          <w:lang w:eastAsia="cs-CZ"/>
        </w:rPr>
        <w:t>, kter</w:t>
      </w:r>
      <w:ins w:id="1228" w:author="Vojtěch Bžatek" w:date="2024-05-22T12:30:00Z" w16du:dateUtc="2024-05-22T10:30:00Z">
        <w:r w:rsidR="002E5596">
          <w:rPr>
            <w:sz w:val="22"/>
            <w:szCs w:val="22"/>
            <w:lang w:eastAsia="cs-CZ"/>
          </w:rPr>
          <w:t>ý</w:t>
        </w:r>
      </w:ins>
      <w:del w:id="1229" w:author="Vojtěch Bžatek" w:date="2024-05-22T12:30:00Z" w16du:dateUtc="2024-05-22T10:30:00Z">
        <w:r w:rsidDel="002E5596">
          <w:rPr>
            <w:sz w:val="22"/>
            <w:szCs w:val="22"/>
            <w:lang w:eastAsia="cs-CZ"/>
          </w:rPr>
          <w:delText>á</w:delText>
        </w:r>
      </w:del>
      <w:r>
        <w:rPr>
          <w:sz w:val="22"/>
          <w:szCs w:val="22"/>
          <w:lang w:eastAsia="cs-CZ"/>
        </w:rPr>
        <w:t xml:space="preserve"> by byl</w:t>
      </w:r>
      <w:del w:id="1230" w:author="Vojtěch Bžatek" w:date="2024-05-22T12:30:00Z" w16du:dateUtc="2024-05-22T10:30:00Z">
        <w:r w:rsidDel="002E5596">
          <w:rPr>
            <w:sz w:val="22"/>
            <w:szCs w:val="22"/>
            <w:lang w:eastAsia="cs-CZ"/>
          </w:rPr>
          <w:delText>a</w:delText>
        </w:r>
      </w:del>
      <w:r>
        <w:rPr>
          <w:sz w:val="22"/>
          <w:szCs w:val="22"/>
          <w:lang w:eastAsia="cs-CZ"/>
        </w:rPr>
        <w:t xml:space="preserve"> předtím spočítán</w:t>
      </w:r>
      <w:del w:id="1231" w:author="Vojtěch Bžatek" w:date="2024-05-22T12:30:00Z" w16du:dateUtc="2024-05-22T10:30:00Z">
        <w:r w:rsidDel="002E5596">
          <w:rPr>
            <w:sz w:val="22"/>
            <w:szCs w:val="22"/>
            <w:lang w:eastAsia="cs-CZ"/>
          </w:rPr>
          <w:delText>a</w:delText>
        </w:r>
      </w:del>
      <w:r>
        <w:rPr>
          <w:sz w:val="22"/>
          <w:szCs w:val="22"/>
          <w:lang w:eastAsia="cs-CZ"/>
        </w:rPr>
        <w:t xml:space="preserve"> během okamžiku, trvá spočítat i několik desítek minut nebo let. Pro řetěz o 1000 blocích se doba přepočítaní násobí tisíckrát. To je problém, se kterým si ani výkonné počítače nedokážou poradit. [</w:t>
      </w:r>
      <w:del w:id="1232" w:author="Vojtěch Bžatek" w:date="2024-05-22T11:53:00Z" w16du:dateUtc="2024-05-22T09:53:00Z">
        <w:r w:rsidDel="00330831">
          <w:rPr>
            <w:sz w:val="22"/>
            <w:szCs w:val="22"/>
            <w:lang w:eastAsia="cs-CZ"/>
          </w:rPr>
          <w:delText>h</w:delText>
        </w:r>
      </w:del>
      <w:r w:rsidR="001452E8">
        <w:rPr>
          <w:sz w:val="22"/>
          <w:szCs w:val="22"/>
          <w:lang w:eastAsia="cs-CZ"/>
        </w:rPr>
        <w:t>44</w:t>
      </w:r>
      <w:r>
        <w:rPr>
          <w:sz w:val="22"/>
          <w:szCs w:val="22"/>
          <w:lang w:eastAsia="cs-CZ"/>
        </w:rPr>
        <w:t xml:space="preserve">] </w:t>
      </w:r>
    </w:p>
    <w:p w14:paraId="0799DCA3" w14:textId="26DEB385" w:rsidR="0000537C" w:rsidRDefault="00430F0B" w:rsidP="008175AD">
      <w:pPr>
        <w:pStyle w:val="Nadpis3-pododdl"/>
        <w:rPr>
          <w:lang w:eastAsia="cs-CZ"/>
        </w:rPr>
      </w:pPr>
      <w:bookmarkStart w:id="1233" w:name="_Toc167245493"/>
      <w:proofErr w:type="spellStart"/>
      <w:r>
        <w:rPr>
          <w:lang w:eastAsia="cs-CZ"/>
        </w:rPr>
        <w:t>PoS</w:t>
      </w:r>
      <w:proofErr w:type="spellEnd"/>
      <w:r>
        <w:rPr>
          <w:lang w:eastAsia="cs-CZ"/>
        </w:rPr>
        <w:t xml:space="preserve"> (</w:t>
      </w:r>
      <w:proofErr w:type="spellStart"/>
      <w:r w:rsidR="0000537C">
        <w:rPr>
          <w:lang w:eastAsia="cs-CZ"/>
        </w:rPr>
        <w:t>Proof</w:t>
      </w:r>
      <w:proofErr w:type="spellEnd"/>
      <w:r w:rsidR="0000537C">
        <w:rPr>
          <w:lang w:eastAsia="cs-CZ"/>
        </w:rPr>
        <w:t xml:space="preserve"> </w:t>
      </w:r>
      <w:proofErr w:type="spellStart"/>
      <w:r w:rsidR="0000537C">
        <w:rPr>
          <w:lang w:eastAsia="cs-CZ"/>
        </w:rPr>
        <w:t>of</w:t>
      </w:r>
      <w:proofErr w:type="spellEnd"/>
      <w:r w:rsidR="0000537C">
        <w:rPr>
          <w:lang w:eastAsia="cs-CZ"/>
        </w:rPr>
        <w:t xml:space="preserve"> </w:t>
      </w:r>
      <w:proofErr w:type="spellStart"/>
      <w:r w:rsidR="0000537C">
        <w:rPr>
          <w:lang w:eastAsia="cs-CZ"/>
        </w:rPr>
        <w:t>stake</w:t>
      </w:r>
      <w:proofErr w:type="spellEnd"/>
      <w:r>
        <w:rPr>
          <w:lang w:eastAsia="cs-CZ"/>
        </w:rPr>
        <w:t>)</w:t>
      </w:r>
      <w:bookmarkEnd w:id="1233"/>
    </w:p>
    <w:p w14:paraId="13897000" w14:textId="5E5ECD28" w:rsidR="0000537C" w:rsidRPr="005435CE" w:rsidRDefault="0000537C">
      <w:pPr>
        <w:spacing w:before="0" w:after="120"/>
        <w:ind w:firstLine="397"/>
        <w:jc w:val="both"/>
        <w:rPr>
          <w:sz w:val="22"/>
          <w:szCs w:val="22"/>
          <w:lang w:eastAsia="cs-CZ"/>
        </w:rPr>
        <w:pPrChange w:id="1234" w:author="Vojtěch Bžatek" w:date="2024-05-22T05:06:00Z" w16du:dateUtc="2024-05-22T03:06:00Z">
          <w:pPr>
            <w:spacing w:before="0" w:after="0"/>
            <w:jc w:val="both"/>
          </w:pPr>
        </w:pPrChange>
      </w:pPr>
      <w:r w:rsidRPr="005435CE">
        <w:rPr>
          <w:sz w:val="22"/>
          <w:szCs w:val="22"/>
          <w:lang w:eastAsia="cs-CZ"/>
        </w:rPr>
        <w:t>Alternativa k</w:t>
      </w:r>
      <w:r w:rsidR="00430F0B">
        <w:rPr>
          <w:sz w:val="22"/>
          <w:szCs w:val="22"/>
          <w:lang w:eastAsia="cs-CZ"/>
        </w:rPr>
        <w:t> </w:t>
      </w:r>
      <w:proofErr w:type="spellStart"/>
      <w:r w:rsidR="00430F0B">
        <w:rPr>
          <w:sz w:val="22"/>
          <w:szCs w:val="22"/>
          <w:lang w:eastAsia="cs-CZ"/>
        </w:rPr>
        <w:t>PoW</w:t>
      </w:r>
      <w:proofErr w:type="spellEnd"/>
      <w:r w:rsidR="00430F0B">
        <w:rPr>
          <w:sz w:val="22"/>
          <w:szCs w:val="22"/>
          <w:lang w:eastAsia="cs-CZ"/>
        </w:rPr>
        <w:t xml:space="preserve"> </w:t>
      </w:r>
      <w:r w:rsidRPr="005435CE">
        <w:rPr>
          <w:sz w:val="22"/>
          <w:szCs w:val="22"/>
          <w:lang w:eastAsia="cs-CZ"/>
        </w:rPr>
        <w:t>funguje na odlišném principu a nevyžaduje těžbu, a tedy i spoustu výpočetního výkonu a energie. Těžaři jsou nahrazeni tzv. validátory, kteří uzamknou určité množství peněz a tím získají právo ověřovat bloky.</w:t>
      </w:r>
      <w:r w:rsidR="001452E8" w:rsidRPr="001452E8">
        <w:rPr>
          <w:sz w:val="22"/>
          <w:szCs w:val="22"/>
          <w:lang w:eastAsia="cs-CZ"/>
        </w:rPr>
        <w:t xml:space="preserve"> </w:t>
      </w:r>
      <w:r w:rsidR="001452E8">
        <w:rPr>
          <w:sz w:val="22"/>
          <w:szCs w:val="22"/>
          <w:lang w:eastAsia="cs-CZ"/>
        </w:rPr>
        <w:t>[</w:t>
      </w:r>
      <w:del w:id="1235" w:author="Vojtěch Bžatek" w:date="2024-05-22T11:53:00Z" w16du:dateUtc="2024-05-22T09:53:00Z">
        <w:r w:rsidR="001452E8" w:rsidDel="00330831">
          <w:rPr>
            <w:sz w:val="22"/>
            <w:szCs w:val="22"/>
            <w:lang w:eastAsia="cs-CZ"/>
          </w:rPr>
          <w:delText>h</w:delText>
        </w:r>
      </w:del>
      <w:r w:rsidR="001452E8">
        <w:rPr>
          <w:sz w:val="22"/>
          <w:szCs w:val="22"/>
          <w:lang w:eastAsia="cs-CZ"/>
        </w:rPr>
        <w:t>45]</w:t>
      </w:r>
    </w:p>
    <w:p w14:paraId="3E62F3B4" w14:textId="67B238D0" w:rsidR="00FE7CD7" w:rsidRDefault="0000537C">
      <w:pPr>
        <w:spacing w:before="0" w:after="120"/>
        <w:ind w:firstLine="397"/>
        <w:jc w:val="both"/>
        <w:rPr>
          <w:sz w:val="22"/>
          <w:szCs w:val="22"/>
          <w:lang w:eastAsia="cs-CZ"/>
        </w:rPr>
        <w:pPrChange w:id="1236" w:author="Vojtěch Bžatek" w:date="2024-05-22T05:06:00Z" w16du:dateUtc="2024-05-22T03:06:00Z">
          <w:pPr>
            <w:spacing w:before="0" w:after="0"/>
            <w:ind w:firstLine="397"/>
            <w:jc w:val="both"/>
          </w:pPr>
        </w:pPrChange>
      </w:pPr>
      <w:r w:rsidRPr="005435CE">
        <w:rPr>
          <w:sz w:val="22"/>
          <w:szCs w:val="22"/>
          <w:lang w:eastAsia="cs-CZ"/>
        </w:rPr>
        <w:t xml:space="preserve">Proces tvorby nových bloků pak funguje tak, že se do něj mohou zapojit všichni </w:t>
      </w:r>
      <w:proofErr w:type="spellStart"/>
      <w:r w:rsidRPr="005435CE">
        <w:rPr>
          <w:sz w:val="22"/>
          <w:szCs w:val="22"/>
          <w:lang w:eastAsia="cs-CZ"/>
        </w:rPr>
        <w:t>validátoři</w:t>
      </w:r>
      <w:proofErr w:type="spellEnd"/>
      <w:r w:rsidRPr="005435CE">
        <w:rPr>
          <w:sz w:val="22"/>
          <w:szCs w:val="22"/>
          <w:lang w:eastAsia="cs-CZ"/>
        </w:rPr>
        <w:t xml:space="preserve">. Validátor, který </w:t>
      </w:r>
      <w:proofErr w:type="gramStart"/>
      <w:r w:rsidRPr="005435CE">
        <w:rPr>
          <w:sz w:val="22"/>
          <w:szCs w:val="22"/>
          <w:lang w:eastAsia="cs-CZ"/>
        </w:rPr>
        <w:t>vytvoří</w:t>
      </w:r>
      <w:proofErr w:type="gramEnd"/>
      <w:r w:rsidRPr="005435CE">
        <w:rPr>
          <w:sz w:val="22"/>
          <w:szCs w:val="22"/>
          <w:lang w:eastAsia="cs-CZ"/>
        </w:rPr>
        <w:t xml:space="preserve"> nový blok, je vybrán pseudonáhodně, přičemž šance na výběr se zvyšuje s množstvím uzamčených peněz. V případě, že validátor </w:t>
      </w:r>
      <w:proofErr w:type="gramStart"/>
      <w:r w:rsidRPr="005435CE">
        <w:rPr>
          <w:sz w:val="22"/>
          <w:szCs w:val="22"/>
          <w:lang w:eastAsia="cs-CZ"/>
        </w:rPr>
        <w:t>ověří</w:t>
      </w:r>
      <w:proofErr w:type="gramEnd"/>
      <w:r w:rsidRPr="005435CE">
        <w:rPr>
          <w:sz w:val="22"/>
          <w:szCs w:val="22"/>
          <w:lang w:eastAsia="cs-CZ"/>
        </w:rPr>
        <w:t xml:space="preserve"> nesprávné transakce, přijde o svůj vklad. Hrozba přijití o vložené peníze nutí validátory nevkládat do řetězu chyby a tím je síť zabezpečená. </w:t>
      </w:r>
      <w:r w:rsidR="005435CE">
        <w:rPr>
          <w:sz w:val="22"/>
          <w:szCs w:val="22"/>
          <w:lang w:eastAsia="cs-CZ"/>
        </w:rPr>
        <w:t>[</w:t>
      </w:r>
      <w:del w:id="1237" w:author="Vojtěch Bžatek" w:date="2024-05-22T11:53:00Z" w16du:dateUtc="2024-05-22T09:53:00Z">
        <w:r w:rsidR="005435CE" w:rsidDel="00330831">
          <w:rPr>
            <w:sz w:val="22"/>
            <w:szCs w:val="22"/>
            <w:lang w:eastAsia="cs-CZ"/>
          </w:rPr>
          <w:delText>h</w:delText>
        </w:r>
      </w:del>
      <w:r w:rsidR="001452E8">
        <w:rPr>
          <w:sz w:val="22"/>
          <w:szCs w:val="22"/>
          <w:lang w:eastAsia="cs-CZ"/>
        </w:rPr>
        <w:t>45</w:t>
      </w:r>
      <w:r w:rsidR="005435CE">
        <w:rPr>
          <w:sz w:val="22"/>
          <w:szCs w:val="22"/>
          <w:lang w:eastAsia="cs-CZ"/>
        </w:rPr>
        <w:t>]</w:t>
      </w:r>
    </w:p>
    <w:p w14:paraId="70600CFF" w14:textId="3CAF5EDA" w:rsidR="00430F0B" w:rsidRPr="000252B6" w:rsidRDefault="00430F0B" w:rsidP="000252B6">
      <w:pPr>
        <w:spacing w:before="0" w:after="120"/>
        <w:ind w:firstLine="397"/>
        <w:jc w:val="both"/>
        <w:rPr>
          <w:i/>
          <w:iCs/>
          <w:sz w:val="22"/>
          <w:szCs w:val="22"/>
          <w:lang w:eastAsia="cs-CZ"/>
          <w:rPrChange w:id="1238" w:author="Vojtěch Bžatek" w:date="2024-05-22T11:54:00Z" w16du:dateUtc="2024-05-22T09:54:00Z">
            <w:rPr>
              <w:sz w:val="22"/>
              <w:szCs w:val="22"/>
              <w:lang w:eastAsia="cs-CZ"/>
            </w:rPr>
          </w:rPrChange>
        </w:rPr>
        <w:pPrChange w:id="1239" w:author="Vojtěch Bžatek" w:date="2024-05-22T11:54:00Z" w16du:dateUtc="2024-05-22T09:54:00Z">
          <w:pPr>
            <w:spacing w:before="0" w:after="0"/>
            <w:ind w:firstLine="397"/>
            <w:jc w:val="both"/>
          </w:pPr>
        </w:pPrChange>
      </w:pPr>
      <w:commentRangeStart w:id="1240"/>
      <w:r>
        <w:rPr>
          <w:sz w:val="22"/>
          <w:szCs w:val="22"/>
          <w:lang w:eastAsia="cs-CZ"/>
        </w:rPr>
        <w:t>Have</w:t>
      </w:r>
      <w:ins w:id="1241" w:author="Vojtěch Bžatek" w:date="2024-05-22T11:54:00Z" w16du:dateUtc="2024-05-22T09:54:00Z">
        <w:r w:rsidR="000252B6">
          <w:rPr>
            <w:sz w:val="22"/>
            <w:szCs w:val="22"/>
            <w:lang w:eastAsia="cs-CZ"/>
          </w:rPr>
          <w:t>l [45]</w:t>
        </w:r>
      </w:ins>
      <w:del w:id="1242" w:author="Vojtěch Bžatek" w:date="2024-05-22T11:54:00Z" w16du:dateUtc="2024-05-22T09:54:00Z">
        <w:r w:rsidDel="000252B6">
          <w:rPr>
            <w:sz w:val="22"/>
            <w:szCs w:val="22"/>
            <w:lang w:eastAsia="cs-CZ"/>
          </w:rPr>
          <w:delText>l</w:delText>
        </w:r>
      </w:del>
      <w:r>
        <w:rPr>
          <w:sz w:val="22"/>
          <w:szCs w:val="22"/>
          <w:lang w:eastAsia="cs-CZ"/>
        </w:rPr>
        <w:t xml:space="preserve"> </w:t>
      </w:r>
      <w:commentRangeEnd w:id="1240"/>
      <w:r w:rsidR="000F22FE">
        <w:rPr>
          <w:rStyle w:val="Odkaznakoment"/>
        </w:rPr>
        <w:commentReference w:id="1240"/>
      </w:r>
      <w:r>
        <w:rPr>
          <w:sz w:val="22"/>
          <w:szCs w:val="22"/>
          <w:lang w:eastAsia="cs-CZ"/>
        </w:rPr>
        <w:t xml:space="preserve">ve své práci porovnal </w:t>
      </w:r>
      <w:proofErr w:type="spellStart"/>
      <w:r>
        <w:rPr>
          <w:sz w:val="22"/>
          <w:szCs w:val="22"/>
          <w:lang w:eastAsia="cs-CZ"/>
        </w:rPr>
        <w:t>PoW</w:t>
      </w:r>
      <w:proofErr w:type="spellEnd"/>
      <w:r>
        <w:rPr>
          <w:sz w:val="22"/>
          <w:szCs w:val="22"/>
          <w:lang w:eastAsia="cs-CZ"/>
        </w:rPr>
        <w:t xml:space="preserve"> s </w:t>
      </w:r>
      <w:proofErr w:type="spellStart"/>
      <w:r>
        <w:rPr>
          <w:sz w:val="22"/>
          <w:szCs w:val="22"/>
          <w:lang w:eastAsia="cs-CZ"/>
        </w:rPr>
        <w:t>PoS</w:t>
      </w:r>
      <w:proofErr w:type="spellEnd"/>
      <w:r>
        <w:rPr>
          <w:sz w:val="22"/>
          <w:szCs w:val="22"/>
          <w:lang w:eastAsia="cs-CZ"/>
        </w:rPr>
        <w:t xml:space="preserve"> takto: „</w:t>
      </w:r>
      <w:r w:rsidRPr="000252B6">
        <w:rPr>
          <w:i/>
          <w:iCs/>
          <w:sz w:val="22"/>
          <w:szCs w:val="22"/>
          <w:lang w:eastAsia="cs-CZ"/>
          <w:rPrChange w:id="1243" w:author="Vojtěch Bžatek" w:date="2024-05-22T11:54:00Z" w16du:dateUtc="2024-05-22T09:54:00Z">
            <w:rPr>
              <w:sz w:val="22"/>
              <w:szCs w:val="22"/>
              <w:lang w:eastAsia="cs-CZ"/>
            </w:rPr>
          </w:rPrChange>
        </w:rPr>
        <w:t xml:space="preserve">Každý z algoritmů má své výhody a nevýhody. Oba nabízí různá uplatnění. </w:t>
      </w:r>
      <w:proofErr w:type="spellStart"/>
      <w:r w:rsidRPr="000252B6">
        <w:rPr>
          <w:i/>
          <w:iCs/>
          <w:sz w:val="22"/>
          <w:szCs w:val="22"/>
          <w:lang w:eastAsia="cs-CZ"/>
          <w:rPrChange w:id="1244" w:author="Vojtěch Bžatek" w:date="2024-05-22T11:54:00Z" w16du:dateUtc="2024-05-22T09:54:00Z">
            <w:rPr>
              <w:sz w:val="22"/>
              <w:szCs w:val="22"/>
              <w:lang w:eastAsia="cs-CZ"/>
            </w:rPr>
          </w:rPrChange>
        </w:rPr>
        <w:t>PoW</w:t>
      </w:r>
      <w:proofErr w:type="spellEnd"/>
      <w:r w:rsidRPr="000252B6">
        <w:rPr>
          <w:i/>
          <w:iCs/>
          <w:sz w:val="22"/>
          <w:szCs w:val="22"/>
          <w:lang w:eastAsia="cs-CZ"/>
          <w:rPrChange w:id="1245" w:author="Vojtěch Bžatek" w:date="2024-05-22T11:54:00Z" w16du:dateUtc="2024-05-22T09:54:00Z">
            <w:rPr>
              <w:sz w:val="22"/>
              <w:szCs w:val="22"/>
              <w:lang w:eastAsia="cs-CZ"/>
            </w:rPr>
          </w:rPrChange>
        </w:rPr>
        <w:t xml:space="preserve"> často čelí kritice za svou neefektivitu a neekologičnost. Pálení elektřiny k dosažení konsenzu je dle zastánců </w:t>
      </w:r>
      <w:proofErr w:type="spellStart"/>
      <w:r w:rsidRPr="000252B6">
        <w:rPr>
          <w:i/>
          <w:iCs/>
          <w:sz w:val="22"/>
          <w:szCs w:val="22"/>
          <w:lang w:eastAsia="cs-CZ"/>
          <w:rPrChange w:id="1246" w:author="Vojtěch Bžatek" w:date="2024-05-22T11:54:00Z" w16du:dateUtc="2024-05-22T09:54:00Z">
            <w:rPr>
              <w:sz w:val="22"/>
              <w:szCs w:val="22"/>
              <w:lang w:eastAsia="cs-CZ"/>
            </w:rPr>
          </w:rPrChange>
        </w:rPr>
        <w:t>PoS</w:t>
      </w:r>
      <w:proofErr w:type="spellEnd"/>
      <w:r w:rsidRPr="000252B6">
        <w:rPr>
          <w:i/>
          <w:iCs/>
          <w:sz w:val="22"/>
          <w:szCs w:val="22"/>
          <w:lang w:eastAsia="cs-CZ"/>
          <w:rPrChange w:id="1247" w:author="Vojtěch Bžatek" w:date="2024-05-22T11:54:00Z" w16du:dateUtc="2024-05-22T09:54:00Z">
            <w:rPr>
              <w:sz w:val="22"/>
              <w:szCs w:val="22"/>
              <w:lang w:eastAsia="cs-CZ"/>
            </w:rPr>
          </w:rPrChange>
        </w:rPr>
        <w:t xml:space="preserve"> mechanismu zbytečné.</w:t>
      </w:r>
    </w:p>
    <w:p w14:paraId="2E72FAE4" w14:textId="5B1DAB4D" w:rsidR="00430F0B" w:rsidRPr="000252B6" w:rsidRDefault="00430F0B">
      <w:pPr>
        <w:spacing w:before="0" w:after="120"/>
        <w:ind w:firstLine="397"/>
        <w:jc w:val="both"/>
        <w:rPr>
          <w:i/>
          <w:iCs/>
          <w:sz w:val="22"/>
          <w:szCs w:val="22"/>
          <w:lang w:eastAsia="cs-CZ"/>
          <w:rPrChange w:id="1248" w:author="Vojtěch Bžatek" w:date="2024-05-22T11:54:00Z" w16du:dateUtc="2024-05-22T09:54:00Z">
            <w:rPr>
              <w:sz w:val="22"/>
              <w:szCs w:val="22"/>
              <w:lang w:eastAsia="cs-CZ"/>
            </w:rPr>
          </w:rPrChange>
        </w:rPr>
        <w:pPrChange w:id="1249" w:author="Vojtěch Bžatek" w:date="2024-05-22T05:06:00Z" w16du:dateUtc="2024-05-22T03:06:00Z">
          <w:pPr>
            <w:spacing w:before="0" w:after="0"/>
            <w:ind w:firstLine="397"/>
            <w:jc w:val="both"/>
          </w:pPr>
        </w:pPrChange>
      </w:pPr>
      <w:r w:rsidRPr="000252B6">
        <w:rPr>
          <w:i/>
          <w:iCs/>
          <w:sz w:val="22"/>
          <w:szCs w:val="22"/>
          <w:lang w:eastAsia="cs-CZ"/>
          <w:rPrChange w:id="1250" w:author="Vojtěch Bžatek" w:date="2024-05-22T11:54:00Z" w16du:dateUtc="2024-05-22T09:54:00Z">
            <w:rPr>
              <w:sz w:val="22"/>
              <w:szCs w:val="22"/>
              <w:lang w:eastAsia="cs-CZ"/>
            </w:rPr>
          </w:rPrChange>
        </w:rPr>
        <w:t xml:space="preserve">V </w:t>
      </w:r>
      <w:proofErr w:type="spellStart"/>
      <w:r w:rsidRPr="000252B6">
        <w:rPr>
          <w:i/>
          <w:iCs/>
          <w:sz w:val="22"/>
          <w:szCs w:val="22"/>
          <w:lang w:eastAsia="cs-CZ"/>
          <w:rPrChange w:id="1251" w:author="Vojtěch Bžatek" w:date="2024-05-22T11:54:00Z" w16du:dateUtc="2024-05-22T09:54:00Z">
            <w:rPr>
              <w:sz w:val="22"/>
              <w:szCs w:val="22"/>
              <w:lang w:eastAsia="cs-CZ"/>
            </w:rPr>
          </w:rPrChange>
        </w:rPr>
        <w:t>PoS</w:t>
      </w:r>
      <w:proofErr w:type="spellEnd"/>
      <w:r w:rsidRPr="000252B6">
        <w:rPr>
          <w:i/>
          <w:iCs/>
          <w:sz w:val="22"/>
          <w:szCs w:val="22"/>
          <w:lang w:eastAsia="cs-CZ"/>
          <w:rPrChange w:id="1252" w:author="Vojtěch Bžatek" w:date="2024-05-22T11:54:00Z" w16du:dateUtc="2024-05-22T09:54:00Z">
            <w:rPr>
              <w:sz w:val="22"/>
              <w:szCs w:val="22"/>
              <w:lang w:eastAsia="cs-CZ"/>
            </w:rPr>
          </w:rPrChange>
        </w:rPr>
        <w:t xml:space="preserve"> konceptu zamykáte měnu digitálního systému do samotného digitálního systému, abyste tento digitální systém validovali. </w:t>
      </w:r>
      <w:proofErr w:type="spellStart"/>
      <w:r w:rsidRPr="000252B6">
        <w:rPr>
          <w:i/>
          <w:iCs/>
          <w:sz w:val="22"/>
          <w:szCs w:val="22"/>
          <w:lang w:eastAsia="cs-CZ"/>
          <w:rPrChange w:id="1253" w:author="Vojtěch Bžatek" w:date="2024-05-22T11:54:00Z" w16du:dateUtc="2024-05-22T09:54:00Z">
            <w:rPr>
              <w:sz w:val="22"/>
              <w:szCs w:val="22"/>
              <w:lang w:eastAsia="cs-CZ"/>
            </w:rPr>
          </w:rPrChange>
        </w:rPr>
        <w:t>PoW</w:t>
      </w:r>
      <w:proofErr w:type="spellEnd"/>
      <w:r w:rsidRPr="000252B6">
        <w:rPr>
          <w:i/>
          <w:iCs/>
          <w:sz w:val="22"/>
          <w:szCs w:val="22"/>
          <w:lang w:eastAsia="cs-CZ"/>
          <w:rPrChange w:id="1254" w:author="Vojtěch Bžatek" w:date="2024-05-22T11:54:00Z" w16du:dateUtc="2024-05-22T09:54:00Z">
            <w:rPr>
              <w:sz w:val="22"/>
              <w:szCs w:val="22"/>
              <w:lang w:eastAsia="cs-CZ"/>
            </w:rPr>
          </w:rPrChange>
        </w:rPr>
        <w:t xml:space="preserve"> vyžaduje práci, tedy vnější prvek. Díky této provázanosti je útok na síť náročnější. </w:t>
      </w:r>
      <w:proofErr w:type="spellStart"/>
      <w:r w:rsidRPr="000252B6">
        <w:rPr>
          <w:i/>
          <w:iCs/>
          <w:sz w:val="22"/>
          <w:szCs w:val="22"/>
          <w:lang w:eastAsia="cs-CZ"/>
          <w:rPrChange w:id="1255" w:author="Vojtěch Bžatek" w:date="2024-05-22T11:54:00Z" w16du:dateUtc="2024-05-22T09:54:00Z">
            <w:rPr>
              <w:sz w:val="22"/>
              <w:szCs w:val="22"/>
              <w:lang w:eastAsia="cs-CZ"/>
            </w:rPr>
          </w:rPrChange>
        </w:rPr>
        <w:t>PoW</w:t>
      </w:r>
      <w:proofErr w:type="spellEnd"/>
      <w:r w:rsidRPr="000252B6">
        <w:rPr>
          <w:i/>
          <w:iCs/>
          <w:sz w:val="22"/>
          <w:szCs w:val="22"/>
          <w:lang w:eastAsia="cs-CZ"/>
          <w:rPrChange w:id="1256" w:author="Vojtěch Bžatek" w:date="2024-05-22T11:54:00Z" w16du:dateUtc="2024-05-22T09:54:00Z">
            <w:rPr>
              <w:sz w:val="22"/>
              <w:szCs w:val="22"/>
              <w:lang w:eastAsia="cs-CZ"/>
            </w:rPr>
          </w:rPrChange>
        </w:rPr>
        <w:t xml:space="preserve"> je však náchylný na jiné typy útoků, například 51% útok. </w:t>
      </w:r>
      <w:proofErr w:type="spellStart"/>
      <w:r w:rsidRPr="000252B6">
        <w:rPr>
          <w:i/>
          <w:iCs/>
          <w:sz w:val="22"/>
          <w:szCs w:val="22"/>
          <w:lang w:eastAsia="cs-CZ"/>
          <w:rPrChange w:id="1257" w:author="Vojtěch Bžatek" w:date="2024-05-22T11:54:00Z" w16du:dateUtc="2024-05-22T09:54:00Z">
            <w:rPr>
              <w:sz w:val="22"/>
              <w:szCs w:val="22"/>
              <w:lang w:eastAsia="cs-CZ"/>
            </w:rPr>
          </w:rPrChange>
        </w:rPr>
        <w:t>PoS</w:t>
      </w:r>
      <w:proofErr w:type="spellEnd"/>
      <w:r w:rsidRPr="000252B6">
        <w:rPr>
          <w:i/>
          <w:iCs/>
          <w:sz w:val="22"/>
          <w:szCs w:val="22"/>
          <w:lang w:eastAsia="cs-CZ"/>
          <w:rPrChange w:id="1258" w:author="Vojtěch Bžatek" w:date="2024-05-22T11:54:00Z" w16du:dateUtc="2024-05-22T09:54:00Z">
            <w:rPr>
              <w:sz w:val="22"/>
              <w:szCs w:val="22"/>
              <w:lang w:eastAsia="cs-CZ"/>
            </w:rPr>
          </w:rPrChange>
        </w:rPr>
        <w:t xml:space="preserve">, na druhou stranu, neposkytuje neměnitelnost jako </w:t>
      </w:r>
      <w:proofErr w:type="spellStart"/>
      <w:r w:rsidRPr="000252B6">
        <w:rPr>
          <w:i/>
          <w:iCs/>
          <w:sz w:val="22"/>
          <w:szCs w:val="22"/>
          <w:lang w:eastAsia="cs-CZ"/>
          <w:rPrChange w:id="1259" w:author="Vojtěch Bžatek" w:date="2024-05-22T11:54:00Z" w16du:dateUtc="2024-05-22T09:54:00Z">
            <w:rPr>
              <w:sz w:val="22"/>
              <w:szCs w:val="22"/>
              <w:lang w:eastAsia="cs-CZ"/>
            </w:rPr>
          </w:rPrChange>
        </w:rPr>
        <w:t>PoW</w:t>
      </w:r>
      <w:proofErr w:type="spellEnd"/>
      <w:r w:rsidRPr="000252B6">
        <w:rPr>
          <w:i/>
          <w:iCs/>
          <w:sz w:val="22"/>
          <w:szCs w:val="22"/>
          <w:lang w:eastAsia="cs-CZ"/>
          <w:rPrChange w:id="1260" w:author="Vojtěch Bžatek" w:date="2024-05-22T11:54:00Z" w16du:dateUtc="2024-05-22T09:54:00Z">
            <w:rPr>
              <w:sz w:val="22"/>
              <w:szCs w:val="22"/>
              <w:lang w:eastAsia="cs-CZ"/>
            </w:rPr>
          </w:rPrChange>
        </w:rPr>
        <w:t>.</w:t>
      </w:r>
    </w:p>
    <w:p w14:paraId="0401F5E3" w14:textId="36757577" w:rsidR="00430F0B" w:rsidRPr="005435CE" w:rsidRDefault="00430F0B" w:rsidP="00D04888">
      <w:pPr>
        <w:spacing w:before="0"/>
        <w:ind w:firstLine="397"/>
        <w:jc w:val="both"/>
        <w:rPr>
          <w:sz w:val="22"/>
          <w:szCs w:val="22"/>
          <w:lang w:eastAsia="cs-CZ"/>
        </w:rPr>
      </w:pPr>
      <w:r w:rsidRPr="000252B6">
        <w:rPr>
          <w:i/>
          <w:iCs/>
          <w:sz w:val="22"/>
          <w:szCs w:val="22"/>
          <w:lang w:eastAsia="cs-CZ"/>
          <w:rPrChange w:id="1261" w:author="Vojtěch Bžatek" w:date="2024-05-22T11:54:00Z" w16du:dateUtc="2024-05-22T09:54:00Z">
            <w:rPr>
              <w:sz w:val="22"/>
              <w:szCs w:val="22"/>
              <w:lang w:eastAsia="cs-CZ"/>
            </w:rPr>
          </w:rPrChange>
        </w:rPr>
        <w:t xml:space="preserve">Zpětná neměnitelnost je jednou z nejdůležitějších výhod blockchainu. Díky návaznosti bloků není možné změnit údaje několik bloků dozadu, protože by to změnilo celý řetězec bloků následujících. Zásadní rozdíl je v tom, že pokud chcete měnit minulé záznamy v řetězu s </w:t>
      </w:r>
      <w:proofErr w:type="spellStart"/>
      <w:r w:rsidRPr="000252B6">
        <w:rPr>
          <w:i/>
          <w:iCs/>
          <w:sz w:val="22"/>
          <w:szCs w:val="22"/>
          <w:lang w:eastAsia="cs-CZ"/>
          <w:rPrChange w:id="1262" w:author="Vojtěch Bžatek" w:date="2024-05-22T11:54:00Z" w16du:dateUtc="2024-05-22T09:54:00Z">
            <w:rPr>
              <w:sz w:val="22"/>
              <w:szCs w:val="22"/>
              <w:lang w:eastAsia="cs-CZ"/>
            </w:rPr>
          </w:rPrChange>
        </w:rPr>
        <w:t>PoW</w:t>
      </w:r>
      <w:proofErr w:type="spellEnd"/>
      <w:r w:rsidRPr="000252B6">
        <w:rPr>
          <w:i/>
          <w:iCs/>
          <w:sz w:val="22"/>
          <w:szCs w:val="22"/>
          <w:lang w:eastAsia="cs-CZ"/>
          <w:rPrChange w:id="1263" w:author="Vojtěch Bžatek" w:date="2024-05-22T11:54:00Z" w16du:dateUtc="2024-05-22T09:54:00Z">
            <w:rPr>
              <w:sz w:val="22"/>
              <w:szCs w:val="22"/>
              <w:lang w:eastAsia="cs-CZ"/>
            </w:rPr>
          </w:rPrChange>
        </w:rPr>
        <w:t xml:space="preserve">, bude vás to něco stát. I kdybyste ovládali </w:t>
      </w:r>
      <w:r w:rsidR="00D04888" w:rsidRPr="000252B6">
        <w:rPr>
          <w:i/>
          <w:iCs/>
          <w:sz w:val="22"/>
          <w:szCs w:val="22"/>
          <w:lang w:eastAsia="cs-CZ"/>
          <w:rPrChange w:id="1264" w:author="Vojtěch Bžatek" w:date="2024-05-22T11:54:00Z" w16du:dateUtc="2024-05-22T09:54:00Z">
            <w:rPr>
              <w:sz w:val="22"/>
              <w:szCs w:val="22"/>
              <w:lang w:eastAsia="cs-CZ"/>
            </w:rPr>
          </w:rPrChange>
        </w:rPr>
        <w:t>100 %</w:t>
      </w:r>
      <w:r w:rsidRPr="000252B6">
        <w:rPr>
          <w:i/>
          <w:iCs/>
          <w:sz w:val="22"/>
          <w:szCs w:val="22"/>
          <w:lang w:eastAsia="cs-CZ"/>
          <w:rPrChange w:id="1265" w:author="Vojtěch Bžatek" w:date="2024-05-22T11:54:00Z" w16du:dateUtc="2024-05-22T09:54:00Z">
            <w:rPr>
              <w:sz w:val="22"/>
              <w:szCs w:val="22"/>
              <w:lang w:eastAsia="cs-CZ"/>
            </w:rPr>
          </w:rPrChange>
        </w:rPr>
        <w:t xml:space="preserve"> těžebních strojů v síti, stále musí</w:t>
      </w:r>
      <w:r w:rsidR="00D04888" w:rsidRPr="000252B6">
        <w:rPr>
          <w:i/>
          <w:iCs/>
          <w:sz w:val="22"/>
          <w:szCs w:val="22"/>
          <w:lang w:eastAsia="cs-CZ"/>
          <w:rPrChange w:id="1266" w:author="Vojtěch Bžatek" w:date="2024-05-22T11:54:00Z" w16du:dateUtc="2024-05-22T09:54:00Z">
            <w:rPr>
              <w:sz w:val="22"/>
              <w:szCs w:val="22"/>
              <w:lang w:eastAsia="cs-CZ"/>
            </w:rPr>
          </w:rPrChange>
        </w:rPr>
        <w:t>te</w:t>
      </w:r>
      <w:r w:rsidRPr="000252B6">
        <w:rPr>
          <w:i/>
          <w:iCs/>
          <w:sz w:val="22"/>
          <w:szCs w:val="22"/>
          <w:lang w:eastAsia="cs-CZ"/>
          <w:rPrChange w:id="1267" w:author="Vojtěch Bžatek" w:date="2024-05-22T11:54:00Z" w16du:dateUtc="2024-05-22T09:54:00Z">
            <w:rPr>
              <w:sz w:val="22"/>
              <w:szCs w:val="22"/>
              <w:lang w:eastAsia="cs-CZ"/>
            </w:rPr>
          </w:rPrChange>
        </w:rPr>
        <w:t xml:space="preserve"> těžit, aby</w:t>
      </w:r>
      <w:r w:rsidR="00D04888" w:rsidRPr="000252B6">
        <w:rPr>
          <w:i/>
          <w:iCs/>
          <w:sz w:val="22"/>
          <w:szCs w:val="22"/>
          <w:lang w:eastAsia="cs-CZ"/>
          <w:rPrChange w:id="1268" w:author="Vojtěch Bžatek" w:date="2024-05-22T11:54:00Z" w16du:dateUtc="2024-05-22T09:54:00Z">
            <w:rPr>
              <w:sz w:val="22"/>
              <w:szCs w:val="22"/>
              <w:lang w:eastAsia="cs-CZ"/>
            </w:rPr>
          </w:rPrChange>
        </w:rPr>
        <w:t>ste</w:t>
      </w:r>
      <w:r w:rsidRPr="000252B6">
        <w:rPr>
          <w:i/>
          <w:iCs/>
          <w:sz w:val="22"/>
          <w:szCs w:val="22"/>
          <w:lang w:eastAsia="cs-CZ"/>
          <w:rPrChange w:id="1269" w:author="Vojtěch Bžatek" w:date="2024-05-22T11:54:00Z" w16du:dateUtc="2024-05-22T09:54:00Z">
            <w:rPr>
              <w:sz w:val="22"/>
              <w:szCs w:val="22"/>
              <w:lang w:eastAsia="cs-CZ"/>
            </w:rPr>
          </w:rPrChange>
        </w:rPr>
        <w:t xml:space="preserve"> </w:t>
      </w:r>
      <w:del w:id="1270" w:author="Administrator" w:date="2024-04-29T13:33:00Z">
        <w:r w:rsidRPr="000252B6" w:rsidDel="00FF6B5B">
          <w:rPr>
            <w:i/>
            <w:iCs/>
            <w:sz w:val="22"/>
            <w:szCs w:val="22"/>
            <w:lang w:eastAsia="cs-CZ"/>
            <w:rPrChange w:id="1271" w:author="Vojtěch Bžatek" w:date="2024-05-22T11:54:00Z" w16du:dateUtc="2024-05-22T09:54:00Z">
              <w:rPr>
                <w:sz w:val="22"/>
                <w:szCs w:val="22"/>
                <w:lang w:eastAsia="cs-CZ"/>
              </w:rPr>
            </w:rPrChange>
          </w:rPr>
          <w:delText xml:space="preserve">přepsaly </w:delText>
        </w:r>
      </w:del>
      <w:ins w:id="1272" w:author="Administrator" w:date="2024-04-29T13:33:00Z">
        <w:r w:rsidR="00FF6B5B" w:rsidRPr="000252B6">
          <w:rPr>
            <w:i/>
            <w:iCs/>
            <w:sz w:val="22"/>
            <w:szCs w:val="22"/>
            <w:lang w:eastAsia="cs-CZ"/>
            <w:rPrChange w:id="1273" w:author="Vojtěch Bžatek" w:date="2024-05-22T11:54:00Z" w16du:dateUtc="2024-05-22T09:54:00Z">
              <w:rPr>
                <w:sz w:val="22"/>
                <w:szCs w:val="22"/>
                <w:lang w:eastAsia="cs-CZ"/>
              </w:rPr>
            </w:rPrChange>
          </w:rPr>
          <w:t xml:space="preserve">přepsali </w:t>
        </w:r>
      </w:ins>
      <w:r w:rsidRPr="000252B6">
        <w:rPr>
          <w:i/>
          <w:iCs/>
          <w:sz w:val="22"/>
          <w:szCs w:val="22"/>
          <w:lang w:eastAsia="cs-CZ"/>
          <w:rPrChange w:id="1274" w:author="Vojtěch Bžatek" w:date="2024-05-22T11:54:00Z" w16du:dateUtc="2024-05-22T09:54:00Z">
            <w:rPr>
              <w:sz w:val="22"/>
              <w:szCs w:val="22"/>
              <w:lang w:eastAsia="cs-CZ"/>
            </w:rPr>
          </w:rPrChange>
        </w:rPr>
        <w:t>minulost. To vyžaduje ohromnou a nenávratnou investici. Pokud však souhlasí všichni akt</w:t>
      </w:r>
      <w:ins w:id="1275" w:author="Administrator" w:date="2024-04-29T13:33:00Z">
        <w:r w:rsidR="00FF6B5B" w:rsidRPr="000252B6">
          <w:rPr>
            <w:i/>
            <w:iCs/>
            <w:sz w:val="22"/>
            <w:szCs w:val="22"/>
            <w:lang w:eastAsia="cs-CZ"/>
            <w:rPrChange w:id="1276" w:author="Vojtěch Bžatek" w:date="2024-05-22T11:54:00Z" w16du:dateUtc="2024-05-22T09:54:00Z">
              <w:rPr>
                <w:sz w:val="22"/>
                <w:szCs w:val="22"/>
                <w:lang w:eastAsia="cs-CZ"/>
              </w:rPr>
            </w:rPrChange>
          </w:rPr>
          <w:t>é</w:t>
        </w:r>
      </w:ins>
      <w:del w:id="1277" w:author="Administrator" w:date="2024-04-29T13:33:00Z">
        <w:r w:rsidRPr="000252B6" w:rsidDel="00FF6B5B">
          <w:rPr>
            <w:i/>
            <w:iCs/>
            <w:sz w:val="22"/>
            <w:szCs w:val="22"/>
            <w:lang w:eastAsia="cs-CZ"/>
            <w:rPrChange w:id="1278" w:author="Vojtěch Bžatek" w:date="2024-05-22T11:54:00Z" w16du:dateUtc="2024-05-22T09:54:00Z">
              <w:rPr>
                <w:sz w:val="22"/>
                <w:szCs w:val="22"/>
                <w:lang w:eastAsia="cs-CZ"/>
              </w:rPr>
            </w:rPrChange>
          </w:rPr>
          <w:delText>e</w:delText>
        </w:r>
      </w:del>
      <w:r w:rsidRPr="000252B6">
        <w:rPr>
          <w:i/>
          <w:iCs/>
          <w:sz w:val="22"/>
          <w:szCs w:val="22"/>
          <w:lang w:eastAsia="cs-CZ"/>
          <w:rPrChange w:id="1279" w:author="Vojtěch Bžatek" w:date="2024-05-22T11:54:00Z" w16du:dateUtc="2024-05-22T09:54:00Z">
            <w:rPr>
              <w:sz w:val="22"/>
              <w:szCs w:val="22"/>
              <w:lang w:eastAsia="cs-CZ"/>
            </w:rPr>
          </w:rPrChange>
        </w:rPr>
        <w:t>ř</w:t>
      </w:r>
      <w:ins w:id="1280" w:author="Administrator" w:date="2024-04-29T13:33:00Z">
        <w:r w:rsidR="00FF6B5B" w:rsidRPr="000252B6">
          <w:rPr>
            <w:i/>
            <w:iCs/>
            <w:sz w:val="22"/>
            <w:szCs w:val="22"/>
            <w:lang w:eastAsia="cs-CZ"/>
            <w:rPrChange w:id="1281" w:author="Vojtěch Bžatek" w:date="2024-05-22T11:54:00Z" w16du:dateUtc="2024-05-22T09:54:00Z">
              <w:rPr>
                <w:sz w:val="22"/>
                <w:szCs w:val="22"/>
                <w:lang w:eastAsia="cs-CZ"/>
              </w:rPr>
            </w:rPrChange>
          </w:rPr>
          <w:t>i</w:t>
        </w:r>
      </w:ins>
      <w:del w:id="1282" w:author="Administrator" w:date="2024-04-29T13:33:00Z">
        <w:r w:rsidRPr="000252B6" w:rsidDel="00FF6B5B">
          <w:rPr>
            <w:i/>
            <w:iCs/>
            <w:sz w:val="22"/>
            <w:szCs w:val="22"/>
            <w:lang w:eastAsia="cs-CZ"/>
            <w:rPrChange w:id="1283" w:author="Vojtěch Bžatek" w:date="2024-05-22T11:54:00Z" w16du:dateUtc="2024-05-22T09:54:00Z">
              <w:rPr>
                <w:sz w:val="22"/>
                <w:szCs w:val="22"/>
                <w:lang w:eastAsia="cs-CZ"/>
              </w:rPr>
            </w:rPrChange>
          </w:rPr>
          <w:delText>í</w:delText>
        </w:r>
      </w:del>
      <w:r w:rsidRPr="000252B6">
        <w:rPr>
          <w:i/>
          <w:iCs/>
          <w:sz w:val="22"/>
          <w:szCs w:val="22"/>
          <w:lang w:eastAsia="cs-CZ"/>
          <w:rPrChange w:id="1284" w:author="Vojtěch Bžatek" w:date="2024-05-22T11:54:00Z" w16du:dateUtc="2024-05-22T09:54:00Z">
            <w:rPr>
              <w:sz w:val="22"/>
              <w:szCs w:val="22"/>
              <w:lang w:eastAsia="cs-CZ"/>
            </w:rPr>
          </w:rPrChange>
        </w:rPr>
        <w:t xml:space="preserve"> v </w:t>
      </w:r>
      <w:proofErr w:type="spellStart"/>
      <w:r w:rsidRPr="000252B6">
        <w:rPr>
          <w:i/>
          <w:iCs/>
          <w:sz w:val="22"/>
          <w:szCs w:val="22"/>
          <w:lang w:eastAsia="cs-CZ"/>
          <w:rPrChange w:id="1285" w:author="Vojtěch Bžatek" w:date="2024-05-22T11:54:00Z" w16du:dateUtc="2024-05-22T09:54:00Z">
            <w:rPr>
              <w:sz w:val="22"/>
              <w:szCs w:val="22"/>
              <w:lang w:eastAsia="cs-CZ"/>
            </w:rPr>
          </w:rPrChange>
        </w:rPr>
        <w:t>PoS</w:t>
      </w:r>
      <w:proofErr w:type="spellEnd"/>
      <w:r w:rsidRPr="000252B6">
        <w:rPr>
          <w:i/>
          <w:iCs/>
          <w:sz w:val="22"/>
          <w:szCs w:val="22"/>
          <w:lang w:eastAsia="cs-CZ"/>
          <w:rPrChange w:id="1286" w:author="Vojtěch Bžatek" w:date="2024-05-22T11:54:00Z" w16du:dateUtc="2024-05-22T09:54:00Z">
            <w:rPr>
              <w:sz w:val="22"/>
              <w:szCs w:val="22"/>
              <w:lang w:eastAsia="cs-CZ"/>
            </w:rPr>
          </w:rPrChange>
        </w:rPr>
        <w:t xml:space="preserve"> systému, mohou přepsat minulost bez nákladů.</w:t>
      </w:r>
      <w:r w:rsidR="00D04888">
        <w:rPr>
          <w:sz w:val="22"/>
          <w:szCs w:val="22"/>
          <w:lang w:eastAsia="cs-CZ"/>
        </w:rPr>
        <w:t>“ [</w:t>
      </w:r>
      <w:del w:id="1287" w:author="Vojtěch Bžatek" w:date="2024-05-22T11:57:00Z" w16du:dateUtc="2024-05-22T09:57:00Z">
        <w:r w:rsidR="001452E8" w:rsidDel="000252B6">
          <w:rPr>
            <w:sz w:val="22"/>
            <w:szCs w:val="22"/>
            <w:lang w:eastAsia="cs-CZ"/>
          </w:rPr>
          <w:delText>h</w:delText>
        </w:r>
      </w:del>
      <w:r w:rsidR="001452E8">
        <w:rPr>
          <w:sz w:val="22"/>
          <w:szCs w:val="22"/>
          <w:lang w:eastAsia="cs-CZ"/>
        </w:rPr>
        <w:t>45]</w:t>
      </w:r>
    </w:p>
    <w:p w14:paraId="31D0D70C" w14:textId="4E141B2A" w:rsidR="0016197D" w:rsidRPr="0016197D" w:rsidRDefault="0016197D" w:rsidP="0016197D">
      <w:pPr>
        <w:spacing w:before="0" w:after="0" w:line="240" w:lineRule="auto"/>
        <w:rPr>
          <w:lang w:eastAsia="cs-CZ"/>
        </w:rPr>
      </w:pPr>
      <w:r>
        <w:rPr>
          <w:lang w:eastAsia="cs-CZ"/>
        </w:rPr>
        <w:br w:type="page"/>
      </w:r>
    </w:p>
    <w:p w14:paraId="52B93C5F" w14:textId="5E05FFFD" w:rsidR="00363C12" w:rsidRDefault="00363C12">
      <w:pPr>
        <w:pStyle w:val="Nadpis1"/>
        <w:spacing w:before="240"/>
        <w:pPrChange w:id="1288" w:author="Vojtěch Bžatek" w:date="2024-05-22T05:06:00Z" w16du:dateUtc="2024-05-22T03:06:00Z">
          <w:pPr>
            <w:pStyle w:val="Nadpis1"/>
          </w:pPr>
        </w:pPrChange>
      </w:pPr>
      <w:r>
        <w:lastRenderedPageBreak/>
        <w:tab/>
      </w:r>
      <w:bookmarkStart w:id="1289" w:name="_Toc162785134"/>
      <w:bookmarkStart w:id="1290" w:name="_Toc167245494"/>
      <w:proofErr w:type="spellStart"/>
      <w:r>
        <w:t>Mikroslužba</w:t>
      </w:r>
      <w:proofErr w:type="spellEnd"/>
      <w:r>
        <w:t xml:space="preserve"> zabezpečující technologii blockchain nad logovými </w:t>
      </w:r>
      <w:r w:rsidR="003565DC">
        <w:t>záznamy</w:t>
      </w:r>
      <w:r>
        <w:t xml:space="preserve"> informačního systému.</w:t>
      </w:r>
      <w:bookmarkEnd w:id="1289"/>
      <w:bookmarkEnd w:id="1290"/>
    </w:p>
    <w:p w14:paraId="526EC754" w14:textId="5328358A" w:rsidR="003565DC" w:rsidRPr="003565DC" w:rsidRDefault="003565DC">
      <w:pPr>
        <w:ind w:firstLine="397"/>
        <w:jc w:val="both"/>
        <w:rPr>
          <w:sz w:val="22"/>
          <w:szCs w:val="22"/>
          <w:lang w:eastAsia="cs-CZ"/>
        </w:rPr>
        <w:pPrChange w:id="1291" w:author="Vojtěch Bžatek" w:date="2024-05-22T05:05:00Z" w16du:dateUtc="2024-05-22T03:05:00Z">
          <w:pPr>
            <w:jc w:val="both"/>
          </w:pPr>
        </w:pPrChange>
      </w:pPr>
      <w:r w:rsidRPr="003565DC">
        <w:rPr>
          <w:sz w:val="22"/>
          <w:szCs w:val="22"/>
          <w:lang w:eastAsia="cs-CZ"/>
        </w:rPr>
        <w:t>Tato</w:t>
      </w:r>
      <w:r>
        <w:rPr>
          <w:sz w:val="22"/>
          <w:szCs w:val="22"/>
          <w:lang w:eastAsia="cs-CZ"/>
        </w:rPr>
        <w:t xml:space="preserve"> </w:t>
      </w:r>
      <w:proofErr w:type="spellStart"/>
      <w:r>
        <w:rPr>
          <w:sz w:val="22"/>
          <w:szCs w:val="22"/>
          <w:lang w:eastAsia="cs-CZ"/>
        </w:rPr>
        <w:t>mikroslužba</w:t>
      </w:r>
      <w:proofErr w:type="spellEnd"/>
      <w:r>
        <w:rPr>
          <w:sz w:val="22"/>
          <w:szCs w:val="22"/>
          <w:lang w:eastAsia="cs-CZ"/>
        </w:rPr>
        <w:t xml:space="preserve"> realizuje všechny klíčové vlastnosti </w:t>
      </w:r>
      <w:proofErr w:type="spellStart"/>
      <w:r>
        <w:rPr>
          <w:sz w:val="22"/>
          <w:szCs w:val="22"/>
          <w:lang w:eastAsia="cs-CZ"/>
        </w:rPr>
        <w:t>blockchainové</w:t>
      </w:r>
      <w:proofErr w:type="spellEnd"/>
      <w:r>
        <w:rPr>
          <w:sz w:val="22"/>
          <w:szCs w:val="22"/>
          <w:lang w:eastAsia="cs-CZ"/>
        </w:rPr>
        <w:t xml:space="preserve"> sítě. Přijímá zprávy, logové záznamy, od uživatelů, které ukládá do bloků</w:t>
      </w:r>
      <w:r w:rsidR="002B1E05">
        <w:rPr>
          <w:sz w:val="22"/>
          <w:szCs w:val="22"/>
          <w:lang w:eastAsia="cs-CZ"/>
        </w:rPr>
        <w:t xml:space="preserve"> a </w:t>
      </w:r>
      <w:r>
        <w:rPr>
          <w:sz w:val="22"/>
          <w:szCs w:val="22"/>
          <w:lang w:eastAsia="cs-CZ"/>
        </w:rPr>
        <w:t xml:space="preserve">následně bloky, těžbou zařazuje do řetězu. </w:t>
      </w:r>
      <w:r w:rsidR="006012BB">
        <w:rPr>
          <w:sz w:val="22"/>
          <w:szCs w:val="22"/>
          <w:lang w:eastAsia="cs-CZ"/>
        </w:rPr>
        <w:t>Těžba je realizovaná pomocí „</w:t>
      </w:r>
      <w:proofErr w:type="spellStart"/>
      <w:r w:rsidR="006012BB">
        <w:rPr>
          <w:sz w:val="22"/>
          <w:szCs w:val="22"/>
          <w:lang w:eastAsia="cs-CZ"/>
        </w:rPr>
        <w:t>proof</w:t>
      </w:r>
      <w:proofErr w:type="spellEnd"/>
      <w:r w:rsidR="006012BB">
        <w:rPr>
          <w:sz w:val="22"/>
          <w:szCs w:val="22"/>
          <w:lang w:eastAsia="cs-CZ"/>
        </w:rPr>
        <w:t xml:space="preserve"> </w:t>
      </w:r>
      <w:proofErr w:type="spellStart"/>
      <w:r w:rsidR="006012BB">
        <w:rPr>
          <w:sz w:val="22"/>
          <w:szCs w:val="22"/>
          <w:lang w:eastAsia="cs-CZ"/>
        </w:rPr>
        <w:t>of</w:t>
      </w:r>
      <w:proofErr w:type="spellEnd"/>
      <w:r w:rsidR="006012BB">
        <w:rPr>
          <w:sz w:val="22"/>
          <w:szCs w:val="22"/>
          <w:lang w:eastAsia="cs-CZ"/>
        </w:rPr>
        <w:t xml:space="preserve"> </w:t>
      </w:r>
      <w:proofErr w:type="spellStart"/>
      <w:r w:rsidR="006012BB">
        <w:rPr>
          <w:sz w:val="22"/>
          <w:szCs w:val="22"/>
          <w:lang w:eastAsia="cs-CZ"/>
        </w:rPr>
        <w:t>work</w:t>
      </w:r>
      <w:proofErr w:type="spellEnd"/>
      <w:r w:rsidR="006012BB">
        <w:rPr>
          <w:sz w:val="22"/>
          <w:szCs w:val="22"/>
          <w:lang w:eastAsia="cs-CZ"/>
        </w:rPr>
        <w:t>“ mechanism</w:t>
      </w:r>
      <w:r w:rsidR="0090384C">
        <w:rPr>
          <w:sz w:val="22"/>
          <w:szCs w:val="22"/>
          <w:lang w:eastAsia="cs-CZ"/>
        </w:rPr>
        <w:t>u</w:t>
      </w:r>
      <w:r w:rsidR="006012BB">
        <w:rPr>
          <w:sz w:val="22"/>
          <w:szCs w:val="22"/>
          <w:lang w:eastAsia="cs-CZ"/>
        </w:rPr>
        <w:t xml:space="preserve">, který </w:t>
      </w:r>
      <w:r w:rsidR="00586AB6">
        <w:rPr>
          <w:sz w:val="22"/>
          <w:szCs w:val="22"/>
          <w:lang w:eastAsia="cs-CZ"/>
        </w:rPr>
        <w:t>byl</w:t>
      </w:r>
      <w:r w:rsidR="006012BB">
        <w:rPr>
          <w:sz w:val="22"/>
          <w:szCs w:val="22"/>
          <w:lang w:eastAsia="cs-CZ"/>
        </w:rPr>
        <w:t xml:space="preserve"> popsán v předchozí kapitole. Síť by se měla s</w:t>
      </w:r>
      <w:r>
        <w:rPr>
          <w:sz w:val="22"/>
          <w:szCs w:val="22"/>
          <w:lang w:eastAsia="cs-CZ"/>
        </w:rPr>
        <w:t>klád</w:t>
      </w:r>
      <w:r w:rsidR="006012BB">
        <w:rPr>
          <w:sz w:val="22"/>
          <w:szCs w:val="22"/>
          <w:lang w:eastAsia="cs-CZ"/>
        </w:rPr>
        <w:t>at</w:t>
      </w:r>
      <w:r>
        <w:rPr>
          <w:sz w:val="22"/>
          <w:szCs w:val="22"/>
          <w:lang w:eastAsia="cs-CZ"/>
        </w:rPr>
        <w:t xml:space="preserve"> z minimálně tří uzlů</w:t>
      </w:r>
      <w:del w:id="1292" w:author="Administrator" w:date="2024-04-29T13:34:00Z">
        <w:r w:rsidDel="00FF6B5B">
          <w:rPr>
            <w:sz w:val="22"/>
            <w:szCs w:val="22"/>
            <w:lang w:eastAsia="cs-CZ"/>
          </w:rPr>
          <w:delText xml:space="preserve"> sítě</w:delText>
        </w:r>
      </w:del>
      <w:r w:rsidR="006012BB">
        <w:rPr>
          <w:sz w:val="22"/>
          <w:szCs w:val="22"/>
          <w:lang w:eastAsia="cs-CZ"/>
        </w:rPr>
        <w:t xml:space="preserve">, protože </w:t>
      </w:r>
      <w:r w:rsidR="00DB70F3">
        <w:rPr>
          <w:sz w:val="22"/>
          <w:szCs w:val="22"/>
          <w:lang w:eastAsia="cs-CZ"/>
        </w:rPr>
        <w:t xml:space="preserve">k zajištění konsenzu o pravosti řetězu je </w:t>
      </w:r>
      <w:r w:rsidR="006012BB">
        <w:rPr>
          <w:sz w:val="22"/>
          <w:szCs w:val="22"/>
          <w:lang w:eastAsia="cs-CZ"/>
        </w:rPr>
        <w:t>v případě odlišnosti uložených řetězů potřeba nadpoloviční většina k určení toho správného.</w:t>
      </w:r>
      <w:r w:rsidR="0006482C">
        <w:rPr>
          <w:sz w:val="22"/>
          <w:szCs w:val="22"/>
          <w:lang w:eastAsia="cs-CZ"/>
        </w:rPr>
        <w:t xml:space="preserve"> </w:t>
      </w:r>
    </w:p>
    <w:p w14:paraId="274DE8DF" w14:textId="6C9960D7" w:rsidR="00363C12" w:rsidRDefault="00363C12" w:rsidP="0006482C">
      <w:pPr>
        <w:pStyle w:val="Nadpis2"/>
      </w:pPr>
      <w:bookmarkStart w:id="1293" w:name="_Toc162785135"/>
      <w:bookmarkStart w:id="1294" w:name="_Toc167245495"/>
      <w:r>
        <w:t>Popis jednotlivých částí</w:t>
      </w:r>
      <w:bookmarkEnd w:id="1293"/>
      <w:bookmarkEnd w:id="1294"/>
    </w:p>
    <w:p w14:paraId="72EB7D1D" w14:textId="3C35A708" w:rsidR="00363C12" w:rsidRDefault="0006482C" w:rsidP="008175AD">
      <w:pPr>
        <w:pStyle w:val="Nadpis3-pododdl"/>
      </w:pPr>
      <w:bookmarkStart w:id="1295" w:name="_Toc167245496"/>
      <w:r>
        <w:t>Uzel</w:t>
      </w:r>
      <w:bookmarkEnd w:id="1295"/>
    </w:p>
    <w:p w14:paraId="09287E73" w14:textId="19B775E2" w:rsidR="003565DC" w:rsidRPr="0006482C" w:rsidRDefault="0006482C">
      <w:pPr>
        <w:ind w:firstLine="397"/>
        <w:jc w:val="both"/>
        <w:rPr>
          <w:sz w:val="22"/>
          <w:szCs w:val="22"/>
        </w:rPr>
        <w:pPrChange w:id="1296" w:author="Vojtěch Bžatek" w:date="2024-05-22T05:05:00Z" w16du:dateUtc="2024-05-22T03:05:00Z">
          <w:pPr>
            <w:jc w:val="both"/>
          </w:pPr>
        </w:pPrChange>
      </w:pPr>
      <w:r w:rsidRPr="0006482C">
        <w:rPr>
          <w:sz w:val="22"/>
          <w:szCs w:val="22"/>
        </w:rPr>
        <w:t>Základním stavebním prvkem sítě je uzel, anglicky „node“. Ten zajišťuje veškeré operace s řetězem. Přijímá pro něj data, poskytuje je ostatním uzlům, provádí těžbu, iniciuje těžbu v ostatní</w:t>
      </w:r>
      <w:ins w:id="1297" w:author="Administrator" w:date="2024-04-29T13:34:00Z">
        <w:r w:rsidR="00FF6B5B">
          <w:rPr>
            <w:sz w:val="22"/>
            <w:szCs w:val="22"/>
          </w:rPr>
          <w:t>ch</w:t>
        </w:r>
      </w:ins>
      <w:del w:id="1298" w:author="Administrator" w:date="2024-04-29T13:34:00Z">
        <w:r w:rsidRPr="0006482C" w:rsidDel="00FF6B5B">
          <w:rPr>
            <w:sz w:val="22"/>
            <w:szCs w:val="22"/>
          </w:rPr>
          <w:delText>m</w:delText>
        </w:r>
      </w:del>
      <w:r w:rsidRPr="0006482C">
        <w:rPr>
          <w:sz w:val="22"/>
          <w:szCs w:val="22"/>
        </w:rPr>
        <w:t xml:space="preserve"> uzlech, vyhodnocuje výsledky těžby</w:t>
      </w:r>
      <w:r w:rsidR="002B1E05">
        <w:rPr>
          <w:sz w:val="22"/>
          <w:szCs w:val="22"/>
        </w:rPr>
        <w:t xml:space="preserve"> a </w:t>
      </w:r>
      <w:r w:rsidRPr="0006482C">
        <w:rPr>
          <w:sz w:val="22"/>
          <w:szCs w:val="22"/>
        </w:rPr>
        <w:t>vytěžené bloky ukládá do řetězu. Samozřejmě data dokáže nejen ukládat, ale také poskytovat na vyžádání.</w:t>
      </w:r>
      <w:r w:rsidR="0041471B">
        <w:rPr>
          <w:sz w:val="22"/>
          <w:szCs w:val="22"/>
        </w:rPr>
        <w:t xml:space="preserve"> </w:t>
      </w:r>
      <w:ins w:id="1299" w:author="Vojtěch Bžatek" w:date="2024-05-21T12:23:00Z" w16du:dateUtc="2024-05-21T10:23:00Z">
        <w:r w:rsidR="00FD7C29">
          <w:rPr>
            <w:sz w:val="22"/>
            <w:szCs w:val="22"/>
          </w:rPr>
          <w:t xml:space="preserve">Pro implementaci uzlu byl využit </w:t>
        </w:r>
      </w:ins>
      <w:ins w:id="1300" w:author="Vojtěch Bžatek" w:date="2024-05-21T12:24:00Z" w16du:dateUtc="2024-05-21T10:24:00Z">
        <w:r w:rsidR="00FD7C29">
          <w:rPr>
            <w:sz w:val="22"/>
            <w:szCs w:val="22"/>
          </w:rPr>
          <w:t xml:space="preserve">Python </w:t>
        </w:r>
      </w:ins>
      <w:ins w:id="1301" w:author="Vojtěch Bžatek" w:date="2024-05-21T12:23:00Z" w16du:dateUtc="2024-05-21T10:23:00Z">
        <w:r w:rsidR="00FD7C29">
          <w:rPr>
            <w:sz w:val="22"/>
            <w:szCs w:val="22"/>
          </w:rPr>
          <w:t>server na p</w:t>
        </w:r>
      </w:ins>
      <w:ins w:id="1302" w:author="Vojtěch Bžatek" w:date="2024-05-21T12:24:00Z" w16du:dateUtc="2024-05-21T10:24:00Z">
        <w:r w:rsidR="00FD7C29">
          <w:rPr>
            <w:sz w:val="22"/>
            <w:szCs w:val="22"/>
          </w:rPr>
          <w:t xml:space="preserve">latformě </w:t>
        </w:r>
        <w:proofErr w:type="spellStart"/>
        <w:r w:rsidR="00FD7C29">
          <w:rPr>
            <w:sz w:val="22"/>
            <w:szCs w:val="22"/>
          </w:rPr>
          <w:t>Tornado</w:t>
        </w:r>
        <w:proofErr w:type="spellEnd"/>
        <w:r w:rsidR="00FD7C29">
          <w:rPr>
            <w:sz w:val="22"/>
            <w:szCs w:val="22"/>
          </w:rPr>
          <w:t xml:space="preserve">. </w:t>
        </w:r>
      </w:ins>
      <w:commentRangeStart w:id="1303"/>
      <w:del w:id="1304" w:author="Vojtěch Bžatek" w:date="2024-05-21T12:24:00Z" w16du:dateUtc="2024-05-21T10:24:00Z">
        <w:r w:rsidR="0041471B" w:rsidDel="00FD7C29">
          <w:rPr>
            <w:sz w:val="22"/>
            <w:szCs w:val="22"/>
          </w:rPr>
          <w:delText>Konkrétně se jedná o</w:delText>
        </w:r>
      </w:del>
      <w:ins w:id="1305" w:author="Administrator" w:date="2024-04-29T13:34:00Z">
        <w:del w:id="1306" w:author="Vojtěch Bžatek" w:date="2024-05-21T12:24:00Z" w16du:dateUtc="2024-05-21T10:24:00Z">
          <w:r w:rsidR="00FF6B5B" w:rsidDel="00FD7C29">
            <w:rPr>
              <w:sz w:val="22"/>
              <w:szCs w:val="22"/>
            </w:rPr>
            <w:delText> </w:delText>
          </w:r>
        </w:del>
      </w:ins>
      <w:del w:id="1307" w:author="Vojtěch Bžatek" w:date="2024-05-21T12:24:00Z" w16du:dateUtc="2024-05-21T10:24:00Z">
        <w:r w:rsidR="0041471B" w:rsidDel="00FD7C29">
          <w:rPr>
            <w:sz w:val="22"/>
            <w:szCs w:val="22"/>
          </w:rPr>
          <w:delText xml:space="preserve"> </w:delText>
        </w:r>
        <w:r w:rsidR="00586AB6" w:rsidDel="00FD7C29">
          <w:rPr>
            <w:sz w:val="22"/>
            <w:szCs w:val="22"/>
          </w:rPr>
          <w:delText>P</w:delText>
        </w:r>
        <w:r w:rsidR="0041471B" w:rsidDel="00FD7C29">
          <w:rPr>
            <w:sz w:val="22"/>
            <w:szCs w:val="22"/>
          </w:rPr>
          <w:delText>ython tornado server.</w:delText>
        </w:r>
        <w:commentRangeEnd w:id="1303"/>
        <w:r w:rsidR="00FF6B5B" w:rsidDel="00FD7C29">
          <w:rPr>
            <w:rStyle w:val="Odkaznakoment"/>
          </w:rPr>
          <w:commentReference w:id="1303"/>
        </w:r>
        <w:r w:rsidR="00D5005F" w:rsidDel="00FD7C29">
          <w:rPr>
            <w:sz w:val="22"/>
            <w:szCs w:val="22"/>
          </w:rPr>
          <w:delText xml:space="preserve"> </w:delText>
        </w:r>
      </w:del>
      <w:r w:rsidR="008071C9">
        <w:rPr>
          <w:sz w:val="22"/>
          <w:szCs w:val="22"/>
        </w:rPr>
        <w:t>Při spuštění serveru se načte konfigurační soubor. V něm jsou pro něj informace o sousedním uzlu</w:t>
      </w:r>
      <w:r w:rsidR="002B1E05">
        <w:rPr>
          <w:sz w:val="22"/>
          <w:szCs w:val="22"/>
        </w:rPr>
        <w:t xml:space="preserve"> a </w:t>
      </w:r>
      <w:r w:rsidR="008071C9">
        <w:rPr>
          <w:sz w:val="22"/>
          <w:szCs w:val="22"/>
        </w:rPr>
        <w:t xml:space="preserve">náročnosti těžby. </w:t>
      </w:r>
      <w:r w:rsidR="005C6BBF">
        <w:rPr>
          <w:sz w:val="22"/>
          <w:szCs w:val="22"/>
        </w:rPr>
        <w:t xml:space="preserve">Také se </w:t>
      </w:r>
      <w:proofErr w:type="gramStart"/>
      <w:r w:rsidR="005C6BBF">
        <w:rPr>
          <w:sz w:val="22"/>
          <w:szCs w:val="22"/>
        </w:rPr>
        <w:t>vytvoří</w:t>
      </w:r>
      <w:proofErr w:type="gramEnd"/>
      <w:r w:rsidR="005C6BBF">
        <w:rPr>
          <w:sz w:val="22"/>
          <w:szCs w:val="22"/>
        </w:rPr>
        <w:t xml:space="preserve"> tabulka uzlů v síti, kter</w:t>
      </w:r>
      <w:r w:rsidR="00586AB6">
        <w:rPr>
          <w:sz w:val="22"/>
          <w:szCs w:val="22"/>
        </w:rPr>
        <w:t>á</w:t>
      </w:r>
      <w:r w:rsidR="005C6BBF">
        <w:rPr>
          <w:sz w:val="22"/>
          <w:szCs w:val="22"/>
        </w:rPr>
        <w:t xml:space="preserve"> je pro začátek prázdná</w:t>
      </w:r>
      <w:r w:rsidR="002B1E05">
        <w:rPr>
          <w:sz w:val="22"/>
          <w:szCs w:val="22"/>
        </w:rPr>
        <w:t xml:space="preserve"> a </w:t>
      </w:r>
      <w:r w:rsidR="005C6BBF">
        <w:rPr>
          <w:sz w:val="22"/>
          <w:szCs w:val="22"/>
        </w:rPr>
        <w:t>rozšiřuje se postupně, jak uzel získává informace o dalších uzlech</w:t>
      </w:r>
      <w:r w:rsidR="00586AB6">
        <w:rPr>
          <w:sz w:val="22"/>
          <w:szCs w:val="22"/>
        </w:rPr>
        <w:t xml:space="preserve"> v síti</w:t>
      </w:r>
      <w:r w:rsidR="005C6BBF">
        <w:rPr>
          <w:sz w:val="22"/>
          <w:szCs w:val="22"/>
        </w:rPr>
        <w:t xml:space="preserve">. </w:t>
      </w:r>
      <w:r w:rsidR="00D5005F">
        <w:rPr>
          <w:sz w:val="22"/>
          <w:szCs w:val="22"/>
        </w:rPr>
        <w:t xml:space="preserve">Uzel </w:t>
      </w:r>
      <w:r w:rsidR="00D5005F" w:rsidRPr="008175AD">
        <w:rPr>
          <w:sz w:val="22"/>
          <w:szCs w:val="22"/>
        </w:rPr>
        <w:t xml:space="preserve">má 11 </w:t>
      </w:r>
      <w:r w:rsidR="00D5005F" w:rsidRPr="008175AD">
        <w:rPr>
          <w:sz w:val="22"/>
          <w:szCs w:val="22"/>
          <w:rPrChange w:id="1308" w:author="Vojtěch Bžatek" w:date="2024-05-22T05:06:00Z" w16du:dateUtc="2024-05-22T03:06:00Z">
            <w:rPr>
              <w:color w:val="FF0000"/>
              <w:sz w:val="22"/>
              <w:szCs w:val="22"/>
            </w:rPr>
          </w:rPrChange>
        </w:rPr>
        <w:t>koncových bodů</w:t>
      </w:r>
      <w:r w:rsidR="00D5005F" w:rsidRPr="008175AD">
        <w:rPr>
          <w:sz w:val="22"/>
          <w:szCs w:val="22"/>
        </w:rPr>
        <w:t xml:space="preserve">. Ty používá pro komunikaci jak s klientem, tak i s dalšími uzly v síti. Jednotlivé </w:t>
      </w:r>
      <w:r w:rsidR="00D5005F" w:rsidRPr="008175AD">
        <w:rPr>
          <w:sz w:val="22"/>
          <w:szCs w:val="22"/>
          <w:rPrChange w:id="1309" w:author="Vojtěch Bžatek" w:date="2024-05-22T05:06:00Z" w16du:dateUtc="2024-05-22T03:06:00Z">
            <w:rPr>
              <w:color w:val="FF0000"/>
              <w:sz w:val="22"/>
              <w:szCs w:val="22"/>
            </w:rPr>
          </w:rPrChange>
        </w:rPr>
        <w:t xml:space="preserve">koncové body </w:t>
      </w:r>
      <w:r w:rsidR="00D5005F" w:rsidRPr="008175AD">
        <w:rPr>
          <w:sz w:val="22"/>
          <w:szCs w:val="22"/>
        </w:rPr>
        <w:t xml:space="preserve">jsou popsány </w:t>
      </w:r>
      <w:r w:rsidR="00D5005F">
        <w:rPr>
          <w:sz w:val="22"/>
          <w:szCs w:val="22"/>
        </w:rPr>
        <w:t>níže v kapitole „Funkcionality uzlu“</w:t>
      </w:r>
      <w:r w:rsidR="005C6BBF">
        <w:rPr>
          <w:sz w:val="22"/>
          <w:szCs w:val="22"/>
        </w:rPr>
        <w:t>.</w:t>
      </w:r>
    </w:p>
    <w:p w14:paraId="5D952AFE" w14:textId="00FF9FA2" w:rsidR="0006482C" w:rsidRDefault="00363C12" w:rsidP="008175AD">
      <w:pPr>
        <w:pStyle w:val="Nadpis3-pododdl"/>
      </w:pPr>
      <w:bookmarkStart w:id="1310" w:name="_Toc167245497"/>
      <w:r>
        <w:t>Klient/</w:t>
      </w:r>
      <w:r w:rsidR="00586AB6">
        <w:t>http dotazy</w:t>
      </w:r>
      <w:bookmarkEnd w:id="1310"/>
    </w:p>
    <w:p w14:paraId="22EB6C8D" w14:textId="10932927" w:rsidR="005C1101" w:rsidRDefault="0006482C">
      <w:pPr>
        <w:spacing w:before="0" w:after="120"/>
        <w:jc w:val="both"/>
        <w:rPr>
          <w:sz w:val="22"/>
          <w:szCs w:val="22"/>
        </w:rPr>
        <w:pPrChange w:id="1311" w:author="Vojtěch Bžatek" w:date="2024-05-22T05:06:00Z" w16du:dateUtc="2024-05-22T03:06:00Z">
          <w:pPr>
            <w:spacing w:before="0" w:after="0"/>
            <w:jc w:val="both"/>
          </w:pPr>
        </w:pPrChange>
      </w:pPr>
      <w:r>
        <w:rPr>
          <w:sz w:val="22"/>
          <w:szCs w:val="22"/>
        </w:rPr>
        <w:t xml:space="preserve">Klientská část může nabývat různých podob. Uživatel/klient poskytuje </w:t>
      </w:r>
      <w:r w:rsidR="005C1101">
        <w:rPr>
          <w:sz w:val="22"/>
          <w:szCs w:val="22"/>
        </w:rPr>
        <w:t xml:space="preserve">uzlu data pomocí http požadavku. Může tak dělat buď manuálně, nebo pomocí skriptu, který periodicky zasílá data do sítě. Tento </w:t>
      </w:r>
      <w:del w:id="1312" w:author="Administrator" w:date="2024-04-29T13:36:00Z">
        <w:r w:rsidR="005C1101" w:rsidDel="00FF6B5B">
          <w:rPr>
            <w:sz w:val="22"/>
            <w:szCs w:val="22"/>
          </w:rPr>
          <w:delText>script</w:delText>
        </w:r>
      </w:del>
      <w:ins w:id="1313" w:author="Administrator" w:date="2024-04-29T13:36:00Z">
        <w:r w:rsidR="00FF6B5B">
          <w:rPr>
            <w:sz w:val="22"/>
            <w:szCs w:val="22"/>
          </w:rPr>
          <w:t>skript</w:t>
        </w:r>
      </w:ins>
      <w:r w:rsidR="005C1101">
        <w:rPr>
          <w:sz w:val="22"/>
          <w:szCs w:val="22"/>
        </w:rPr>
        <w:t xml:space="preserve"> je přiložen ve zdrojových kódech</w:t>
      </w:r>
      <w:r w:rsidR="002B1E05">
        <w:rPr>
          <w:sz w:val="22"/>
          <w:szCs w:val="22"/>
        </w:rPr>
        <w:t xml:space="preserve"> a </w:t>
      </w:r>
      <w:r w:rsidR="005C1101">
        <w:rPr>
          <w:sz w:val="22"/>
          <w:szCs w:val="22"/>
        </w:rPr>
        <w:t xml:space="preserve">je možné jej </w:t>
      </w:r>
      <w:r w:rsidR="00586AB6">
        <w:rPr>
          <w:sz w:val="22"/>
          <w:szCs w:val="22"/>
        </w:rPr>
        <w:t xml:space="preserve">pro </w:t>
      </w:r>
      <w:proofErr w:type="spellStart"/>
      <w:r w:rsidR="005C1101">
        <w:rPr>
          <w:sz w:val="22"/>
          <w:szCs w:val="22"/>
        </w:rPr>
        <w:t>mikroslužb</w:t>
      </w:r>
      <w:r w:rsidR="00586AB6">
        <w:rPr>
          <w:sz w:val="22"/>
          <w:szCs w:val="22"/>
        </w:rPr>
        <w:t>u</w:t>
      </w:r>
      <w:proofErr w:type="spellEnd"/>
      <w:r w:rsidR="005C1101">
        <w:rPr>
          <w:sz w:val="22"/>
          <w:szCs w:val="22"/>
        </w:rPr>
        <w:t xml:space="preserve"> použít.</w:t>
      </w:r>
    </w:p>
    <w:p w14:paraId="335BAE63" w14:textId="3C905BD8" w:rsidR="0006482C" w:rsidDel="008175AD" w:rsidRDefault="005C1101">
      <w:pPr>
        <w:spacing w:before="0" w:after="120"/>
        <w:ind w:firstLine="397"/>
        <w:jc w:val="both"/>
        <w:rPr>
          <w:del w:id="1314" w:author="Vojtěch Bžatek" w:date="2024-05-22T05:07:00Z" w16du:dateUtc="2024-05-22T03:07:00Z"/>
          <w:sz w:val="22"/>
          <w:szCs w:val="22"/>
        </w:rPr>
        <w:pPrChange w:id="1315" w:author="Vojtěch Bžatek" w:date="2024-05-22T05:06:00Z" w16du:dateUtc="2024-05-22T03:06:00Z">
          <w:pPr>
            <w:spacing w:before="0" w:after="0"/>
            <w:ind w:firstLine="397"/>
            <w:jc w:val="both"/>
          </w:pPr>
        </w:pPrChange>
      </w:pPr>
      <w:r>
        <w:rPr>
          <w:sz w:val="22"/>
          <w:szCs w:val="22"/>
        </w:rPr>
        <w:t>Kromě samotného odeslání dat, uživatel také může od uzlu získat řetěz, data v něm, pro další využití.</w:t>
      </w:r>
      <w:ins w:id="1316" w:author="Vojtěch Bžatek" w:date="2024-05-22T05:07:00Z" w16du:dateUtc="2024-05-22T03:07:00Z">
        <w:r w:rsidR="008175AD">
          <w:rPr>
            <w:sz w:val="22"/>
            <w:szCs w:val="22"/>
          </w:rPr>
          <w:t xml:space="preserve"> </w:t>
        </w:r>
      </w:ins>
    </w:p>
    <w:p w14:paraId="0118E7E4" w14:textId="731BC072" w:rsidR="005C1101" w:rsidRDefault="005C1101">
      <w:pPr>
        <w:spacing w:before="0" w:after="120"/>
        <w:ind w:firstLine="397"/>
        <w:jc w:val="both"/>
        <w:rPr>
          <w:sz w:val="22"/>
          <w:szCs w:val="22"/>
        </w:rPr>
        <w:pPrChange w:id="1317" w:author="Vojtěch Bžatek" w:date="2024-05-22T05:07:00Z" w16du:dateUtc="2024-05-22T03:07:00Z">
          <w:pPr>
            <w:spacing w:before="0" w:after="0"/>
            <w:ind w:firstLine="397"/>
            <w:jc w:val="both"/>
          </w:pPr>
        </w:pPrChange>
      </w:pPr>
      <w:r>
        <w:rPr>
          <w:sz w:val="22"/>
          <w:szCs w:val="22"/>
        </w:rPr>
        <w:t xml:space="preserve">Tato </w:t>
      </w:r>
      <w:proofErr w:type="spellStart"/>
      <w:r>
        <w:rPr>
          <w:sz w:val="22"/>
          <w:szCs w:val="22"/>
        </w:rPr>
        <w:t>mikroslužba</w:t>
      </w:r>
      <w:proofErr w:type="spellEnd"/>
      <w:r>
        <w:rPr>
          <w:sz w:val="22"/>
          <w:szCs w:val="22"/>
        </w:rPr>
        <w:t xml:space="preserve"> je nastavená tak, že zahájení těžby iniciuje uživatel. Tedy zasláním specifického http požadavku jakémukoliv uzlu v síti spustí těžení na všech uzlech v síti.</w:t>
      </w:r>
    </w:p>
    <w:p w14:paraId="0CE57B3D" w14:textId="7299FC17" w:rsidR="005C1101" w:rsidRDefault="005C1101" w:rsidP="00E11A87">
      <w:pPr>
        <w:spacing w:before="0" w:after="0"/>
        <w:ind w:firstLine="397"/>
        <w:jc w:val="both"/>
        <w:rPr>
          <w:sz w:val="22"/>
          <w:szCs w:val="22"/>
        </w:rPr>
      </w:pPr>
      <w:r>
        <w:rPr>
          <w:sz w:val="22"/>
          <w:szCs w:val="22"/>
        </w:rPr>
        <w:t>Klient</w:t>
      </w:r>
      <w:del w:id="1318" w:author="Vojtěch Bžatek" w:date="2024-05-22T05:07:00Z" w16du:dateUtc="2024-05-22T03:07:00Z">
        <w:r w:rsidDel="008175AD">
          <w:rPr>
            <w:sz w:val="22"/>
            <w:szCs w:val="22"/>
          </w:rPr>
          <w:delText xml:space="preserve"> také</w:delText>
        </w:r>
      </w:del>
      <w:r>
        <w:rPr>
          <w:sz w:val="22"/>
          <w:szCs w:val="22"/>
        </w:rPr>
        <w:t xml:space="preserve"> má</w:t>
      </w:r>
      <w:ins w:id="1319" w:author="Vojtěch Bžatek" w:date="2024-05-22T05:07:00Z" w16du:dateUtc="2024-05-22T03:07:00Z">
        <w:r w:rsidR="008175AD">
          <w:rPr>
            <w:sz w:val="22"/>
            <w:szCs w:val="22"/>
          </w:rPr>
          <w:t xml:space="preserve"> také</w:t>
        </w:r>
      </w:ins>
      <w:r>
        <w:rPr>
          <w:sz w:val="22"/>
          <w:szCs w:val="22"/>
        </w:rPr>
        <w:t xml:space="preserve"> možnost poslat požadavek na vyhodnocení řetězů v síti. Jednotlivé uzly se chovají víceméně nezávisle až právě do doby, kdy přijde příkaz, aby uzly svoje řetězy sjednotili. Tím se právě eliminuje možná nežádoucí aktivita útočníka, nebo v krajních příkazech kolize při komunikaci mezi uzly.</w:t>
      </w:r>
    </w:p>
    <w:p w14:paraId="42792416" w14:textId="32AE25F1" w:rsidR="00E11A87" w:rsidRDefault="00E11A87">
      <w:pPr>
        <w:spacing w:before="0" w:after="0" w:line="240" w:lineRule="auto"/>
        <w:rPr>
          <w:sz w:val="22"/>
          <w:szCs w:val="22"/>
        </w:rPr>
      </w:pPr>
      <w:r>
        <w:rPr>
          <w:sz w:val="22"/>
          <w:szCs w:val="22"/>
        </w:rPr>
        <w:br w:type="page"/>
      </w:r>
    </w:p>
    <w:p w14:paraId="4C012265" w14:textId="0613F040" w:rsidR="005C1101" w:rsidRPr="0006482C" w:rsidRDefault="005C1101" w:rsidP="00E11A87">
      <w:pPr>
        <w:spacing w:before="0"/>
        <w:ind w:firstLine="397"/>
        <w:jc w:val="both"/>
        <w:rPr>
          <w:sz w:val="22"/>
          <w:szCs w:val="22"/>
        </w:rPr>
      </w:pPr>
      <w:r>
        <w:rPr>
          <w:sz w:val="22"/>
          <w:szCs w:val="22"/>
        </w:rPr>
        <w:lastRenderedPageBreak/>
        <w:t>Zahájení těžby</w:t>
      </w:r>
      <w:r w:rsidR="002B1E05">
        <w:rPr>
          <w:sz w:val="22"/>
          <w:szCs w:val="22"/>
        </w:rPr>
        <w:t xml:space="preserve"> a </w:t>
      </w:r>
      <w:r>
        <w:rPr>
          <w:sz w:val="22"/>
          <w:szCs w:val="22"/>
        </w:rPr>
        <w:t>vyhodnocení řetězu jsou pokyny, které by teoreticky ve své</w:t>
      </w:r>
      <w:r w:rsidR="000D116A">
        <w:rPr>
          <w:sz w:val="22"/>
          <w:szCs w:val="22"/>
        </w:rPr>
        <w:t>m</w:t>
      </w:r>
      <w:r>
        <w:rPr>
          <w:sz w:val="22"/>
          <w:szCs w:val="22"/>
        </w:rPr>
        <w:t xml:space="preserve"> důsledku neměl dávat libovolný uživatel, ale měly by být </w:t>
      </w:r>
      <w:r w:rsidR="000D116A">
        <w:rPr>
          <w:sz w:val="22"/>
          <w:szCs w:val="22"/>
        </w:rPr>
        <w:t xml:space="preserve">autonomními součástmi uzlů. Pro tuto </w:t>
      </w:r>
      <w:proofErr w:type="spellStart"/>
      <w:r w:rsidR="000D116A">
        <w:rPr>
          <w:sz w:val="22"/>
          <w:szCs w:val="22"/>
        </w:rPr>
        <w:t>mikroslužbu</w:t>
      </w:r>
      <w:proofErr w:type="spellEnd"/>
      <w:r w:rsidR="000D116A">
        <w:rPr>
          <w:sz w:val="22"/>
          <w:szCs w:val="22"/>
        </w:rPr>
        <w:t xml:space="preserve"> jsem se rozhodl tak neučinit, protože díky manuálním příkazům </w:t>
      </w:r>
      <w:proofErr w:type="gramStart"/>
      <w:r w:rsidR="000D116A">
        <w:rPr>
          <w:sz w:val="22"/>
          <w:szCs w:val="22"/>
        </w:rPr>
        <w:t>dokáž</w:t>
      </w:r>
      <w:r w:rsidR="004439FE">
        <w:rPr>
          <w:sz w:val="22"/>
          <w:szCs w:val="22"/>
        </w:rPr>
        <w:t>i</w:t>
      </w:r>
      <w:proofErr w:type="gramEnd"/>
      <w:r w:rsidR="000D116A">
        <w:rPr>
          <w:sz w:val="22"/>
          <w:szCs w:val="22"/>
        </w:rPr>
        <w:t xml:space="preserve"> lépe demonstrovat jejich činnost. Více na toto téma je uvedeno v kapitole „Možnosti dalšího rozvoje“.</w:t>
      </w:r>
    </w:p>
    <w:p w14:paraId="5AA638FF" w14:textId="59BF4CA1" w:rsidR="00363C12" w:rsidRDefault="00D5005F" w:rsidP="000B501F">
      <w:pPr>
        <w:pStyle w:val="Nadpis2"/>
      </w:pPr>
      <w:bookmarkStart w:id="1320" w:name="_Toc162785136"/>
      <w:bookmarkStart w:id="1321" w:name="_Toc167245498"/>
      <w:r>
        <w:t>F</w:t>
      </w:r>
      <w:r w:rsidR="00363C12">
        <w:t>unkcionalit</w:t>
      </w:r>
      <w:r>
        <w:t>y</w:t>
      </w:r>
      <w:r w:rsidR="00363C12">
        <w:t xml:space="preserve"> </w:t>
      </w:r>
      <w:bookmarkEnd w:id="1320"/>
      <w:r>
        <w:t>uzlu</w:t>
      </w:r>
      <w:bookmarkEnd w:id="1321"/>
    </w:p>
    <w:p w14:paraId="7ADCB107" w14:textId="5B60901F" w:rsidR="0041471B" w:rsidRDefault="0041471B" w:rsidP="008175AD">
      <w:pPr>
        <w:pStyle w:val="Nadpis3-pododdl"/>
        <w:rPr>
          <w:lang w:eastAsia="cs-CZ"/>
        </w:rPr>
      </w:pPr>
      <w:bookmarkStart w:id="1322" w:name="_Toc167245499"/>
      <w:r>
        <w:rPr>
          <w:lang w:eastAsia="cs-CZ"/>
        </w:rPr>
        <w:t>Třída Blockchain</w:t>
      </w:r>
      <w:bookmarkEnd w:id="1322"/>
    </w:p>
    <w:p w14:paraId="5666DE47" w14:textId="26FAB0DA" w:rsidR="0041471B" w:rsidRDefault="0041471B">
      <w:pPr>
        <w:ind w:firstLine="397"/>
        <w:jc w:val="both"/>
        <w:rPr>
          <w:sz w:val="22"/>
          <w:szCs w:val="22"/>
          <w:lang w:eastAsia="cs-CZ"/>
        </w:rPr>
        <w:pPrChange w:id="1323" w:author="Vojtěch Bžatek" w:date="2024-05-22T05:07:00Z" w16du:dateUtc="2024-05-22T03:07:00Z">
          <w:pPr>
            <w:jc w:val="both"/>
          </w:pPr>
        </w:pPrChange>
      </w:pPr>
      <w:r w:rsidRPr="0041471B">
        <w:rPr>
          <w:sz w:val="22"/>
          <w:szCs w:val="22"/>
          <w:lang w:eastAsia="cs-CZ"/>
        </w:rPr>
        <w:t>Pro uchování řetěz</w:t>
      </w:r>
      <w:r w:rsidR="00F0012A">
        <w:rPr>
          <w:sz w:val="22"/>
          <w:szCs w:val="22"/>
          <w:lang w:eastAsia="cs-CZ"/>
        </w:rPr>
        <w:t>ce</w:t>
      </w:r>
      <w:r w:rsidR="002B1E05">
        <w:rPr>
          <w:sz w:val="22"/>
          <w:szCs w:val="22"/>
          <w:lang w:eastAsia="cs-CZ"/>
        </w:rPr>
        <w:t xml:space="preserve"> a </w:t>
      </w:r>
      <w:r>
        <w:rPr>
          <w:sz w:val="22"/>
          <w:szCs w:val="22"/>
          <w:lang w:eastAsia="cs-CZ"/>
        </w:rPr>
        <w:t>práci s ním používají uzly třídu „Blockchain“ ze souboru „blockchain.py“ v adresáři „</w:t>
      </w:r>
      <w:proofErr w:type="spellStart"/>
      <w:r>
        <w:rPr>
          <w:sz w:val="22"/>
          <w:szCs w:val="22"/>
          <w:lang w:eastAsia="cs-CZ"/>
        </w:rPr>
        <w:t>modules</w:t>
      </w:r>
      <w:proofErr w:type="spellEnd"/>
      <w:r>
        <w:rPr>
          <w:sz w:val="22"/>
          <w:szCs w:val="22"/>
          <w:lang w:eastAsia="cs-CZ"/>
        </w:rPr>
        <w:t xml:space="preserve">“. Při iniciaci třídy se </w:t>
      </w:r>
      <w:proofErr w:type="gramStart"/>
      <w:r>
        <w:rPr>
          <w:sz w:val="22"/>
          <w:szCs w:val="22"/>
          <w:lang w:eastAsia="cs-CZ"/>
        </w:rPr>
        <w:t>vytvoří</w:t>
      </w:r>
      <w:proofErr w:type="gramEnd"/>
      <w:r>
        <w:rPr>
          <w:sz w:val="22"/>
          <w:szCs w:val="22"/>
          <w:lang w:eastAsia="cs-CZ"/>
        </w:rPr>
        <w:t xml:space="preserve"> šest proměnných. </w:t>
      </w:r>
    </w:p>
    <w:p w14:paraId="03B17B40" w14:textId="3956603F" w:rsidR="0041471B" w:rsidRDefault="0041471B" w:rsidP="005C6BBF">
      <w:pPr>
        <w:pStyle w:val="Odstavecseseznamem"/>
        <w:numPr>
          <w:ilvl w:val="0"/>
          <w:numId w:val="29"/>
        </w:numPr>
        <w:jc w:val="both"/>
        <w:rPr>
          <w:sz w:val="22"/>
          <w:szCs w:val="22"/>
          <w:lang w:eastAsia="cs-CZ"/>
        </w:rPr>
      </w:pPr>
      <w:r>
        <w:rPr>
          <w:sz w:val="22"/>
          <w:szCs w:val="22"/>
          <w:lang w:eastAsia="cs-CZ"/>
        </w:rPr>
        <w:t>„</w:t>
      </w:r>
      <w:proofErr w:type="spellStart"/>
      <w:r>
        <w:rPr>
          <w:sz w:val="22"/>
          <w:szCs w:val="22"/>
          <w:lang w:eastAsia="cs-CZ"/>
        </w:rPr>
        <w:t>current_logs</w:t>
      </w:r>
      <w:proofErr w:type="spellEnd"/>
      <w:r>
        <w:rPr>
          <w:sz w:val="22"/>
          <w:szCs w:val="22"/>
          <w:lang w:eastAsia="cs-CZ"/>
        </w:rPr>
        <w:t xml:space="preserve">“ </w:t>
      </w:r>
      <w:r w:rsidR="00F0012A">
        <w:rPr>
          <w:sz w:val="22"/>
          <w:szCs w:val="22"/>
          <w:lang w:eastAsia="cs-CZ"/>
        </w:rPr>
        <w:t>–</w:t>
      </w:r>
      <w:r>
        <w:rPr>
          <w:sz w:val="22"/>
          <w:szCs w:val="22"/>
          <w:lang w:eastAsia="cs-CZ"/>
        </w:rPr>
        <w:t xml:space="preserve"> </w:t>
      </w:r>
      <w:r w:rsidR="00F0012A">
        <w:rPr>
          <w:sz w:val="22"/>
          <w:szCs w:val="22"/>
          <w:lang w:eastAsia="cs-CZ"/>
        </w:rPr>
        <w:t>do této proměnné se ukládají příchozí zprávy, logové záznamy, které později budou v rámci bloku těženy</w:t>
      </w:r>
      <w:r w:rsidR="002B1E05">
        <w:rPr>
          <w:sz w:val="22"/>
          <w:szCs w:val="22"/>
          <w:lang w:eastAsia="cs-CZ"/>
        </w:rPr>
        <w:t xml:space="preserve"> a </w:t>
      </w:r>
      <w:r w:rsidR="00F0012A">
        <w:rPr>
          <w:sz w:val="22"/>
          <w:szCs w:val="22"/>
          <w:lang w:eastAsia="cs-CZ"/>
        </w:rPr>
        <w:t xml:space="preserve">posléze přidány do řetězce. </w:t>
      </w:r>
    </w:p>
    <w:p w14:paraId="5F78E90E" w14:textId="6B509C62" w:rsidR="00F0012A" w:rsidRDefault="00F0012A" w:rsidP="005C6BBF">
      <w:pPr>
        <w:pStyle w:val="Odstavecseseznamem"/>
        <w:numPr>
          <w:ilvl w:val="0"/>
          <w:numId w:val="29"/>
        </w:numPr>
        <w:jc w:val="both"/>
        <w:rPr>
          <w:sz w:val="22"/>
          <w:szCs w:val="22"/>
          <w:lang w:eastAsia="cs-CZ"/>
        </w:rPr>
      </w:pPr>
      <w:r>
        <w:rPr>
          <w:sz w:val="22"/>
          <w:szCs w:val="22"/>
          <w:lang w:eastAsia="cs-CZ"/>
        </w:rPr>
        <w:t>„</w:t>
      </w:r>
      <w:proofErr w:type="spellStart"/>
      <w:r>
        <w:rPr>
          <w:sz w:val="22"/>
          <w:szCs w:val="22"/>
          <w:lang w:eastAsia="cs-CZ"/>
        </w:rPr>
        <w:t>chain</w:t>
      </w:r>
      <w:proofErr w:type="spellEnd"/>
      <w:r>
        <w:rPr>
          <w:sz w:val="22"/>
          <w:szCs w:val="22"/>
          <w:lang w:eastAsia="cs-CZ"/>
        </w:rPr>
        <w:t xml:space="preserve">“ – </w:t>
      </w:r>
      <w:proofErr w:type="spellStart"/>
      <w:r>
        <w:rPr>
          <w:sz w:val="22"/>
          <w:szCs w:val="22"/>
          <w:lang w:eastAsia="cs-CZ"/>
        </w:rPr>
        <w:t>řetezec</w:t>
      </w:r>
      <w:proofErr w:type="spellEnd"/>
      <w:r>
        <w:rPr>
          <w:sz w:val="22"/>
          <w:szCs w:val="22"/>
          <w:lang w:eastAsia="cs-CZ"/>
        </w:rPr>
        <w:t>, hlavní proměnná třídy Blockchain</w:t>
      </w:r>
    </w:p>
    <w:p w14:paraId="389C8BBD" w14:textId="40B9618E" w:rsidR="00F0012A" w:rsidRDefault="00F0012A" w:rsidP="005C6BBF">
      <w:pPr>
        <w:pStyle w:val="Odstavecseseznamem"/>
        <w:numPr>
          <w:ilvl w:val="0"/>
          <w:numId w:val="29"/>
        </w:numPr>
        <w:jc w:val="both"/>
        <w:rPr>
          <w:sz w:val="22"/>
          <w:szCs w:val="22"/>
          <w:lang w:eastAsia="cs-CZ"/>
        </w:rPr>
      </w:pPr>
      <w:r>
        <w:rPr>
          <w:sz w:val="22"/>
          <w:szCs w:val="22"/>
          <w:lang w:eastAsia="cs-CZ"/>
        </w:rPr>
        <w:t>„</w:t>
      </w:r>
      <w:proofErr w:type="spellStart"/>
      <w:r>
        <w:rPr>
          <w:sz w:val="22"/>
          <w:szCs w:val="22"/>
          <w:lang w:eastAsia="cs-CZ"/>
        </w:rPr>
        <w:t>last_block_timestamp</w:t>
      </w:r>
      <w:proofErr w:type="spellEnd"/>
      <w:r>
        <w:rPr>
          <w:sz w:val="22"/>
          <w:szCs w:val="22"/>
          <w:lang w:eastAsia="cs-CZ"/>
        </w:rPr>
        <w:t xml:space="preserve"> – časová značka posledního přidaného bloku do řetězce. Používá se pro řešení kolizí při přijetí vytěženého bloku od více uzlů.</w:t>
      </w:r>
    </w:p>
    <w:p w14:paraId="160EBC34" w14:textId="011AD716" w:rsidR="00F0012A" w:rsidRDefault="00F0012A" w:rsidP="005C6BBF">
      <w:pPr>
        <w:pStyle w:val="Odstavecseseznamem"/>
        <w:numPr>
          <w:ilvl w:val="0"/>
          <w:numId w:val="29"/>
        </w:numPr>
        <w:jc w:val="both"/>
        <w:rPr>
          <w:sz w:val="22"/>
          <w:szCs w:val="22"/>
          <w:lang w:eastAsia="cs-CZ"/>
        </w:rPr>
      </w:pPr>
      <w:r>
        <w:rPr>
          <w:sz w:val="22"/>
          <w:szCs w:val="22"/>
          <w:lang w:eastAsia="cs-CZ"/>
        </w:rPr>
        <w:t>„</w:t>
      </w:r>
      <w:proofErr w:type="spellStart"/>
      <w:r>
        <w:rPr>
          <w:sz w:val="22"/>
          <w:szCs w:val="22"/>
          <w:lang w:eastAsia="cs-CZ"/>
        </w:rPr>
        <w:t>ismining</w:t>
      </w:r>
      <w:proofErr w:type="spellEnd"/>
      <w:r>
        <w:rPr>
          <w:sz w:val="22"/>
          <w:szCs w:val="22"/>
          <w:lang w:eastAsia="cs-CZ"/>
        </w:rPr>
        <w:t>“ – stavová proměnná</w:t>
      </w:r>
    </w:p>
    <w:p w14:paraId="657417D6" w14:textId="7F8DC0B2" w:rsidR="00F0012A" w:rsidRDefault="00F0012A" w:rsidP="005C6BBF">
      <w:pPr>
        <w:pStyle w:val="Odstavecseseznamem"/>
        <w:numPr>
          <w:ilvl w:val="0"/>
          <w:numId w:val="29"/>
        </w:numPr>
        <w:jc w:val="both"/>
        <w:rPr>
          <w:sz w:val="22"/>
          <w:szCs w:val="22"/>
          <w:lang w:eastAsia="cs-CZ"/>
        </w:rPr>
      </w:pPr>
      <w:r>
        <w:rPr>
          <w:sz w:val="22"/>
          <w:szCs w:val="22"/>
          <w:lang w:eastAsia="cs-CZ"/>
        </w:rPr>
        <w:t>„</w:t>
      </w:r>
      <w:proofErr w:type="spellStart"/>
      <w:r>
        <w:rPr>
          <w:sz w:val="22"/>
          <w:szCs w:val="22"/>
          <w:lang w:eastAsia="cs-CZ"/>
        </w:rPr>
        <w:t>isresolving</w:t>
      </w:r>
      <w:proofErr w:type="spellEnd"/>
      <w:r>
        <w:rPr>
          <w:sz w:val="22"/>
          <w:szCs w:val="22"/>
          <w:lang w:eastAsia="cs-CZ"/>
        </w:rPr>
        <w:t>“ – stavová proměnná</w:t>
      </w:r>
    </w:p>
    <w:p w14:paraId="69E909DC" w14:textId="24BF373C" w:rsidR="00F0012A" w:rsidRDefault="00F0012A" w:rsidP="005C6BBF">
      <w:pPr>
        <w:pStyle w:val="Odstavecseseznamem"/>
        <w:numPr>
          <w:ilvl w:val="0"/>
          <w:numId w:val="29"/>
        </w:numPr>
        <w:jc w:val="both"/>
        <w:rPr>
          <w:sz w:val="22"/>
          <w:szCs w:val="22"/>
          <w:lang w:eastAsia="cs-CZ"/>
        </w:rPr>
      </w:pPr>
      <w:r>
        <w:rPr>
          <w:sz w:val="22"/>
          <w:szCs w:val="22"/>
          <w:lang w:eastAsia="cs-CZ"/>
        </w:rPr>
        <w:t>„</w:t>
      </w:r>
      <w:proofErr w:type="spellStart"/>
      <w:r>
        <w:rPr>
          <w:sz w:val="22"/>
          <w:szCs w:val="22"/>
          <w:lang w:eastAsia="cs-CZ"/>
        </w:rPr>
        <w:t>complexity</w:t>
      </w:r>
      <w:proofErr w:type="spellEnd"/>
      <w:r>
        <w:rPr>
          <w:sz w:val="22"/>
          <w:szCs w:val="22"/>
          <w:lang w:eastAsia="cs-CZ"/>
        </w:rPr>
        <w:t xml:space="preserve">“ – náročnost </w:t>
      </w:r>
      <w:proofErr w:type="spellStart"/>
      <w:r>
        <w:rPr>
          <w:sz w:val="22"/>
          <w:szCs w:val="22"/>
          <w:lang w:eastAsia="cs-CZ"/>
        </w:rPr>
        <w:t>hashe</w:t>
      </w:r>
      <w:proofErr w:type="spellEnd"/>
      <w:r>
        <w:rPr>
          <w:sz w:val="22"/>
          <w:szCs w:val="22"/>
          <w:lang w:eastAsia="cs-CZ"/>
        </w:rPr>
        <w:t>. Číslo, které udává, jak náročná má být těžba.</w:t>
      </w:r>
    </w:p>
    <w:p w14:paraId="63649544" w14:textId="68B8483E" w:rsidR="00F0012A" w:rsidRDefault="00F0012A" w:rsidP="005C6BBF">
      <w:pPr>
        <w:jc w:val="both"/>
        <w:rPr>
          <w:sz w:val="22"/>
          <w:szCs w:val="22"/>
          <w:lang w:eastAsia="cs-CZ"/>
        </w:rPr>
      </w:pPr>
      <w:r>
        <w:rPr>
          <w:sz w:val="22"/>
          <w:szCs w:val="22"/>
          <w:lang w:eastAsia="cs-CZ"/>
        </w:rPr>
        <w:t xml:space="preserve">Kromě proměnných se </w:t>
      </w:r>
      <w:r w:rsidR="00D5005F">
        <w:rPr>
          <w:sz w:val="22"/>
          <w:szCs w:val="22"/>
          <w:lang w:eastAsia="cs-CZ"/>
        </w:rPr>
        <w:t>iniciuje</w:t>
      </w:r>
      <w:r>
        <w:rPr>
          <w:sz w:val="22"/>
          <w:szCs w:val="22"/>
          <w:lang w:eastAsia="cs-CZ"/>
        </w:rPr>
        <w:t xml:space="preserve"> také osm funkcí pro práci s řetězcem.</w:t>
      </w:r>
    </w:p>
    <w:p w14:paraId="154AC1FB" w14:textId="2A1A3CD0" w:rsidR="00F0012A" w:rsidRDefault="00F0012A" w:rsidP="005C6BBF">
      <w:pPr>
        <w:pStyle w:val="Odstavecseseznamem"/>
        <w:numPr>
          <w:ilvl w:val="0"/>
          <w:numId w:val="30"/>
        </w:numPr>
        <w:jc w:val="both"/>
        <w:rPr>
          <w:sz w:val="22"/>
          <w:szCs w:val="22"/>
          <w:lang w:eastAsia="cs-CZ"/>
        </w:rPr>
      </w:pPr>
      <w:r>
        <w:rPr>
          <w:sz w:val="22"/>
          <w:szCs w:val="22"/>
          <w:lang w:eastAsia="cs-CZ"/>
        </w:rPr>
        <w:t>„</w:t>
      </w:r>
      <w:proofErr w:type="spellStart"/>
      <w:r>
        <w:rPr>
          <w:sz w:val="22"/>
          <w:szCs w:val="22"/>
          <w:lang w:eastAsia="cs-CZ"/>
        </w:rPr>
        <w:t>valid_chain</w:t>
      </w:r>
      <w:proofErr w:type="spellEnd"/>
      <w:r>
        <w:rPr>
          <w:sz w:val="22"/>
          <w:szCs w:val="22"/>
          <w:lang w:eastAsia="cs-CZ"/>
        </w:rPr>
        <w:t>“ – Kontroluje řetěz</w:t>
      </w:r>
      <w:r w:rsidR="002B1E05">
        <w:rPr>
          <w:sz w:val="22"/>
          <w:szCs w:val="22"/>
          <w:lang w:eastAsia="cs-CZ"/>
        </w:rPr>
        <w:t xml:space="preserve"> a </w:t>
      </w:r>
      <w:r>
        <w:rPr>
          <w:sz w:val="22"/>
          <w:szCs w:val="22"/>
          <w:lang w:eastAsia="cs-CZ"/>
        </w:rPr>
        <w:t>rozhoduje, zda je v něm chyba.</w:t>
      </w:r>
    </w:p>
    <w:p w14:paraId="1F047C65" w14:textId="3361323B" w:rsidR="00F0012A" w:rsidRDefault="00F0012A" w:rsidP="005C6BBF">
      <w:pPr>
        <w:pStyle w:val="Odstavecseseznamem"/>
        <w:numPr>
          <w:ilvl w:val="0"/>
          <w:numId w:val="30"/>
        </w:numPr>
        <w:jc w:val="both"/>
        <w:rPr>
          <w:sz w:val="22"/>
          <w:szCs w:val="22"/>
          <w:lang w:eastAsia="cs-CZ"/>
        </w:rPr>
      </w:pPr>
      <w:r>
        <w:rPr>
          <w:sz w:val="22"/>
          <w:szCs w:val="22"/>
          <w:lang w:eastAsia="cs-CZ"/>
        </w:rPr>
        <w:t>„</w:t>
      </w:r>
      <w:proofErr w:type="spellStart"/>
      <w:r>
        <w:rPr>
          <w:sz w:val="22"/>
          <w:szCs w:val="22"/>
          <w:lang w:eastAsia="cs-CZ"/>
        </w:rPr>
        <w:t>resolve_conflicts</w:t>
      </w:r>
      <w:proofErr w:type="spellEnd"/>
      <w:r>
        <w:rPr>
          <w:sz w:val="22"/>
          <w:szCs w:val="22"/>
          <w:lang w:eastAsia="cs-CZ"/>
        </w:rPr>
        <w:t xml:space="preserve">“ </w:t>
      </w:r>
      <w:r w:rsidR="00D25145">
        <w:rPr>
          <w:sz w:val="22"/>
          <w:szCs w:val="22"/>
          <w:lang w:eastAsia="cs-CZ"/>
        </w:rPr>
        <w:t>–</w:t>
      </w:r>
      <w:r>
        <w:rPr>
          <w:sz w:val="22"/>
          <w:szCs w:val="22"/>
          <w:lang w:eastAsia="cs-CZ"/>
        </w:rPr>
        <w:t xml:space="preserve"> </w:t>
      </w:r>
      <w:r w:rsidR="00D25145">
        <w:rPr>
          <w:sz w:val="22"/>
          <w:szCs w:val="22"/>
          <w:lang w:eastAsia="cs-CZ"/>
        </w:rPr>
        <w:t>Porovnává řetězy od ostatních uzlů</w:t>
      </w:r>
      <w:r w:rsidR="002B1E05">
        <w:rPr>
          <w:sz w:val="22"/>
          <w:szCs w:val="22"/>
          <w:lang w:eastAsia="cs-CZ"/>
        </w:rPr>
        <w:t xml:space="preserve"> a </w:t>
      </w:r>
      <w:r w:rsidR="00D25145">
        <w:rPr>
          <w:sz w:val="22"/>
          <w:szCs w:val="22"/>
          <w:lang w:eastAsia="cs-CZ"/>
        </w:rPr>
        <w:t xml:space="preserve">rozhoduje, který řetěz má největší četnost. </w:t>
      </w:r>
    </w:p>
    <w:p w14:paraId="3F299574" w14:textId="0F05A24C" w:rsidR="00D25145" w:rsidRDefault="00D25145" w:rsidP="005C6BBF">
      <w:pPr>
        <w:pStyle w:val="Odstavecseseznamem"/>
        <w:numPr>
          <w:ilvl w:val="0"/>
          <w:numId w:val="30"/>
        </w:numPr>
        <w:jc w:val="both"/>
        <w:rPr>
          <w:sz w:val="22"/>
          <w:szCs w:val="22"/>
          <w:lang w:eastAsia="cs-CZ"/>
        </w:rPr>
      </w:pPr>
      <w:r>
        <w:rPr>
          <w:sz w:val="22"/>
          <w:szCs w:val="22"/>
          <w:lang w:eastAsia="cs-CZ"/>
        </w:rPr>
        <w:t>„</w:t>
      </w:r>
      <w:proofErr w:type="spellStart"/>
      <w:r>
        <w:rPr>
          <w:sz w:val="22"/>
          <w:szCs w:val="22"/>
          <w:lang w:eastAsia="cs-CZ"/>
        </w:rPr>
        <w:t>new_block</w:t>
      </w:r>
      <w:proofErr w:type="spellEnd"/>
      <w:r>
        <w:rPr>
          <w:sz w:val="22"/>
          <w:szCs w:val="22"/>
          <w:lang w:eastAsia="cs-CZ"/>
        </w:rPr>
        <w:t>“ –Funkce, která přidá vytěžený blok do řetězu.</w:t>
      </w:r>
    </w:p>
    <w:p w14:paraId="58D0A5BF" w14:textId="59E457C8" w:rsidR="00D25145" w:rsidRDefault="00D25145" w:rsidP="005C6BBF">
      <w:pPr>
        <w:pStyle w:val="Odstavecseseznamem"/>
        <w:numPr>
          <w:ilvl w:val="0"/>
          <w:numId w:val="30"/>
        </w:numPr>
        <w:jc w:val="both"/>
        <w:rPr>
          <w:sz w:val="22"/>
          <w:szCs w:val="22"/>
          <w:lang w:eastAsia="cs-CZ"/>
        </w:rPr>
      </w:pPr>
      <w:r>
        <w:rPr>
          <w:sz w:val="22"/>
          <w:szCs w:val="22"/>
          <w:lang w:eastAsia="cs-CZ"/>
        </w:rPr>
        <w:t xml:space="preserve"> </w:t>
      </w:r>
      <w:r>
        <w:rPr>
          <w:sz w:val="22"/>
          <w:szCs w:val="22"/>
          <w:lang w:eastAsia="cs-CZ"/>
        </w:rPr>
        <w:tab/>
        <w:t>„</w:t>
      </w:r>
      <w:proofErr w:type="spellStart"/>
      <w:r>
        <w:rPr>
          <w:sz w:val="22"/>
          <w:szCs w:val="22"/>
          <w:lang w:eastAsia="cs-CZ"/>
        </w:rPr>
        <w:t>valid_block</w:t>
      </w:r>
      <w:proofErr w:type="spellEnd"/>
      <w:r>
        <w:rPr>
          <w:sz w:val="22"/>
          <w:szCs w:val="22"/>
          <w:lang w:eastAsia="cs-CZ"/>
        </w:rPr>
        <w:t>“ – V případě přijetí více bloků od uzlů v rámci stejné těžby tato funkce rozhodne, který blok přidá do řetězu.</w:t>
      </w:r>
    </w:p>
    <w:p w14:paraId="5DCB1092" w14:textId="4ADBCB14" w:rsidR="00D25145" w:rsidRDefault="00D25145" w:rsidP="005C6BBF">
      <w:pPr>
        <w:pStyle w:val="Odstavecseseznamem"/>
        <w:numPr>
          <w:ilvl w:val="0"/>
          <w:numId w:val="30"/>
        </w:numPr>
        <w:jc w:val="both"/>
        <w:rPr>
          <w:sz w:val="22"/>
          <w:szCs w:val="22"/>
          <w:lang w:eastAsia="cs-CZ"/>
        </w:rPr>
      </w:pPr>
      <w:r>
        <w:rPr>
          <w:sz w:val="22"/>
          <w:szCs w:val="22"/>
          <w:lang w:eastAsia="cs-CZ"/>
        </w:rPr>
        <w:t>„</w:t>
      </w:r>
      <w:proofErr w:type="spellStart"/>
      <w:r>
        <w:rPr>
          <w:sz w:val="22"/>
          <w:szCs w:val="22"/>
          <w:lang w:eastAsia="cs-CZ"/>
        </w:rPr>
        <w:t>new_log</w:t>
      </w:r>
      <w:proofErr w:type="spellEnd"/>
      <w:r>
        <w:rPr>
          <w:sz w:val="22"/>
          <w:szCs w:val="22"/>
          <w:lang w:eastAsia="cs-CZ"/>
        </w:rPr>
        <w:t>“ – Pokud zpráva ještě nabyla přidána, přidává příchozí zprávu do bloku, který bude příště těžen.</w:t>
      </w:r>
    </w:p>
    <w:p w14:paraId="4BBC06FF" w14:textId="52BF035F" w:rsidR="00D25145" w:rsidRDefault="00D25145" w:rsidP="005C6BBF">
      <w:pPr>
        <w:pStyle w:val="Odstavecseseznamem"/>
        <w:numPr>
          <w:ilvl w:val="0"/>
          <w:numId w:val="30"/>
        </w:numPr>
        <w:jc w:val="both"/>
        <w:rPr>
          <w:sz w:val="22"/>
          <w:szCs w:val="22"/>
          <w:lang w:eastAsia="cs-CZ"/>
        </w:rPr>
      </w:pPr>
      <w:r>
        <w:rPr>
          <w:sz w:val="22"/>
          <w:szCs w:val="22"/>
          <w:lang w:eastAsia="cs-CZ"/>
        </w:rPr>
        <w:t>„</w:t>
      </w:r>
      <w:proofErr w:type="spellStart"/>
      <w:r>
        <w:rPr>
          <w:sz w:val="22"/>
          <w:szCs w:val="22"/>
          <w:lang w:eastAsia="cs-CZ"/>
        </w:rPr>
        <w:t>hash</w:t>
      </w:r>
      <w:proofErr w:type="spellEnd"/>
      <w:r>
        <w:rPr>
          <w:sz w:val="22"/>
          <w:szCs w:val="22"/>
          <w:lang w:eastAsia="cs-CZ"/>
        </w:rPr>
        <w:t xml:space="preserve">“ – Vrací </w:t>
      </w:r>
      <w:proofErr w:type="spellStart"/>
      <w:r>
        <w:rPr>
          <w:sz w:val="22"/>
          <w:szCs w:val="22"/>
          <w:lang w:eastAsia="cs-CZ"/>
        </w:rPr>
        <w:t>hash</w:t>
      </w:r>
      <w:proofErr w:type="spellEnd"/>
      <w:r>
        <w:rPr>
          <w:sz w:val="22"/>
          <w:szCs w:val="22"/>
          <w:lang w:eastAsia="cs-CZ"/>
        </w:rPr>
        <w:t xml:space="preserve"> bloku, který byl přidán jako parametr.</w:t>
      </w:r>
    </w:p>
    <w:p w14:paraId="3442FD69" w14:textId="223933CC" w:rsidR="00D25145" w:rsidRDefault="00D25145" w:rsidP="005C6BBF">
      <w:pPr>
        <w:pStyle w:val="Odstavecseseznamem"/>
        <w:numPr>
          <w:ilvl w:val="0"/>
          <w:numId w:val="30"/>
        </w:numPr>
        <w:jc w:val="both"/>
        <w:rPr>
          <w:sz w:val="22"/>
          <w:szCs w:val="22"/>
          <w:lang w:eastAsia="cs-CZ"/>
        </w:rPr>
      </w:pPr>
      <w:r>
        <w:rPr>
          <w:sz w:val="22"/>
          <w:szCs w:val="22"/>
          <w:lang w:eastAsia="cs-CZ"/>
        </w:rPr>
        <w:t>„</w:t>
      </w:r>
      <w:proofErr w:type="spellStart"/>
      <w:r>
        <w:rPr>
          <w:sz w:val="22"/>
          <w:szCs w:val="22"/>
          <w:lang w:eastAsia="cs-CZ"/>
        </w:rPr>
        <w:t>mining</w:t>
      </w:r>
      <w:proofErr w:type="spellEnd"/>
      <w:r>
        <w:rPr>
          <w:sz w:val="22"/>
          <w:szCs w:val="22"/>
          <w:lang w:eastAsia="cs-CZ"/>
        </w:rPr>
        <w:t>“ – Asynchronní funkce, která se stará o těžbu nových bloků.</w:t>
      </w:r>
    </w:p>
    <w:p w14:paraId="10B9F95A" w14:textId="0B853972" w:rsidR="00D25145" w:rsidRDefault="00D25145" w:rsidP="005C6BBF">
      <w:pPr>
        <w:pStyle w:val="Odstavecseseznamem"/>
        <w:numPr>
          <w:ilvl w:val="0"/>
          <w:numId w:val="30"/>
        </w:numPr>
        <w:jc w:val="both"/>
        <w:rPr>
          <w:sz w:val="22"/>
          <w:szCs w:val="22"/>
          <w:lang w:eastAsia="cs-CZ"/>
        </w:rPr>
      </w:pPr>
      <w:r>
        <w:rPr>
          <w:sz w:val="22"/>
          <w:szCs w:val="22"/>
          <w:lang w:eastAsia="cs-CZ"/>
        </w:rPr>
        <w:t>„</w:t>
      </w:r>
      <w:proofErr w:type="spellStart"/>
      <w:r>
        <w:rPr>
          <w:sz w:val="22"/>
          <w:szCs w:val="22"/>
          <w:lang w:eastAsia="cs-CZ"/>
        </w:rPr>
        <w:t>valid_proof</w:t>
      </w:r>
      <w:proofErr w:type="spellEnd"/>
      <w:r>
        <w:rPr>
          <w:sz w:val="22"/>
          <w:szCs w:val="22"/>
          <w:lang w:eastAsia="cs-CZ"/>
        </w:rPr>
        <w:t>“ – V parametru přijímá blok</w:t>
      </w:r>
      <w:r w:rsidR="002B1E05">
        <w:rPr>
          <w:sz w:val="22"/>
          <w:szCs w:val="22"/>
          <w:lang w:eastAsia="cs-CZ"/>
        </w:rPr>
        <w:t xml:space="preserve"> a </w:t>
      </w:r>
      <w:del w:id="1324" w:author="Vojtěch Bžatek" w:date="2024-05-22T12:30:00Z" w16du:dateUtc="2024-05-22T10:30:00Z">
        <w:r w:rsidDel="002E5596">
          <w:rPr>
            <w:sz w:val="22"/>
            <w:szCs w:val="22"/>
            <w:lang w:eastAsia="cs-CZ"/>
          </w:rPr>
          <w:delText>vrací</w:delText>
        </w:r>
      </w:del>
      <w:ins w:id="1325" w:author="Vojtěch Bžatek" w:date="2024-05-22T12:30:00Z" w16du:dateUtc="2024-05-22T10:30:00Z">
        <w:r w:rsidR="002E5596">
          <w:rPr>
            <w:sz w:val="22"/>
            <w:szCs w:val="22"/>
            <w:lang w:eastAsia="cs-CZ"/>
          </w:rPr>
          <w:t>vrací,</w:t>
        </w:r>
      </w:ins>
      <w:r>
        <w:rPr>
          <w:sz w:val="22"/>
          <w:szCs w:val="22"/>
          <w:lang w:eastAsia="cs-CZ"/>
        </w:rPr>
        <w:t xml:space="preserve"> zda </w:t>
      </w:r>
      <w:proofErr w:type="spellStart"/>
      <w:r>
        <w:rPr>
          <w:sz w:val="22"/>
          <w:szCs w:val="22"/>
          <w:lang w:eastAsia="cs-CZ"/>
        </w:rPr>
        <w:t>hash</w:t>
      </w:r>
      <w:proofErr w:type="spellEnd"/>
      <w:r>
        <w:rPr>
          <w:sz w:val="22"/>
          <w:szCs w:val="22"/>
          <w:lang w:eastAsia="cs-CZ"/>
        </w:rPr>
        <w:t xml:space="preserve"> bloku odpovídá </w:t>
      </w:r>
      <w:r w:rsidR="00D5005F">
        <w:rPr>
          <w:sz w:val="22"/>
          <w:szCs w:val="22"/>
          <w:lang w:eastAsia="cs-CZ"/>
        </w:rPr>
        <w:t xml:space="preserve">požadavku na náročnost </w:t>
      </w:r>
      <w:proofErr w:type="spellStart"/>
      <w:r w:rsidR="00D5005F">
        <w:rPr>
          <w:sz w:val="22"/>
          <w:szCs w:val="22"/>
          <w:lang w:eastAsia="cs-CZ"/>
        </w:rPr>
        <w:t>hashe</w:t>
      </w:r>
      <w:proofErr w:type="spellEnd"/>
      <w:r w:rsidR="00D5005F">
        <w:rPr>
          <w:sz w:val="22"/>
          <w:szCs w:val="22"/>
          <w:lang w:eastAsia="cs-CZ"/>
        </w:rPr>
        <w:t>.</w:t>
      </w:r>
    </w:p>
    <w:p w14:paraId="56049FFD" w14:textId="5C5D6AC5" w:rsidR="00D5005F" w:rsidRPr="00D5005F" w:rsidRDefault="00D5005F" w:rsidP="005C6BBF">
      <w:pPr>
        <w:jc w:val="both"/>
        <w:rPr>
          <w:sz w:val="22"/>
          <w:szCs w:val="22"/>
          <w:lang w:eastAsia="cs-CZ"/>
        </w:rPr>
      </w:pPr>
      <w:r>
        <w:rPr>
          <w:sz w:val="22"/>
          <w:szCs w:val="22"/>
          <w:lang w:eastAsia="cs-CZ"/>
        </w:rPr>
        <w:t>Jednotlivé funkce uzel volá podle potřeby</w:t>
      </w:r>
      <w:r w:rsidR="002B1E05">
        <w:rPr>
          <w:sz w:val="22"/>
          <w:szCs w:val="22"/>
          <w:lang w:eastAsia="cs-CZ"/>
        </w:rPr>
        <w:t xml:space="preserve"> a </w:t>
      </w:r>
      <w:r>
        <w:rPr>
          <w:sz w:val="22"/>
          <w:szCs w:val="22"/>
          <w:lang w:eastAsia="cs-CZ"/>
        </w:rPr>
        <w:t>úkolů</w:t>
      </w:r>
      <w:del w:id="1326" w:author="Administrator" w:date="2024-04-29T13:45:00Z">
        <w:r w:rsidDel="00560AC2">
          <w:rPr>
            <w:sz w:val="22"/>
            <w:szCs w:val="22"/>
            <w:lang w:eastAsia="cs-CZ"/>
          </w:rPr>
          <w:delText>m</w:delText>
        </w:r>
      </w:del>
      <w:r>
        <w:rPr>
          <w:sz w:val="22"/>
          <w:szCs w:val="22"/>
          <w:lang w:eastAsia="cs-CZ"/>
        </w:rPr>
        <w:t xml:space="preserve">, které musí vykonat. </w:t>
      </w:r>
    </w:p>
    <w:p w14:paraId="794493D1" w14:textId="3768FA1F" w:rsidR="000D116A" w:rsidRDefault="00363C12" w:rsidP="008175AD">
      <w:pPr>
        <w:pStyle w:val="Nadpis3-pododdl"/>
      </w:pPr>
      <w:bookmarkStart w:id="1327" w:name="_Toc167245500"/>
      <w:r>
        <w:lastRenderedPageBreak/>
        <w:t>Registrace v</w:t>
      </w:r>
      <w:r w:rsidR="000B501F">
        <w:t> </w:t>
      </w:r>
      <w:r>
        <w:t>síti</w:t>
      </w:r>
      <w:bookmarkEnd w:id="1327"/>
    </w:p>
    <w:p w14:paraId="6C520FD0" w14:textId="73E18650" w:rsidR="00D5005F" w:rsidRDefault="000D116A">
      <w:pPr>
        <w:spacing w:before="0" w:after="0"/>
        <w:ind w:firstLine="397"/>
        <w:jc w:val="both"/>
        <w:rPr>
          <w:sz w:val="22"/>
          <w:szCs w:val="22"/>
        </w:rPr>
        <w:pPrChange w:id="1328" w:author="Vojtěch Bžatek" w:date="2024-05-22T05:08:00Z" w16du:dateUtc="2024-05-22T03:08:00Z">
          <w:pPr>
            <w:spacing w:before="0" w:after="0"/>
            <w:jc w:val="both"/>
          </w:pPr>
        </w:pPrChange>
      </w:pPr>
      <w:r w:rsidRPr="000D116A">
        <w:rPr>
          <w:sz w:val="22"/>
          <w:szCs w:val="22"/>
        </w:rPr>
        <w:t xml:space="preserve">První úkolem, který </w:t>
      </w:r>
      <w:r w:rsidR="00D5005F">
        <w:rPr>
          <w:sz w:val="22"/>
          <w:szCs w:val="22"/>
        </w:rPr>
        <w:t xml:space="preserve">uzel </w:t>
      </w:r>
      <w:r w:rsidRPr="000D116A">
        <w:rPr>
          <w:sz w:val="22"/>
          <w:szCs w:val="22"/>
        </w:rPr>
        <w:t xml:space="preserve">po svém spuštění musí učinit je </w:t>
      </w:r>
      <w:r>
        <w:rPr>
          <w:sz w:val="22"/>
          <w:szCs w:val="22"/>
        </w:rPr>
        <w:t>zaregistrovat se</w:t>
      </w:r>
      <w:r w:rsidR="00833E68">
        <w:rPr>
          <w:sz w:val="22"/>
          <w:szCs w:val="22"/>
        </w:rPr>
        <w:t xml:space="preserve"> do sítě. Toho docílí tím způsobem, že odešle </w:t>
      </w:r>
      <w:r w:rsidR="00D5005F">
        <w:rPr>
          <w:sz w:val="22"/>
          <w:szCs w:val="22"/>
        </w:rPr>
        <w:t xml:space="preserve">POST </w:t>
      </w:r>
      <w:r w:rsidR="00833E68">
        <w:rPr>
          <w:sz w:val="22"/>
          <w:szCs w:val="22"/>
        </w:rPr>
        <w:t>http požadavek na sousední uzel, který má nastaven ve svém konfiguračním souboru.</w:t>
      </w:r>
      <w:r w:rsidR="00D5005F">
        <w:rPr>
          <w:sz w:val="22"/>
          <w:szCs w:val="22"/>
        </w:rPr>
        <w:t xml:space="preserve"> </w:t>
      </w:r>
      <w:r w:rsidR="008071C9">
        <w:rPr>
          <w:sz w:val="22"/>
          <w:szCs w:val="22"/>
        </w:rPr>
        <w:t xml:space="preserve">K požadavku </w:t>
      </w:r>
      <w:r w:rsidR="005C6BBF">
        <w:rPr>
          <w:sz w:val="22"/>
          <w:szCs w:val="22"/>
        </w:rPr>
        <w:t xml:space="preserve">uzel </w:t>
      </w:r>
      <w:proofErr w:type="gramStart"/>
      <w:r w:rsidR="008071C9">
        <w:rPr>
          <w:sz w:val="22"/>
          <w:szCs w:val="22"/>
        </w:rPr>
        <w:t>přiloží</w:t>
      </w:r>
      <w:proofErr w:type="gramEnd"/>
      <w:r w:rsidR="008071C9">
        <w:rPr>
          <w:sz w:val="22"/>
          <w:szCs w:val="22"/>
        </w:rPr>
        <w:t xml:space="preserve"> informace o své adrese, portu</w:t>
      </w:r>
      <w:r w:rsidR="002B1E05">
        <w:rPr>
          <w:sz w:val="22"/>
          <w:szCs w:val="22"/>
        </w:rPr>
        <w:t xml:space="preserve"> a </w:t>
      </w:r>
      <w:r w:rsidR="008071C9">
        <w:rPr>
          <w:sz w:val="22"/>
          <w:szCs w:val="22"/>
        </w:rPr>
        <w:t>jedinečném identifikátoru.</w:t>
      </w:r>
    </w:p>
    <w:p w14:paraId="70815C68" w14:textId="77777777" w:rsidR="00586AB6" w:rsidRDefault="00586AB6" w:rsidP="004439FE">
      <w:pPr>
        <w:spacing w:before="0" w:after="0"/>
        <w:jc w:val="both"/>
        <w:rPr>
          <w:sz w:val="22"/>
          <w:szCs w:val="22"/>
        </w:rPr>
      </w:pPr>
    </w:p>
    <w:p w14:paraId="5AB11B9B" w14:textId="1CDC59E5" w:rsidR="00D5005F" w:rsidRDefault="00D5005F" w:rsidP="004439FE">
      <w:pPr>
        <w:spacing w:before="0" w:after="0"/>
        <w:jc w:val="center"/>
        <w:rPr>
          <w:sz w:val="22"/>
          <w:szCs w:val="22"/>
        </w:rPr>
      </w:pPr>
      <w:r w:rsidRPr="00D5005F">
        <w:rPr>
          <w:noProof/>
          <w:sz w:val="22"/>
          <w:szCs w:val="22"/>
        </w:rPr>
        <w:drawing>
          <wp:inline distT="0" distB="0" distL="0" distR="0" wp14:anchorId="4C715F10" wp14:editId="5629143E">
            <wp:extent cx="4597400" cy="878062"/>
            <wp:effectExtent l="0" t="0" r="0" b="0"/>
            <wp:docPr id="264548215"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48215" name=""/>
                    <pic:cNvPicPr/>
                  </pic:nvPicPr>
                  <pic:blipFill>
                    <a:blip r:embed="rId39"/>
                    <a:stretch>
                      <a:fillRect/>
                    </a:stretch>
                  </pic:blipFill>
                  <pic:spPr>
                    <a:xfrm>
                      <a:off x="0" y="0"/>
                      <a:ext cx="4640007" cy="886200"/>
                    </a:xfrm>
                    <a:prstGeom prst="rect">
                      <a:avLst/>
                    </a:prstGeom>
                  </pic:spPr>
                </pic:pic>
              </a:graphicData>
            </a:graphic>
          </wp:inline>
        </w:drawing>
      </w:r>
    </w:p>
    <w:p w14:paraId="3BD9228A" w14:textId="16D32ADD" w:rsidR="00D5005F" w:rsidRPr="008071C9" w:rsidRDefault="00D5005F" w:rsidP="004439FE">
      <w:pPr>
        <w:spacing w:before="0" w:after="0"/>
        <w:jc w:val="center"/>
      </w:pPr>
      <w:r w:rsidRPr="008071C9">
        <w:t xml:space="preserve">Obrázek </w:t>
      </w:r>
      <w:r w:rsidR="00E03818">
        <w:t>17</w:t>
      </w:r>
      <w:r w:rsidRPr="008071C9">
        <w:t xml:space="preserve"> – http požadavek (registrace v síti)</w:t>
      </w:r>
    </w:p>
    <w:p w14:paraId="12E741D7" w14:textId="77777777" w:rsidR="008071C9" w:rsidRDefault="008071C9" w:rsidP="004439FE">
      <w:pPr>
        <w:spacing w:before="0" w:after="0"/>
        <w:jc w:val="both"/>
        <w:rPr>
          <w:sz w:val="22"/>
          <w:szCs w:val="22"/>
        </w:rPr>
      </w:pPr>
    </w:p>
    <w:p w14:paraId="71F8FD06" w14:textId="1DBC2CD5" w:rsidR="008071C9" w:rsidRDefault="008071C9" w:rsidP="008175AD">
      <w:pPr>
        <w:spacing w:before="0" w:after="0"/>
        <w:jc w:val="both"/>
        <w:rPr>
          <w:sz w:val="22"/>
          <w:szCs w:val="22"/>
        </w:rPr>
      </w:pPr>
      <w:r>
        <w:rPr>
          <w:sz w:val="22"/>
          <w:szCs w:val="22"/>
        </w:rPr>
        <w:t>Sousední uzel</w:t>
      </w:r>
      <w:r w:rsidR="005C6BBF">
        <w:rPr>
          <w:sz w:val="22"/>
          <w:szCs w:val="22"/>
        </w:rPr>
        <w:t>, v okamžiku. kdy</w:t>
      </w:r>
      <w:r>
        <w:rPr>
          <w:sz w:val="22"/>
          <w:szCs w:val="22"/>
        </w:rPr>
        <w:t xml:space="preserve"> přijme požadavek na koncovém bodu „</w:t>
      </w:r>
      <w:proofErr w:type="spellStart"/>
      <w:r>
        <w:rPr>
          <w:sz w:val="22"/>
          <w:szCs w:val="22"/>
        </w:rPr>
        <w:t>nodes</w:t>
      </w:r>
      <w:proofErr w:type="spellEnd"/>
      <w:r>
        <w:rPr>
          <w:sz w:val="22"/>
          <w:szCs w:val="22"/>
        </w:rPr>
        <w:t>/</w:t>
      </w:r>
      <w:proofErr w:type="spellStart"/>
      <w:r>
        <w:rPr>
          <w:sz w:val="22"/>
          <w:szCs w:val="22"/>
        </w:rPr>
        <w:t>register_node</w:t>
      </w:r>
      <w:proofErr w:type="spellEnd"/>
      <w:r>
        <w:rPr>
          <w:sz w:val="22"/>
          <w:szCs w:val="22"/>
        </w:rPr>
        <w:t>“ přidá informace o novém uzlu</w:t>
      </w:r>
      <w:r w:rsidR="005C6BBF">
        <w:rPr>
          <w:sz w:val="22"/>
          <w:szCs w:val="22"/>
        </w:rPr>
        <w:t xml:space="preserve"> do své tabulky uzlů</w:t>
      </w:r>
      <w:r w:rsidR="002B1E05">
        <w:rPr>
          <w:sz w:val="22"/>
          <w:szCs w:val="22"/>
        </w:rPr>
        <w:t xml:space="preserve"> a </w:t>
      </w:r>
      <w:r w:rsidR="005C6BBF">
        <w:rPr>
          <w:sz w:val="22"/>
          <w:szCs w:val="22"/>
        </w:rPr>
        <w:t xml:space="preserve">všem uzlům v síti odešle požadavek na aktualizaci tabulky. V těle požadavku je tabulka uzlů, kterou ostatní uzly aktualizují </w:t>
      </w:r>
      <w:r w:rsidR="000D0E7D">
        <w:rPr>
          <w:sz w:val="22"/>
          <w:szCs w:val="22"/>
        </w:rPr>
        <w:t xml:space="preserve">tu </w:t>
      </w:r>
      <w:r w:rsidR="005C6BBF">
        <w:rPr>
          <w:sz w:val="22"/>
          <w:szCs w:val="22"/>
        </w:rPr>
        <w:t xml:space="preserve">svoji. </w:t>
      </w:r>
    </w:p>
    <w:p w14:paraId="29479F4D" w14:textId="77777777" w:rsidR="00586AB6" w:rsidRDefault="00586AB6" w:rsidP="004439FE">
      <w:pPr>
        <w:spacing w:before="0" w:after="0"/>
        <w:jc w:val="both"/>
        <w:rPr>
          <w:sz w:val="22"/>
          <w:szCs w:val="22"/>
        </w:rPr>
      </w:pPr>
    </w:p>
    <w:p w14:paraId="205BB5C4" w14:textId="7354A603" w:rsidR="005C6BBF" w:rsidRDefault="005C6BBF" w:rsidP="004439FE">
      <w:pPr>
        <w:spacing w:before="0" w:after="0"/>
        <w:rPr>
          <w:sz w:val="22"/>
          <w:szCs w:val="22"/>
        </w:rPr>
      </w:pPr>
      <w:r w:rsidRPr="005C6BBF">
        <w:rPr>
          <w:noProof/>
          <w:sz w:val="22"/>
          <w:szCs w:val="22"/>
        </w:rPr>
        <w:drawing>
          <wp:inline distT="0" distB="0" distL="0" distR="0" wp14:anchorId="1171B874" wp14:editId="6F015496">
            <wp:extent cx="5399405" cy="1075055"/>
            <wp:effectExtent l="0" t="0" r="0" b="0"/>
            <wp:docPr id="1923190660"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90660" name=""/>
                    <pic:cNvPicPr/>
                  </pic:nvPicPr>
                  <pic:blipFill>
                    <a:blip r:embed="rId40"/>
                    <a:stretch>
                      <a:fillRect/>
                    </a:stretch>
                  </pic:blipFill>
                  <pic:spPr>
                    <a:xfrm>
                      <a:off x="0" y="0"/>
                      <a:ext cx="5399405" cy="1075055"/>
                    </a:xfrm>
                    <a:prstGeom prst="rect">
                      <a:avLst/>
                    </a:prstGeom>
                  </pic:spPr>
                </pic:pic>
              </a:graphicData>
            </a:graphic>
          </wp:inline>
        </w:drawing>
      </w:r>
    </w:p>
    <w:p w14:paraId="027D8C6B" w14:textId="530BF2E9" w:rsidR="000D0E7D" w:rsidRPr="008071C9" w:rsidRDefault="000D0E7D" w:rsidP="004439FE">
      <w:pPr>
        <w:spacing w:before="0" w:after="0"/>
        <w:jc w:val="center"/>
      </w:pPr>
      <w:r w:rsidRPr="008071C9">
        <w:t xml:space="preserve">Obrázek </w:t>
      </w:r>
      <w:r w:rsidR="00E03818">
        <w:t>18</w:t>
      </w:r>
      <w:r w:rsidRPr="008071C9">
        <w:t xml:space="preserve"> – http požadavek (</w:t>
      </w:r>
      <w:r>
        <w:t>nastavení tabulky uzlů</w:t>
      </w:r>
      <w:r w:rsidRPr="008071C9">
        <w:t>)</w:t>
      </w:r>
    </w:p>
    <w:p w14:paraId="5D63F6F5" w14:textId="77777777" w:rsidR="000D0E7D" w:rsidRDefault="000D0E7D" w:rsidP="004439FE">
      <w:pPr>
        <w:spacing w:before="0" w:after="0"/>
        <w:rPr>
          <w:sz w:val="22"/>
          <w:szCs w:val="22"/>
        </w:rPr>
      </w:pPr>
    </w:p>
    <w:p w14:paraId="09C88954" w14:textId="6B51908A" w:rsidR="005C6BBF" w:rsidRDefault="000D0E7D" w:rsidP="004439FE">
      <w:pPr>
        <w:spacing w:before="0" w:after="0"/>
        <w:jc w:val="both"/>
        <w:rPr>
          <w:sz w:val="22"/>
          <w:szCs w:val="22"/>
        </w:rPr>
      </w:pPr>
      <w:r>
        <w:rPr>
          <w:sz w:val="22"/>
          <w:szCs w:val="22"/>
        </w:rPr>
        <w:t xml:space="preserve">Tímto způsobem nový uzel získává aktuální přehled o všech uzlech v síti. Ten potřebuje, aby ostatním uzlům mohl odesílat zprávy, přijaté od klienta nebo vytěžené bloky. </w:t>
      </w:r>
    </w:p>
    <w:p w14:paraId="217C3B54" w14:textId="3531A072" w:rsidR="000D0E7D" w:rsidRDefault="000D0E7D" w:rsidP="004439FE">
      <w:pPr>
        <w:spacing w:before="0" w:after="0"/>
        <w:jc w:val="both"/>
        <w:rPr>
          <w:sz w:val="22"/>
          <w:szCs w:val="22"/>
        </w:rPr>
      </w:pPr>
      <w:r>
        <w:rPr>
          <w:sz w:val="22"/>
          <w:szCs w:val="22"/>
        </w:rPr>
        <w:tab/>
        <w:t>Kromě tabulky uzlů nový uzel potřebuje také aktuální uzel v síti. Ten, který si vytvořil při svém spuštění (při vytvoření třídy „Blockchain“) se neshoduje s řetězy v síti. Pro získání řetězu zavolá http požadavek na sousední uzel.</w:t>
      </w:r>
      <w:r w:rsidR="00683630">
        <w:rPr>
          <w:sz w:val="22"/>
          <w:szCs w:val="22"/>
        </w:rPr>
        <w:t xml:space="preserve"> Odpovědí je řetěz souseda nového uzlu, kterým přepíše svůj dosavadní uzel.</w:t>
      </w:r>
    </w:p>
    <w:p w14:paraId="79C688D9" w14:textId="77777777" w:rsidR="00586AB6" w:rsidRDefault="00586AB6" w:rsidP="004439FE">
      <w:pPr>
        <w:spacing w:before="0" w:after="0"/>
        <w:jc w:val="both"/>
        <w:rPr>
          <w:sz w:val="22"/>
          <w:szCs w:val="22"/>
        </w:rPr>
      </w:pPr>
    </w:p>
    <w:p w14:paraId="2C6ADA89" w14:textId="04FFB2C5" w:rsidR="000D0E7D" w:rsidRDefault="000D0E7D" w:rsidP="004439FE">
      <w:pPr>
        <w:spacing w:before="0" w:after="0"/>
        <w:jc w:val="center"/>
        <w:rPr>
          <w:sz w:val="22"/>
          <w:szCs w:val="22"/>
        </w:rPr>
      </w:pPr>
      <w:r>
        <w:rPr>
          <w:sz w:val="22"/>
          <w:szCs w:val="22"/>
        </w:rPr>
        <w:t xml:space="preserve"> </w:t>
      </w:r>
      <w:r w:rsidRPr="000D0E7D">
        <w:rPr>
          <w:noProof/>
          <w:sz w:val="22"/>
          <w:szCs w:val="22"/>
        </w:rPr>
        <w:drawing>
          <wp:inline distT="0" distB="0" distL="0" distR="0" wp14:anchorId="517548F0" wp14:editId="6AC39D32">
            <wp:extent cx="4857750" cy="832953"/>
            <wp:effectExtent l="0" t="0" r="0" b="5715"/>
            <wp:docPr id="43782631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826311" name=""/>
                    <pic:cNvPicPr/>
                  </pic:nvPicPr>
                  <pic:blipFill>
                    <a:blip r:embed="rId41"/>
                    <a:stretch>
                      <a:fillRect/>
                    </a:stretch>
                  </pic:blipFill>
                  <pic:spPr>
                    <a:xfrm>
                      <a:off x="0" y="0"/>
                      <a:ext cx="4877899" cy="836408"/>
                    </a:xfrm>
                    <a:prstGeom prst="rect">
                      <a:avLst/>
                    </a:prstGeom>
                  </pic:spPr>
                </pic:pic>
              </a:graphicData>
            </a:graphic>
          </wp:inline>
        </w:drawing>
      </w:r>
    </w:p>
    <w:p w14:paraId="196621A2" w14:textId="6C3A33C1" w:rsidR="000D0E7D" w:rsidRPr="008071C9" w:rsidRDefault="000D0E7D" w:rsidP="004439FE">
      <w:pPr>
        <w:spacing w:before="0" w:after="0"/>
        <w:jc w:val="center"/>
      </w:pPr>
      <w:r w:rsidRPr="008071C9">
        <w:t xml:space="preserve">Obrázek </w:t>
      </w:r>
      <w:r w:rsidR="00E03818">
        <w:t>19</w:t>
      </w:r>
      <w:r w:rsidRPr="008071C9">
        <w:t xml:space="preserve"> – http požadavek (</w:t>
      </w:r>
      <w:r>
        <w:t>žádost o řet</w:t>
      </w:r>
      <w:r w:rsidR="00E03818">
        <w:t>ě</w:t>
      </w:r>
      <w:r>
        <w:t>z</w:t>
      </w:r>
      <w:r w:rsidRPr="008071C9">
        <w:t>)</w:t>
      </w:r>
    </w:p>
    <w:p w14:paraId="0398D669" w14:textId="77777777" w:rsidR="000D0E7D" w:rsidRDefault="000D0E7D" w:rsidP="004439FE">
      <w:pPr>
        <w:spacing w:before="0" w:after="0"/>
        <w:jc w:val="center"/>
        <w:rPr>
          <w:sz w:val="22"/>
          <w:szCs w:val="22"/>
        </w:rPr>
      </w:pPr>
    </w:p>
    <w:p w14:paraId="1EBD9F7F" w14:textId="05144A90" w:rsidR="008071C9" w:rsidDel="008175AD" w:rsidRDefault="000D0E7D">
      <w:pPr>
        <w:spacing w:before="0" w:after="120"/>
        <w:jc w:val="both"/>
        <w:rPr>
          <w:del w:id="1329" w:author="Vojtěch Bžatek" w:date="2024-05-22T05:08:00Z" w16du:dateUtc="2024-05-22T03:08:00Z"/>
          <w:sz w:val="22"/>
          <w:szCs w:val="22"/>
        </w:rPr>
        <w:pPrChange w:id="1330" w:author="Vojtěch Bžatek" w:date="2024-05-22T05:08:00Z" w16du:dateUtc="2024-05-22T03:08:00Z">
          <w:pPr>
            <w:spacing w:before="0" w:after="0"/>
            <w:jc w:val="both"/>
          </w:pPr>
        </w:pPrChange>
      </w:pPr>
      <w:r>
        <w:rPr>
          <w:sz w:val="22"/>
          <w:szCs w:val="22"/>
        </w:rPr>
        <w:lastRenderedPageBreak/>
        <w:t>Je to druhý</w:t>
      </w:r>
      <w:r w:rsidR="002B1E05">
        <w:rPr>
          <w:sz w:val="22"/>
          <w:szCs w:val="22"/>
        </w:rPr>
        <w:t xml:space="preserve"> a </w:t>
      </w:r>
      <w:r>
        <w:rPr>
          <w:sz w:val="22"/>
          <w:szCs w:val="22"/>
        </w:rPr>
        <w:t>poslední okamžik, kdy nový uzel vnímá některý z již existujících uzlů v síti za svůj bližší. Po své registraci uzel informaci o svém sousedním zahazuje</w:t>
      </w:r>
      <w:r w:rsidR="002B1E05">
        <w:rPr>
          <w:sz w:val="22"/>
          <w:szCs w:val="22"/>
        </w:rPr>
        <w:t xml:space="preserve"> a </w:t>
      </w:r>
      <w:r>
        <w:rPr>
          <w:sz w:val="22"/>
          <w:szCs w:val="22"/>
        </w:rPr>
        <w:t>nikdy více ji nevyužije. I pomocí toho je dosažena ona zmiňovaná decentralizace sítě.</w:t>
      </w:r>
    </w:p>
    <w:p w14:paraId="2F4BDFD7" w14:textId="77777777" w:rsidR="00683630" w:rsidRDefault="00683630">
      <w:pPr>
        <w:spacing w:before="0" w:after="120"/>
        <w:jc w:val="both"/>
        <w:rPr>
          <w:sz w:val="22"/>
          <w:szCs w:val="22"/>
        </w:rPr>
        <w:pPrChange w:id="1331" w:author="Vojtěch Bžatek" w:date="2024-05-22T05:08:00Z" w16du:dateUtc="2024-05-22T03:08:00Z">
          <w:pPr>
            <w:spacing w:before="0" w:after="0"/>
            <w:jc w:val="both"/>
          </w:pPr>
        </w:pPrChange>
      </w:pPr>
    </w:p>
    <w:p w14:paraId="31628410" w14:textId="3AE49B49" w:rsidR="00683630" w:rsidRDefault="00683630">
      <w:pPr>
        <w:spacing w:before="0" w:after="0"/>
        <w:ind w:firstLine="397"/>
        <w:jc w:val="both"/>
        <w:rPr>
          <w:sz w:val="22"/>
          <w:szCs w:val="22"/>
        </w:rPr>
        <w:pPrChange w:id="1332" w:author="Vojtěch Bžatek" w:date="2024-05-22T05:08:00Z" w16du:dateUtc="2024-05-22T03:08:00Z">
          <w:pPr>
            <w:spacing w:before="0" w:after="0"/>
            <w:jc w:val="both"/>
          </w:pPr>
        </w:pPrChange>
      </w:pPr>
      <w:r>
        <w:rPr>
          <w:sz w:val="22"/>
          <w:szCs w:val="22"/>
        </w:rPr>
        <w:t xml:space="preserve">Na </w:t>
      </w:r>
      <w:r w:rsidRPr="00907DAA">
        <w:rPr>
          <w:sz w:val="22"/>
          <w:szCs w:val="22"/>
        </w:rPr>
        <w:t xml:space="preserve">obrázku </w:t>
      </w:r>
      <w:r w:rsidR="00662FBF">
        <w:rPr>
          <w:sz w:val="22"/>
          <w:szCs w:val="22"/>
        </w:rPr>
        <w:t>20</w:t>
      </w:r>
      <w:r>
        <w:rPr>
          <w:sz w:val="22"/>
          <w:szCs w:val="22"/>
        </w:rPr>
        <w:t xml:space="preserve"> je graficky znázorněn průběh registrace nového uzlu v síti. Uzel na levé straně žádá svého souseda napravo</w:t>
      </w:r>
      <w:r w:rsidR="002B1E05">
        <w:rPr>
          <w:sz w:val="22"/>
          <w:szCs w:val="22"/>
        </w:rPr>
        <w:t xml:space="preserve"> a </w:t>
      </w:r>
      <w:r>
        <w:rPr>
          <w:sz w:val="22"/>
          <w:szCs w:val="22"/>
        </w:rPr>
        <w:t>registraci. V horní části obrázku jsou dva další uzly v síti, kteří samotnou registraci neprovádí, ale přijímají informaci o novém uzlu v síti.</w:t>
      </w:r>
    </w:p>
    <w:p w14:paraId="45950430" w14:textId="77777777" w:rsidR="00833E68" w:rsidRPr="000D116A" w:rsidRDefault="00833E68" w:rsidP="004439FE">
      <w:pPr>
        <w:spacing w:before="0" w:after="0"/>
        <w:rPr>
          <w:sz w:val="22"/>
          <w:szCs w:val="22"/>
        </w:rPr>
      </w:pPr>
    </w:p>
    <w:p w14:paraId="636DC73D" w14:textId="44BECEEC" w:rsidR="000B501F" w:rsidRDefault="00C845D3" w:rsidP="004439FE">
      <w:pPr>
        <w:spacing w:before="0" w:after="0"/>
        <w:rPr>
          <w:noProof/>
        </w:rPr>
      </w:pPr>
      <w:r>
        <w:rPr>
          <w:noProof/>
        </w:rPr>
        <w:drawing>
          <wp:inline distT="0" distB="0" distL="0" distR="0" wp14:anchorId="166DB038" wp14:editId="1EAEBEC9">
            <wp:extent cx="5392420" cy="3147695"/>
            <wp:effectExtent l="0" t="0" r="0" b="0"/>
            <wp:docPr id="1813066011" name="Obrázek 3" descr="Obsah obrázku text, diagram, zástrčk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66011" name="Obrázek 3" descr="Obsah obrázku text, diagram, zástrčka&#10;&#10;Popis byl vytvořen automaticky"/>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92420" cy="3147695"/>
                    </a:xfrm>
                    <a:prstGeom prst="rect">
                      <a:avLst/>
                    </a:prstGeom>
                    <a:noFill/>
                    <a:ln>
                      <a:noFill/>
                    </a:ln>
                  </pic:spPr>
                </pic:pic>
              </a:graphicData>
            </a:graphic>
          </wp:inline>
        </w:drawing>
      </w:r>
    </w:p>
    <w:p w14:paraId="2710A98A" w14:textId="3520E712" w:rsidR="003A658C" w:rsidRDefault="003A658C" w:rsidP="004439FE">
      <w:pPr>
        <w:spacing w:before="0" w:after="0"/>
        <w:jc w:val="center"/>
      </w:pPr>
      <w:r>
        <w:rPr>
          <w:noProof/>
        </w:rPr>
        <w:t xml:space="preserve">Obrázek </w:t>
      </w:r>
      <w:r w:rsidR="00E03818">
        <w:rPr>
          <w:noProof/>
        </w:rPr>
        <w:t>20</w:t>
      </w:r>
      <w:r>
        <w:rPr>
          <w:noProof/>
        </w:rPr>
        <w:t xml:space="preserve"> – Zaregistrování uzlu v síti</w:t>
      </w:r>
    </w:p>
    <w:p w14:paraId="42BBB2FB" w14:textId="5DCC57DD" w:rsidR="000B501F" w:rsidRDefault="00683630" w:rsidP="008175AD">
      <w:pPr>
        <w:pStyle w:val="Nadpis3-pododdl"/>
      </w:pPr>
      <w:bookmarkStart w:id="1333" w:name="_Toc167245501"/>
      <w:r>
        <w:t>Žádost o tabulku uzlů</w:t>
      </w:r>
      <w:bookmarkEnd w:id="1333"/>
    </w:p>
    <w:p w14:paraId="381D85D9" w14:textId="2A461B00" w:rsidR="00683630" w:rsidRDefault="00683630">
      <w:pPr>
        <w:spacing w:before="0" w:after="0"/>
        <w:ind w:firstLine="397"/>
        <w:jc w:val="both"/>
        <w:rPr>
          <w:sz w:val="22"/>
          <w:szCs w:val="22"/>
        </w:rPr>
        <w:pPrChange w:id="1334" w:author="Vojtěch Bžatek" w:date="2024-05-22T05:09:00Z" w16du:dateUtc="2024-05-22T03:09:00Z">
          <w:pPr>
            <w:spacing w:before="0" w:after="0"/>
            <w:jc w:val="both"/>
          </w:pPr>
        </w:pPrChange>
      </w:pPr>
      <w:r>
        <w:rPr>
          <w:sz w:val="22"/>
          <w:szCs w:val="22"/>
        </w:rPr>
        <w:t xml:space="preserve">Jak jsem popisoval v předchozí kapitole, tabulka uzlů se aktualizuje automaticky. Není tedy potřeba, aby se uzly doptávaly na tabulku. Tato možnost tady, ale je. Nemá přímý dopad na fungování sítě, ale může sloužit uživateli/administrátorovi pro lepší přehled o síti. </w:t>
      </w:r>
      <w:r w:rsidR="00501A73">
        <w:rPr>
          <w:sz w:val="22"/>
          <w:szCs w:val="22"/>
        </w:rPr>
        <w:t>Tabulku lze získat pomocí GET http požadavku na jakýkoliv uzel v síti.</w:t>
      </w:r>
    </w:p>
    <w:p w14:paraId="613FBF3A" w14:textId="77777777" w:rsidR="00586AB6" w:rsidRDefault="00586AB6" w:rsidP="004439FE">
      <w:pPr>
        <w:spacing w:before="0" w:after="0"/>
        <w:jc w:val="both"/>
        <w:rPr>
          <w:sz w:val="22"/>
          <w:szCs w:val="22"/>
        </w:rPr>
      </w:pPr>
    </w:p>
    <w:p w14:paraId="781BC9C4" w14:textId="2743CE1F" w:rsidR="00501A73" w:rsidRDefault="00501A73" w:rsidP="004439FE">
      <w:pPr>
        <w:spacing w:before="0" w:after="0"/>
        <w:rPr>
          <w:sz w:val="22"/>
          <w:szCs w:val="22"/>
        </w:rPr>
      </w:pPr>
      <w:r w:rsidRPr="00501A73">
        <w:rPr>
          <w:noProof/>
          <w:sz w:val="22"/>
          <w:szCs w:val="22"/>
        </w:rPr>
        <w:drawing>
          <wp:inline distT="0" distB="0" distL="0" distR="0" wp14:anchorId="6F4751A7" wp14:editId="1C278BF4">
            <wp:extent cx="5399405" cy="354330"/>
            <wp:effectExtent l="0" t="0" r="0" b="7620"/>
            <wp:docPr id="696650179"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50179" name=""/>
                    <pic:cNvPicPr/>
                  </pic:nvPicPr>
                  <pic:blipFill>
                    <a:blip r:embed="rId43"/>
                    <a:stretch>
                      <a:fillRect/>
                    </a:stretch>
                  </pic:blipFill>
                  <pic:spPr>
                    <a:xfrm>
                      <a:off x="0" y="0"/>
                      <a:ext cx="5399405" cy="354330"/>
                    </a:xfrm>
                    <a:prstGeom prst="rect">
                      <a:avLst/>
                    </a:prstGeom>
                  </pic:spPr>
                </pic:pic>
              </a:graphicData>
            </a:graphic>
          </wp:inline>
        </w:drawing>
      </w:r>
    </w:p>
    <w:p w14:paraId="4FB707AF" w14:textId="7270E354" w:rsidR="00501A73" w:rsidRDefault="00501A73" w:rsidP="004439FE">
      <w:pPr>
        <w:spacing w:before="0" w:after="0"/>
        <w:jc w:val="center"/>
      </w:pPr>
      <w:r w:rsidRPr="008071C9">
        <w:t xml:space="preserve">Obrázek </w:t>
      </w:r>
      <w:r w:rsidR="00E03818">
        <w:t>21</w:t>
      </w:r>
      <w:r w:rsidRPr="008071C9">
        <w:t xml:space="preserve"> – http požadavek (</w:t>
      </w:r>
      <w:r>
        <w:t>žádost o tabulku uzlů</w:t>
      </w:r>
      <w:r w:rsidRPr="008071C9">
        <w:t>)</w:t>
      </w:r>
    </w:p>
    <w:p w14:paraId="1486A692" w14:textId="0CB0FA92" w:rsidR="00E11A87" w:rsidRDefault="00E11A87">
      <w:pPr>
        <w:spacing w:before="0" w:after="0" w:line="240" w:lineRule="auto"/>
      </w:pPr>
      <w:r>
        <w:br w:type="page"/>
      </w:r>
    </w:p>
    <w:p w14:paraId="409D5730" w14:textId="73CD4A8B" w:rsidR="00363C12" w:rsidRDefault="00363C12" w:rsidP="008175AD">
      <w:pPr>
        <w:pStyle w:val="Nadpis3-pododdl"/>
      </w:pPr>
      <w:bookmarkStart w:id="1335" w:name="_Toc167245502"/>
      <w:r>
        <w:lastRenderedPageBreak/>
        <w:t>Přijetí zprávy</w:t>
      </w:r>
      <w:bookmarkEnd w:id="1335"/>
    </w:p>
    <w:p w14:paraId="3430E1D5" w14:textId="29E26952" w:rsidR="00501A73" w:rsidRDefault="00501A73">
      <w:pPr>
        <w:spacing w:before="0" w:after="0"/>
        <w:ind w:firstLine="397"/>
        <w:jc w:val="both"/>
        <w:rPr>
          <w:sz w:val="22"/>
          <w:szCs w:val="22"/>
        </w:rPr>
        <w:pPrChange w:id="1336" w:author="Vojtěch Bžatek" w:date="2024-05-22T05:09:00Z" w16du:dateUtc="2024-05-22T03:09:00Z">
          <w:pPr>
            <w:spacing w:before="0" w:after="0"/>
            <w:jc w:val="both"/>
          </w:pPr>
        </w:pPrChange>
      </w:pPr>
      <w:r w:rsidRPr="00501A73">
        <w:rPr>
          <w:sz w:val="22"/>
          <w:szCs w:val="22"/>
        </w:rPr>
        <w:t>Pro přijímání zpráv od klientů uzel používá koncový bod „</w:t>
      </w:r>
      <w:commentRangeStart w:id="1337"/>
      <w:ins w:id="1338" w:author="Administrator" w:date="2024-04-29T14:13:00Z">
        <w:r w:rsidR="00DC3319">
          <w:rPr>
            <w:sz w:val="22"/>
            <w:szCs w:val="22"/>
          </w:rPr>
          <w:t>/</w:t>
        </w:r>
      </w:ins>
      <w:proofErr w:type="spellStart"/>
      <w:r w:rsidRPr="00501A73">
        <w:rPr>
          <w:sz w:val="22"/>
          <w:szCs w:val="22"/>
        </w:rPr>
        <w:t>logs</w:t>
      </w:r>
      <w:proofErr w:type="spellEnd"/>
      <w:r w:rsidRPr="00501A73">
        <w:rPr>
          <w:sz w:val="22"/>
          <w:szCs w:val="22"/>
        </w:rPr>
        <w:t>/</w:t>
      </w:r>
      <w:proofErr w:type="spellStart"/>
      <w:r w:rsidRPr="00501A73">
        <w:rPr>
          <w:sz w:val="22"/>
          <w:szCs w:val="22"/>
        </w:rPr>
        <w:t>new</w:t>
      </w:r>
      <w:commentRangeEnd w:id="1337"/>
      <w:proofErr w:type="spellEnd"/>
      <w:r w:rsidR="00DC3319">
        <w:rPr>
          <w:rStyle w:val="Odkaznakoment"/>
        </w:rPr>
        <w:commentReference w:id="1337"/>
      </w:r>
      <w:r w:rsidRPr="00501A73">
        <w:rPr>
          <w:sz w:val="22"/>
          <w:szCs w:val="22"/>
        </w:rPr>
        <w:t xml:space="preserve">“. Klient na něj odešle POST http požadavek, kdy v těle funkce je zpráva, v našem případě jeden nebo více logových záznamů, které chce klient odeslat. </w:t>
      </w:r>
      <w:r>
        <w:rPr>
          <w:sz w:val="22"/>
          <w:szCs w:val="22"/>
        </w:rPr>
        <w:t xml:space="preserve">Jako demo data pro ukázku odesílání systémových logů používám </w:t>
      </w:r>
      <w:proofErr w:type="spellStart"/>
      <w:r>
        <w:rPr>
          <w:sz w:val="22"/>
          <w:szCs w:val="22"/>
        </w:rPr>
        <w:t>dataset</w:t>
      </w:r>
      <w:proofErr w:type="spellEnd"/>
      <w:r>
        <w:rPr>
          <w:sz w:val="22"/>
          <w:szCs w:val="22"/>
        </w:rPr>
        <w:t xml:space="preserve"> „Windows_2k.log“, který jsem získal z veřejného zdroje na stránce </w:t>
      </w:r>
      <w:proofErr w:type="spellStart"/>
      <w:r>
        <w:rPr>
          <w:sz w:val="22"/>
          <w:szCs w:val="22"/>
        </w:rPr>
        <w:t>Github</w:t>
      </w:r>
      <w:proofErr w:type="spellEnd"/>
      <w:r>
        <w:rPr>
          <w:sz w:val="22"/>
          <w:szCs w:val="22"/>
        </w:rPr>
        <w:t xml:space="preserve"> </w:t>
      </w:r>
      <w:r w:rsidRPr="000252B6">
        <w:rPr>
          <w:sz w:val="22"/>
          <w:szCs w:val="22"/>
          <w:rPrChange w:id="1339" w:author="Vojtěch Bžatek" w:date="2024-05-22T11:59:00Z" w16du:dateUtc="2024-05-22T09:59:00Z">
            <w:rPr>
              <w:color w:val="FF0000"/>
              <w:sz w:val="22"/>
              <w:szCs w:val="22"/>
            </w:rPr>
          </w:rPrChange>
        </w:rPr>
        <w:t>[</w:t>
      </w:r>
      <w:ins w:id="1340" w:author="Vojtěch Bžatek" w:date="2024-05-22T11:59:00Z" w16du:dateUtc="2024-05-22T09:59:00Z">
        <w:r w:rsidR="000252B6" w:rsidRPr="000252B6">
          <w:rPr>
            <w:sz w:val="22"/>
            <w:szCs w:val="22"/>
            <w:rPrChange w:id="1341" w:author="Vojtěch Bžatek" w:date="2024-05-22T11:59:00Z" w16du:dateUtc="2024-05-22T09:59:00Z">
              <w:rPr>
                <w:color w:val="FF0000"/>
                <w:sz w:val="22"/>
                <w:szCs w:val="22"/>
              </w:rPr>
            </w:rPrChange>
          </w:rPr>
          <w:t>48</w:t>
        </w:r>
      </w:ins>
      <w:del w:id="1342" w:author="Vojtěch Bžatek" w:date="2024-05-22T11:59:00Z" w16du:dateUtc="2024-05-22T09:59:00Z">
        <w:r w:rsidRPr="000252B6" w:rsidDel="000252B6">
          <w:rPr>
            <w:sz w:val="22"/>
            <w:szCs w:val="22"/>
            <w:rPrChange w:id="1343" w:author="Vojtěch Bžatek" w:date="2024-05-22T11:59:00Z" w16du:dateUtc="2024-05-22T09:59:00Z">
              <w:rPr>
                <w:color w:val="FF0000"/>
                <w:sz w:val="22"/>
                <w:szCs w:val="22"/>
              </w:rPr>
            </w:rPrChange>
          </w:rPr>
          <w:delText>x40</w:delText>
        </w:r>
      </w:del>
      <w:r w:rsidRPr="000252B6">
        <w:rPr>
          <w:sz w:val="22"/>
          <w:szCs w:val="22"/>
          <w:rPrChange w:id="1344" w:author="Vojtěch Bžatek" w:date="2024-05-22T11:59:00Z" w16du:dateUtc="2024-05-22T09:59:00Z">
            <w:rPr>
              <w:color w:val="FF0000"/>
              <w:sz w:val="22"/>
              <w:szCs w:val="22"/>
            </w:rPr>
          </w:rPrChange>
        </w:rPr>
        <w:t>]</w:t>
      </w:r>
      <w:r>
        <w:rPr>
          <w:sz w:val="22"/>
          <w:szCs w:val="22"/>
        </w:rPr>
        <w:t>.</w:t>
      </w:r>
    </w:p>
    <w:p w14:paraId="1451C9FF" w14:textId="77777777" w:rsidR="00586AB6" w:rsidRPr="00501A73" w:rsidRDefault="00586AB6" w:rsidP="004439FE">
      <w:pPr>
        <w:spacing w:before="0" w:after="0"/>
        <w:jc w:val="both"/>
        <w:rPr>
          <w:sz w:val="22"/>
          <w:szCs w:val="22"/>
        </w:rPr>
      </w:pPr>
    </w:p>
    <w:p w14:paraId="664B86D3" w14:textId="10B789D4" w:rsidR="00501A73" w:rsidRDefault="00501A73" w:rsidP="004439FE">
      <w:pPr>
        <w:spacing w:before="0" w:after="0"/>
        <w:jc w:val="center"/>
      </w:pPr>
      <w:r w:rsidRPr="00501A73">
        <w:rPr>
          <w:noProof/>
        </w:rPr>
        <w:drawing>
          <wp:inline distT="0" distB="0" distL="0" distR="0" wp14:anchorId="6C2F55B1" wp14:editId="35491C07">
            <wp:extent cx="3200400" cy="2052513"/>
            <wp:effectExtent l="0" t="0" r="0" b="5080"/>
            <wp:docPr id="644799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998" name=""/>
                    <pic:cNvPicPr/>
                  </pic:nvPicPr>
                  <pic:blipFill>
                    <a:blip r:embed="rId44"/>
                    <a:stretch>
                      <a:fillRect/>
                    </a:stretch>
                  </pic:blipFill>
                  <pic:spPr>
                    <a:xfrm>
                      <a:off x="0" y="0"/>
                      <a:ext cx="3204710" cy="2055277"/>
                    </a:xfrm>
                    <a:prstGeom prst="rect">
                      <a:avLst/>
                    </a:prstGeom>
                  </pic:spPr>
                </pic:pic>
              </a:graphicData>
            </a:graphic>
          </wp:inline>
        </w:drawing>
      </w:r>
    </w:p>
    <w:p w14:paraId="5E89965C" w14:textId="0E8D8F3D" w:rsidR="003560E5" w:rsidRDefault="003560E5" w:rsidP="004439FE">
      <w:pPr>
        <w:spacing w:before="0" w:after="0"/>
        <w:jc w:val="center"/>
      </w:pPr>
      <w:r w:rsidRPr="008071C9">
        <w:t xml:space="preserve">Obrázek </w:t>
      </w:r>
      <w:r w:rsidR="00E03818">
        <w:t>22</w:t>
      </w:r>
      <w:r w:rsidRPr="008071C9">
        <w:t xml:space="preserve"> – http požadavek (</w:t>
      </w:r>
      <w:r>
        <w:t>žádost o tabulku uzlů</w:t>
      </w:r>
      <w:r w:rsidRPr="008071C9">
        <w:t>)</w:t>
      </w:r>
    </w:p>
    <w:p w14:paraId="1259A3F7" w14:textId="77777777" w:rsidR="00F47552" w:rsidRDefault="00F47552" w:rsidP="004439FE">
      <w:pPr>
        <w:spacing w:before="0" w:after="0"/>
        <w:jc w:val="center"/>
      </w:pPr>
    </w:p>
    <w:p w14:paraId="47EDE020" w14:textId="5D09BA11" w:rsidR="00113062" w:rsidRDefault="003560E5" w:rsidP="004439FE">
      <w:pPr>
        <w:spacing w:before="0" w:after="0"/>
        <w:jc w:val="both"/>
        <w:rPr>
          <w:sz w:val="22"/>
          <w:szCs w:val="22"/>
        </w:rPr>
      </w:pPr>
      <w:r w:rsidRPr="003560E5">
        <w:rPr>
          <w:sz w:val="22"/>
          <w:szCs w:val="22"/>
        </w:rPr>
        <w:t xml:space="preserve">Uzel </w:t>
      </w:r>
      <w:r>
        <w:rPr>
          <w:sz w:val="22"/>
          <w:szCs w:val="22"/>
        </w:rPr>
        <w:t>po přijetí zprávy ji nejprve zkontroluje</w:t>
      </w:r>
      <w:r w:rsidR="002B1E05">
        <w:rPr>
          <w:sz w:val="22"/>
          <w:szCs w:val="22"/>
        </w:rPr>
        <w:t xml:space="preserve"> a </w:t>
      </w:r>
      <w:r>
        <w:rPr>
          <w:sz w:val="22"/>
          <w:szCs w:val="22"/>
        </w:rPr>
        <w:t>posléze ji přidá do zásobníku „</w:t>
      </w:r>
      <w:proofErr w:type="spellStart"/>
      <w:r>
        <w:rPr>
          <w:sz w:val="22"/>
          <w:szCs w:val="22"/>
        </w:rPr>
        <w:t>current_logs</w:t>
      </w:r>
      <w:proofErr w:type="spellEnd"/>
      <w:r>
        <w:rPr>
          <w:sz w:val="22"/>
          <w:szCs w:val="22"/>
        </w:rPr>
        <w:t>“ ve třídě „Blockchain“. Kontrolou se rozumí ověření, zda zpráva je ve slovníku uložená pod názvem „</w:t>
      </w:r>
      <w:proofErr w:type="spellStart"/>
      <w:r>
        <w:rPr>
          <w:sz w:val="22"/>
          <w:szCs w:val="22"/>
        </w:rPr>
        <w:t>message</w:t>
      </w:r>
      <w:proofErr w:type="spellEnd"/>
      <w:r>
        <w:rPr>
          <w:sz w:val="22"/>
          <w:szCs w:val="22"/>
        </w:rPr>
        <w:t>“</w:t>
      </w:r>
      <w:r w:rsidR="002B1E05">
        <w:rPr>
          <w:sz w:val="22"/>
          <w:szCs w:val="22"/>
        </w:rPr>
        <w:t xml:space="preserve"> a </w:t>
      </w:r>
      <w:r>
        <w:rPr>
          <w:sz w:val="22"/>
          <w:szCs w:val="22"/>
        </w:rPr>
        <w:t>zda se zpráva už v zásobníku nenachází. Zprávu také odešle všem ostatním uzlům v síti. Tato zpráva zatím není přidána do řetězu. To se stane až je celý zásobník „</w:t>
      </w:r>
      <w:proofErr w:type="spellStart"/>
      <w:r>
        <w:rPr>
          <w:sz w:val="22"/>
          <w:szCs w:val="22"/>
        </w:rPr>
        <w:t>current_logs</w:t>
      </w:r>
      <w:proofErr w:type="spellEnd"/>
      <w:r>
        <w:rPr>
          <w:sz w:val="22"/>
          <w:szCs w:val="22"/>
        </w:rPr>
        <w:t>“ vložen do bloku</w:t>
      </w:r>
      <w:r w:rsidR="002B1E05">
        <w:rPr>
          <w:sz w:val="22"/>
          <w:szCs w:val="22"/>
        </w:rPr>
        <w:t xml:space="preserve"> a </w:t>
      </w:r>
      <w:r>
        <w:rPr>
          <w:sz w:val="22"/>
          <w:szCs w:val="22"/>
        </w:rPr>
        <w:t>ten bude vytěžen. V této chvíli tomu tak zatím není,</w:t>
      </w:r>
      <w:r w:rsidR="002B1E05">
        <w:rPr>
          <w:sz w:val="22"/>
          <w:szCs w:val="22"/>
        </w:rPr>
        <w:t xml:space="preserve"> a </w:t>
      </w:r>
      <w:r>
        <w:rPr>
          <w:sz w:val="22"/>
          <w:szCs w:val="22"/>
        </w:rPr>
        <w:t>proto pokud by uživatel hned po odeslání zprávy zažádal o řetěz, tak ten danou zprávu obsahovat nebude.</w:t>
      </w:r>
      <w:r w:rsidR="00113062">
        <w:rPr>
          <w:sz w:val="22"/>
          <w:szCs w:val="22"/>
        </w:rPr>
        <w:t xml:space="preserve"> Po zdárném vložení zprávy do zásobníku</w:t>
      </w:r>
      <w:r w:rsidR="002B1E05">
        <w:rPr>
          <w:sz w:val="22"/>
          <w:szCs w:val="22"/>
        </w:rPr>
        <w:t xml:space="preserve"> a </w:t>
      </w:r>
      <w:r w:rsidR="00113062">
        <w:rPr>
          <w:sz w:val="22"/>
          <w:szCs w:val="22"/>
        </w:rPr>
        <w:t xml:space="preserve">přeposlání zprávy zbylým uzlům se klientovi vrací kladná odpověď. V případě, že zpráva už v zásobníku byla, dostane klient odpověď zápornou. </w:t>
      </w:r>
    </w:p>
    <w:p w14:paraId="5E11DE8B" w14:textId="7001715D" w:rsidR="003560E5" w:rsidRDefault="00113062" w:rsidP="004439FE">
      <w:pPr>
        <w:spacing w:before="0" w:after="0"/>
        <w:ind w:firstLine="397"/>
        <w:jc w:val="both"/>
        <w:rPr>
          <w:sz w:val="22"/>
          <w:szCs w:val="22"/>
        </w:rPr>
      </w:pPr>
      <w:r>
        <w:rPr>
          <w:sz w:val="22"/>
          <w:szCs w:val="22"/>
        </w:rPr>
        <w:t xml:space="preserve">Na obrázku </w:t>
      </w:r>
      <w:r w:rsidR="00662FBF">
        <w:rPr>
          <w:sz w:val="22"/>
          <w:szCs w:val="22"/>
        </w:rPr>
        <w:t>23</w:t>
      </w:r>
      <w:r>
        <w:rPr>
          <w:sz w:val="22"/>
          <w:szCs w:val="22"/>
        </w:rPr>
        <w:t xml:space="preserve"> je graficky znázorněna komunikace v síti po přijetí zprávy.</w:t>
      </w:r>
    </w:p>
    <w:p w14:paraId="57EADD14" w14:textId="77777777" w:rsidR="00586AB6" w:rsidRPr="003560E5" w:rsidRDefault="00586AB6" w:rsidP="004439FE">
      <w:pPr>
        <w:spacing w:before="0" w:after="0"/>
        <w:ind w:firstLine="397"/>
        <w:jc w:val="both"/>
        <w:rPr>
          <w:sz w:val="22"/>
          <w:szCs w:val="22"/>
        </w:rPr>
      </w:pPr>
    </w:p>
    <w:p w14:paraId="75EF74D1" w14:textId="67639F43" w:rsidR="00B72BE7" w:rsidRDefault="00D145E3" w:rsidP="004439FE">
      <w:pPr>
        <w:spacing w:before="0" w:after="0"/>
      </w:pPr>
      <w:r>
        <w:rPr>
          <w:noProof/>
        </w:rPr>
        <w:lastRenderedPageBreak/>
        <w:drawing>
          <wp:inline distT="0" distB="0" distL="0" distR="0" wp14:anchorId="70BA980C" wp14:editId="416807B5">
            <wp:extent cx="5397500" cy="3213100"/>
            <wp:effectExtent l="0" t="0" r="0" b="6350"/>
            <wp:docPr id="540054034" name="Obrázek 2" descr="Obsah obrázku diagram, text,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54034" name="Obrázek 2" descr="Obsah obrázku diagram, text, Plán&#10;&#10;Popis byl vytvořen automaticky"/>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7500" cy="3213100"/>
                    </a:xfrm>
                    <a:prstGeom prst="rect">
                      <a:avLst/>
                    </a:prstGeom>
                    <a:noFill/>
                    <a:ln>
                      <a:noFill/>
                    </a:ln>
                  </pic:spPr>
                </pic:pic>
              </a:graphicData>
            </a:graphic>
          </wp:inline>
        </w:drawing>
      </w:r>
    </w:p>
    <w:p w14:paraId="0BE48CC1" w14:textId="590A20DD" w:rsidR="00015859" w:rsidRDefault="003A658C" w:rsidP="004439FE">
      <w:pPr>
        <w:spacing w:before="0" w:after="0"/>
        <w:jc w:val="center"/>
      </w:pPr>
      <w:r>
        <w:t xml:space="preserve">Obrázek </w:t>
      </w:r>
      <w:r w:rsidR="00E03818">
        <w:t>23</w:t>
      </w:r>
      <w:r>
        <w:t xml:space="preserve"> –</w:t>
      </w:r>
      <w:r w:rsidR="00E03818">
        <w:t xml:space="preserve"> Schéma</w:t>
      </w:r>
      <w:r>
        <w:t xml:space="preserve"> </w:t>
      </w:r>
      <w:r w:rsidR="00E03818">
        <w:t>p</w:t>
      </w:r>
      <w:r>
        <w:t>ř</w:t>
      </w:r>
      <w:r w:rsidR="00110365">
        <w:t>i</w:t>
      </w:r>
      <w:r>
        <w:t>jetí zprávy</w:t>
      </w:r>
    </w:p>
    <w:p w14:paraId="2BAB322E" w14:textId="77777777" w:rsidR="00113062" w:rsidRDefault="00113062" w:rsidP="004439FE">
      <w:pPr>
        <w:spacing w:before="0" w:after="0"/>
        <w:jc w:val="center"/>
      </w:pPr>
    </w:p>
    <w:p w14:paraId="2E704D18" w14:textId="2696BF6A" w:rsidR="00015859" w:rsidRPr="00113062" w:rsidRDefault="00113062" w:rsidP="004439FE">
      <w:pPr>
        <w:pStyle w:val="Odstavecseseznamem"/>
        <w:numPr>
          <w:ilvl w:val="0"/>
          <w:numId w:val="31"/>
        </w:numPr>
        <w:spacing w:before="0" w:after="0"/>
        <w:rPr>
          <w:sz w:val="22"/>
          <w:szCs w:val="18"/>
        </w:rPr>
      </w:pPr>
      <w:r w:rsidRPr="00113062">
        <w:rPr>
          <w:sz w:val="22"/>
          <w:szCs w:val="18"/>
        </w:rPr>
        <w:t>Klient odesílá uzlu zprávu</w:t>
      </w:r>
    </w:p>
    <w:p w14:paraId="4F617B8F" w14:textId="5373D2CF" w:rsidR="00113062" w:rsidRPr="00113062" w:rsidRDefault="00113062" w:rsidP="004439FE">
      <w:pPr>
        <w:pStyle w:val="Odstavecseseznamem"/>
        <w:numPr>
          <w:ilvl w:val="0"/>
          <w:numId w:val="31"/>
        </w:numPr>
        <w:spacing w:before="0" w:after="0"/>
        <w:rPr>
          <w:sz w:val="22"/>
          <w:szCs w:val="18"/>
        </w:rPr>
      </w:pPr>
      <w:r w:rsidRPr="00113062">
        <w:rPr>
          <w:sz w:val="22"/>
          <w:szCs w:val="18"/>
        </w:rPr>
        <w:t>Uzel přidává zprávu do zásobníku</w:t>
      </w:r>
    </w:p>
    <w:p w14:paraId="32575EB6" w14:textId="06D822EF" w:rsidR="00113062" w:rsidRPr="00113062" w:rsidRDefault="00113062" w:rsidP="004439FE">
      <w:pPr>
        <w:pStyle w:val="Odstavecseseznamem"/>
        <w:numPr>
          <w:ilvl w:val="0"/>
          <w:numId w:val="31"/>
        </w:numPr>
        <w:spacing w:before="0" w:after="0"/>
        <w:rPr>
          <w:sz w:val="22"/>
          <w:szCs w:val="18"/>
        </w:rPr>
      </w:pPr>
      <w:r w:rsidRPr="00113062">
        <w:rPr>
          <w:sz w:val="22"/>
          <w:szCs w:val="18"/>
        </w:rPr>
        <w:t>Uzel přeposílá zprávu ostatním uzlům</w:t>
      </w:r>
    </w:p>
    <w:p w14:paraId="7FBAEF05" w14:textId="3CA701A1" w:rsidR="00113062" w:rsidRPr="00113062" w:rsidRDefault="00113062" w:rsidP="004439FE">
      <w:pPr>
        <w:pStyle w:val="Odstavecseseznamem"/>
        <w:numPr>
          <w:ilvl w:val="0"/>
          <w:numId w:val="31"/>
        </w:numPr>
        <w:spacing w:before="0" w:after="0"/>
        <w:rPr>
          <w:sz w:val="22"/>
          <w:szCs w:val="18"/>
        </w:rPr>
      </w:pPr>
      <w:r w:rsidRPr="00113062">
        <w:rPr>
          <w:sz w:val="22"/>
          <w:szCs w:val="18"/>
        </w:rPr>
        <w:t>Ostatní uzly přijímají zprávu</w:t>
      </w:r>
      <w:r w:rsidR="002B1E05">
        <w:rPr>
          <w:sz w:val="22"/>
          <w:szCs w:val="18"/>
        </w:rPr>
        <w:t xml:space="preserve"> a </w:t>
      </w:r>
      <w:r w:rsidRPr="00113062">
        <w:rPr>
          <w:sz w:val="22"/>
          <w:szCs w:val="18"/>
        </w:rPr>
        <w:t>vkládají ji do svých zásobníků</w:t>
      </w:r>
    </w:p>
    <w:p w14:paraId="616C7F8F" w14:textId="54CDA2E9" w:rsidR="00113062" w:rsidRPr="00113062" w:rsidRDefault="00113062" w:rsidP="004439FE">
      <w:pPr>
        <w:pStyle w:val="Odstavecseseznamem"/>
        <w:numPr>
          <w:ilvl w:val="0"/>
          <w:numId w:val="31"/>
        </w:numPr>
        <w:spacing w:before="0" w:after="0"/>
        <w:rPr>
          <w:sz w:val="22"/>
          <w:szCs w:val="18"/>
        </w:rPr>
      </w:pPr>
      <w:r w:rsidRPr="00113062">
        <w:rPr>
          <w:sz w:val="22"/>
          <w:szCs w:val="18"/>
        </w:rPr>
        <w:t>Uzly přeposílají zprávu</w:t>
      </w:r>
    </w:p>
    <w:p w14:paraId="59FB460D" w14:textId="7813D18D" w:rsidR="00113062" w:rsidRPr="00113062" w:rsidRDefault="00113062" w:rsidP="004439FE">
      <w:pPr>
        <w:pStyle w:val="Odstavecseseznamem"/>
        <w:numPr>
          <w:ilvl w:val="0"/>
          <w:numId w:val="31"/>
        </w:numPr>
        <w:spacing w:before="0" w:after="0"/>
        <w:rPr>
          <w:sz w:val="22"/>
          <w:szCs w:val="18"/>
        </w:rPr>
      </w:pPr>
      <w:r w:rsidRPr="00113062">
        <w:rPr>
          <w:sz w:val="22"/>
          <w:szCs w:val="18"/>
        </w:rPr>
        <w:t>Uzly zamítají zprávu, protože zpráva už byla přidána.</w:t>
      </w:r>
    </w:p>
    <w:p w14:paraId="3AA97F42" w14:textId="77777777" w:rsidR="00113062" w:rsidRDefault="00113062" w:rsidP="004439FE">
      <w:pPr>
        <w:spacing w:before="0" w:after="0"/>
        <w:rPr>
          <w:sz w:val="22"/>
          <w:szCs w:val="22"/>
        </w:rPr>
      </w:pPr>
    </w:p>
    <w:p w14:paraId="604DB172" w14:textId="2A9B07D8" w:rsidR="00113062" w:rsidRDefault="00113062" w:rsidP="004439FE">
      <w:pPr>
        <w:spacing w:before="0" w:after="0"/>
        <w:jc w:val="both"/>
        <w:rPr>
          <w:sz w:val="22"/>
          <w:szCs w:val="22"/>
        </w:rPr>
      </w:pPr>
      <w:r>
        <w:rPr>
          <w:sz w:val="22"/>
          <w:szCs w:val="22"/>
        </w:rPr>
        <w:t>Určitě je nasnadě otázka, zda je nutné, aby uzly přeposílal</w:t>
      </w:r>
      <w:ins w:id="1345" w:author="Administrator" w:date="2024-04-29T14:15:00Z">
        <w:r w:rsidR="00EB7889">
          <w:rPr>
            <w:sz w:val="22"/>
            <w:szCs w:val="22"/>
          </w:rPr>
          <w:t>y</w:t>
        </w:r>
      </w:ins>
      <w:del w:id="1346" w:author="Administrator" w:date="2024-04-29T14:15:00Z">
        <w:r w:rsidDel="00EB7889">
          <w:rPr>
            <w:sz w:val="22"/>
            <w:szCs w:val="22"/>
          </w:rPr>
          <w:delText>i</w:delText>
        </w:r>
      </w:del>
      <w:r>
        <w:rPr>
          <w:sz w:val="22"/>
          <w:szCs w:val="22"/>
        </w:rPr>
        <w:t xml:space="preserve"> zprávu znova. Dochází tak ke zbytečné komunikaci,</w:t>
      </w:r>
      <w:r w:rsidR="002B1E05">
        <w:rPr>
          <w:sz w:val="22"/>
          <w:szCs w:val="22"/>
        </w:rPr>
        <w:t xml:space="preserve"> a </w:t>
      </w:r>
      <w:r>
        <w:rPr>
          <w:sz w:val="22"/>
          <w:szCs w:val="22"/>
        </w:rPr>
        <w:t>i zbytečnému zahlcení sítě. To je sice pravda, ale uzly nemusí rozhodovat</w:t>
      </w:r>
      <w:r w:rsidR="006971A0">
        <w:rPr>
          <w:sz w:val="22"/>
          <w:szCs w:val="22"/>
        </w:rPr>
        <w:t>,</w:t>
      </w:r>
      <w:r>
        <w:rPr>
          <w:sz w:val="22"/>
          <w:szCs w:val="22"/>
        </w:rPr>
        <w:t xml:space="preserve"> zda zprávu získal</w:t>
      </w:r>
      <w:ins w:id="1347" w:author="Administrator" w:date="2024-04-29T14:15:00Z">
        <w:r w:rsidR="00EB7889">
          <w:rPr>
            <w:sz w:val="22"/>
            <w:szCs w:val="22"/>
          </w:rPr>
          <w:t>y</w:t>
        </w:r>
      </w:ins>
      <w:del w:id="1348" w:author="Administrator" w:date="2024-04-29T14:15:00Z">
        <w:r w:rsidDel="00EB7889">
          <w:rPr>
            <w:sz w:val="22"/>
            <w:szCs w:val="22"/>
          </w:rPr>
          <w:delText>i</w:delText>
        </w:r>
      </w:del>
      <w:r>
        <w:rPr>
          <w:sz w:val="22"/>
          <w:szCs w:val="22"/>
        </w:rPr>
        <w:t xml:space="preserve"> od uzlu, nebo od klienta</w:t>
      </w:r>
      <w:r w:rsidR="006971A0">
        <w:rPr>
          <w:sz w:val="22"/>
          <w:szCs w:val="22"/>
        </w:rPr>
        <w:t>,</w:t>
      </w:r>
      <w:r w:rsidR="002B1E05">
        <w:rPr>
          <w:sz w:val="22"/>
          <w:szCs w:val="22"/>
        </w:rPr>
        <w:t xml:space="preserve"> a </w:t>
      </w:r>
      <w:r>
        <w:rPr>
          <w:sz w:val="22"/>
          <w:szCs w:val="22"/>
        </w:rPr>
        <w:t xml:space="preserve">především to umožňuje uzlům, v případě potřeby, vložit do </w:t>
      </w:r>
      <w:r w:rsidR="006971A0">
        <w:rPr>
          <w:sz w:val="22"/>
          <w:szCs w:val="22"/>
        </w:rPr>
        <w:t xml:space="preserve">řetězu zprávu i přímo od nich. </w:t>
      </w:r>
    </w:p>
    <w:p w14:paraId="5B55F91F" w14:textId="101573CD" w:rsidR="00E11A87" w:rsidRDefault="00E11A87">
      <w:pPr>
        <w:spacing w:before="0" w:after="0" w:line="240" w:lineRule="auto"/>
        <w:rPr>
          <w:sz w:val="22"/>
          <w:szCs w:val="22"/>
        </w:rPr>
      </w:pPr>
      <w:r>
        <w:rPr>
          <w:sz w:val="22"/>
          <w:szCs w:val="22"/>
        </w:rPr>
        <w:br w:type="page"/>
      </w:r>
    </w:p>
    <w:p w14:paraId="6F269078" w14:textId="6186721D" w:rsidR="00363C12" w:rsidRDefault="00363C12" w:rsidP="008175AD">
      <w:pPr>
        <w:pStyle w:val="Nadpis3-pododdl"/>
      </w:pPr>
      <w:bookmarkStart w:id="1349" w:name="_Toc167245503"/>
      <w:r>
        <w:lastRenderedPageBreak/>
        <w:t>Těžba</w:t>
      </w:r>
      <w:bookmarkEnd w:id="1349"/>
    </w:p>
    <w:p w14:paraId="529EFCCC" w14:textId="4EEAC4D6" w:rsidR="006971A0" w:rsidRDefault="006971A0">
      <w:pPr>
        <w:spacing w:before="0" w:after="120"/>
        <w:jc w:val="both"/>
        <w:rPr>
          <w:sz w:val="22"/>
          <w:szCs w:val="22"/>
        </w:rPr>
        <w:pPrChange w:id="1350" w:author="Vojtěch Bžatek" w:date="2024-05-22T05:10:00Z" w16du:dateUtc="2024-05-22T03:10:00Z">
          <w:pPr>
            <w:spacing w:before="0" w:after="0"/>
            <w:jc w:val="both"/>
          </w:pPr>
        </w:pPrChange>
      </w:pPr>
      <w:r w:rsidRPr="006971A0">
        <w:rPr>
          <w:sz w:val="22"/>
          <w:szCs w:val="22"/>
        </w:rPr>
        <w:t>Těžení je nejvíce komplexní funkcionalita, kterou uzel umí. Úkolem této funkcionality je vytěžit zprávy v zásobníku „</w:t>
      </w:r>
      <w:proofErr w:type="spellStart"/>
      <w:r w:rsidRPr="006971A0">
        <w:rPr>
          <w:sz w:val="22"/>
          <w:szCs w:val="22"/>
        </w:rPr>
        <w:t>current_logs</w:t>
      </w:r>
      <w:proofErr w:type="spellEnd"/>
      <w:r w:rsidRPr="006971A0">
        <w:rPr>
          <w:sz w:val="22"/>
          <w:szCs w:val="22"/>
        </w:rPr>
        <w:t>“</w:t>
      </w:r>
      <w:r w:rsidR="002B1E05">
        <w:rPr>
          <w:sz w:val="22"/>
          <w:szCs w:val="22"/>
        </w:rPr>
        <w:t xml:space="preserve"> a </w:t>
      </w:r>
      <w:r w:rsidRPr="006971A0">
        <w:rPr>
          <w:sz w:val="22"/>
          <w:szCs w:val="22"/>
        </w:rPr>
        <w:t>vytěžený blok vložit na konec řetězu.</w:t>
      </w:r>
      <w:r>
        <w:rPr>
          <w:sz w:val="22"/>
          <w:szCs w:val="22"/>
        </w:rPr>
        <w:t xml:space="preserve"> V současné době se zahájení těžby ovládá manuálně, ale jediný důvod pro to je jednodušší vysvětlení toho, jak těžba funguje. V kapitole „Možnosti dalšího rozvoje“ uvádím, jakým způsobem by se zahájení těžby dalo automatizovat.</w:t>
      </w:r>
    </w:p>
    <w:p w14:paraId="0C52E705" w14:textId="05332BF0" w:rsidR="006971A0" w:rsidRDefault="006971A0" w:rsidP="004439FE">
      <w:pPr>
        <w:spacing w:before="0" w:after="0"/>
        <w:ind w:firstLine="397"/>
        <w:jc w:val="both"/>
        <w:rPr>
          <w:ins w:id="1351" w:author="Vojtěch Bžatek" w:date="2024-05-22T05:10:00Z" w16du:dateUtc="2024-05-22T03:10:00Z"/>
          <w:sz w:val="22"/>
          <w:szCs w:val="22"/>
        </w:rPr>
      </w:pPr>
      <w:r w:rsidRPr="006971A0">
        <w:rPr>
          <w:sz w:val="22"/>
          <w:szCs w:val="22"/>
        </w:rPr>
        <w:t>Těžba se zahájí manuálně posláním http GET požadavku na koncový bod „</w:t>
      </w:r>
      <w:ins w:id="1352" w:author="Vojtěch Bžatek" w:date="2024-05-21T12:25:00Z" w16du:dateUtc="2024-05-21T10:25:00Z">
        <w:r w:rsidR="00FD7C29">
          <w:rPr>
            <w:sz w:val="22"/>
            <w:szCs w:val="22"/>
          </w:rPr>
          <w:t>/</w:t>
        </w:r>
      </w:ins>
      <w:r w:rsidRPr="006971A0">
        <w:rPr>
          <w:sz w:val="22"/>
          <w:szCs w:val="22"/>
        </w:rPr>
        <w:t>mine/start“</w:t>
      </w:r>
      <w:r w:rsidR="00F47552">
        <w:rPr>
          <w:sz w:val="22"/>
          <w:szCs w:val="22"/>
        </w:rPr>
        <w:t xml:space="preserve"> libovolného uzlu</w:t>
      </w:r>
      <w:r w:rsidRPr="006971A0">
        <w:rPr>
          <w:sz w:val="22"/>
          <w:szCs w:val="22"/>
        </w:rPr>
        <w:t>.</w:t>
      </w:r>
    </w:p>
    <w:p w14:paraId="6710B6A3" w14:textId="77777777" w:rsidR="008175AD" w:rsidRDefault="008175AD" w:rsidP="004439FE">
      <w:pPr>
        <w:spacing w:before="0" w:after="0"/>
        <w:ind w:firstLine="397"/>
        <w:jc w:val="both"/>
        <w:rPr>
          <w:sz w:val="22"/>
          <w:szCs w:val="22"/>
        </w:rPr>
      </w:pPr>
    </w:p>
    <w:p w14:paraId="256D0E0E" w14:textId="2BC25139" w:rsidR="006971A0" w:rsidRDefault="006971A0" w:rsidP="004439FE">
      <w:pPr>
        <w:spacing w:before="0" w:after="0"/>
        <w:jc w:val="center"/>
        <w:rPr>
          <w:sz w:val="22"/>
          <w:szCs w:val="22"/>
        </w:rPr>
      </w:pPr>
      <w:r w:rsidRPr="006971A0">
        <w:rPr>
          <w:noProof/>
          <w:sz w:val="22"/>
          <w:szCs w:val="22"/>
        </w:rPr>
        <w:drawing>
          <wp:inline distT="0" distB="0" distL="0" distR="0" wp14:anchorId="6F6CF20B" wp14:editId="20BE974D">
            <wp:extent cx="5399405" cy="336550"/>
            <wp:effectExtent l="0" t="0" r="0" b="6350"/>
            <wp:docPr id="286624493"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24493" name=""/>
                    <pic:cNvPicPr/>
                  </pic:nvPicPr>
                  <pic:blipFill>
                    <a:blip r:embed="rId46"/>
                    <a:stretch>
                      <a:fillRect/>
                    </a:stretch>
                  </pic:blipFill>
                  <pic:spPr>
                    <a:xfrm>
                      <a:off x="0" y="0"/>
                      <a:ext cx="5399405" cy="336550"/>
                    </a:xfrm>
                    <a:prstGeom prst="rect">
                      <a:avLst/>
                    </a:prstGeom>
                  </pic:spPr>
                </pic:pic>
              </a:graphicData>
            </a:graphic>
          </wp:inline>
        </w:drawing>
      </w:r>
    </w:p>
    <w:p w14:paraId="7CF7A77D" w14:textId="3F0903C0" w:rsidR="00F47552" w:rsidRDefault="00F47552" w:rsidP="004439FE">
      <w:pPr>
        <w:spacing w:before="0" w:after="0"/>
        <w:jc w:val="center"/>
        <w:rPr>
          <w:ins w:id="1353" w:author="Vojtěch Bžatek" w:date="2024-05-22T05:10:00Z" w16du:dateUtc="2024-05-22T03:10:00Z"/>
        </w:rPr>
      </w:pPr>
      <w:r w:rsidRPr="008071C9">
        <w:t xml:space="preserve">Obrázek </w:t>
      </w:r>
      <w:r w:rsidR="00E03818">
        <w:t>24</w:t>
      </w:r>
      <w:r w:rsidRPr="008071C9">
        <w:t xml:space="preserve"> – http požadavek (</w:t>
      </w:r>
      <w:r>
        <w:t>zahájení těžby</w:t>
      </w:r>
      <w:r w:rsidRPr="008071C9">
        <w:t>)</w:t>
      </w:r>
    </w:p>
    <w:p w14:paraId="77FE3C93" w14:textId="77777777" w:rsidR="008175AD" w:rsidRDefault="008175AD" w:rsidP="004439FE">
      <w:pPr>
        <w:spacing w:before="0" w:after="0"/>
        <w:jc w:val="center"/>
      </w:pPr>
    </w:p>
    <w:p w14:paraId="4E61088D" w14:textId="186D05D3" w:rsidR="006971A0" w:rsidRDefault="00F47552" w:rsidP="004439FE">
      <w:pPr>
        <w:spacing w:before="0" w:after="0"/>
        <w:jc w:val="both"/>
        <w:rPr>
          <w:ins w:id="1354" w:author="Vojtěch Bžatek" w:date="2024-05-22T05:10:00Z" w16du:dateUtc="2024-05-22T03:10:00Z"/>
          <w:sz w:val="22"/>
          <w:szCs w:val="22"/>
        </w:rPr>
      </w:pPr>
      <w:r>
        <w:rPr>
          <w:sz w:val="22"/>
          <w:szCs w:val="22"/>
        </w:rPr>
        <w:t>Uzel při přijetí požadavku vyhodnotí, zda právě neprobíhá buď těžba, nebo vyhodnocování řetězu. Pokud ano, tak požadavek na zahájení těžby odmítne. V opačném případě pošle pokyn všem uzlům v síti, včetně sebe, aby zahájili těžbu.</w:t>
      </w:r>
      <w:r w:rsidR="00D34C74">
        <w:rPr>
          <w:sz w:val="22"/>
          <w:szCs w:val="22"/>
        </w:rPr>
        <w:t xml:space="preserve"> </w:t>
      </w:r>
    </w:p>
    <w:p w14:paraId="362CBCF2" w14:textId="77777777" w:rsidR="008175AD" w:rsidRDefault="008175AD" w:rsidP="004439FE">
      <w:pPr>
        <w:spacing w:before="0" w:after="0"/>
        <w:jc w:val="both"/>
        <w:rPr>
          <w:sz w:val="22"/>
          <w:szCs w:val="22"/>
        </w:rPr>
      </w:pPr>
    </w:p>
    <w:p w14:paraId="7350FE47" w14:textId="18F41389" w:rsidR="00D34C74" w:rsidRDefault="00D34C74" w:rsidP="004439FE">
      <w:pPr>
        <w:spacing w:before="0" w:after="0"/>
        <w:jc w:val="center"/>
        <w:rPr>
          <w:sz w:val="22"/>
          <w:szCs w:val="22"/>
        </w:rPr>
      </w:pPr>
      <w:r w:rsidRPr="00D34C74">
        <w:rPr>
          <w:noProof/>
          <w:sz w:val="22"/>
          <w:szCs w:val="22"/>
        </w:rPr>
        <w:drawing>
          <wp:inline distT="0" distB="0" distL="0" distR="0" wp14:anchorId="669E3FB1" wp14:editId="03803D27">
            <wp:extent cx="5399405" cy="1218565"/>
            <wp:effectExtent l="0" t="0" r="0" b="635"/>
            <wp:docPr id="182284693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46938" name=""/>
                    <pic:cNvPicPr/>
                  </pic:nvPicPr>
                  <pic:blipFill>
                    <a:blip r:embed="rId47"/>
                    <a:stretch>
                      <a:fillRect/>
                    </a:stretch>
                  </pic:blipFill>
                  <pic:spPr>
                    <a:xfrm>
                      <a:off x="0" y="0"/>
                      <a:ext cx="5399405" cy="1218565"/>
                    </a:xfrm>
                    <a:prstGeom prst="rect">
                      <a:avLst/>
                    </a:prstGeom>
                  </pic:spPr>
                </pic:pic>
              </a:graphicData>
            </a:graphic>
          </wp:inline>
        </w:drawing>
      </w:r>
    </w:p>
    <w:p w14:paraId="030AE45C" w14:textId="7B4ECABC" w:rsidR="00D34C74" w:rsidRDefault="00D34C74" w:rsidP="004439FE">
      <w:pPr>
        <w:spacing w:before="0" w:after="0"/>
        <w:jc w:val="center"/>
      </w:pPr>
      <w:r w:rsidRPr="008071C9">
        <w:t xml:space="preserve">Obrázek </w:t>
      </w:r>
      <w:r w:rsidR="00E03818">
        <w:t>25</w:t>
      </w:r>
      <w:r w:rsidRPr="008071C9">
        <w:t xml:space="preserve"> – http požadavek (</w:t>
      </w:r>
      <w:r>
        <w:t>příkaz k zahájení těžby</w:t>
      </w:r>
      <w:r w:rsidRPr="008071C9">
        <w:t>)</w:t>
      </w:r>
    </w:p>
    <w:p w14:paraId="7EFE57AF" w14:textId="50661293" w:rsidR="008175AD" w:rsidRDefault="008175AD">
      <w:pPr>
        <w:spacing w:before="0" w:after="0" w:line="240" w:lineRule="auto"/>
        <w:rPr>
          <w:ins w:id="1355" w:author="Vojtěch Bžatek" w:date="2024-05-22T05:10:00Z" w16du:dateUtc="2024-05-22T03:10:00Z"/>
        </w:rPr>
      </w:pPr>
      <w:ins w:id="1356" w:author="Vojtěch Bžatek" w:date="2024-05-22T05:10:00Z" w16du:dateUtc="2024-05-22T03:10:00Z">
        <w:r>
          <w:br w:type="page"/>
        </w:r>
      </w:ins>
    </w:p>
    <w:p w14:paraId="76E37581" w14:textId="12C4315B" w:rsidR="00D34C74" w:rsidDel="008175AD" w:rsidRDefault="00D34C74" w:rsidP="004439FE">
      <w:pPr>
        <w:spacing w:before="0" w:after="0"/>
        <w:jc w:val="center"/>
        <w:rPr>
          <w:del w:id="1357" w:author="Vojtěch Bžatek" w:date="2024-05-22T05:10:00Z" w16du:dateUtc="2024-05-22T03:10:00Z"/>
        </w:rPr>
      </w:pPr>
    </w:p>
    <w:p w14:paraId="6CE88E4C" w14:textId="77777777" w:rsidR="00484AD5" w:rsidRDefault="00484AD5" w:rsidP="004439FE">
      <w:pPr>
        <w:spacing w:before="0" w:after="0"/>
        <w:jc w:val="both"/>
        <w:rPr>
          <w:sz w:val="22"/>
          <w:szCs w:val="22"/>
        </w:rPr>
      </w:pPr>
      <w:r>
        <w:rPr>
          <w:noProof/>
        </w:rPr>
        <w:drawing>
          <wp:inline distT="0" distB="0" distL="0" distR="0" wp14:anchorId="2F84999A" wp14:editId="0D058782">
            <wp:extent cx="5386705" cy="2086610"/>
            <wp:effectExtent l="0" t="0" r="4445" b="8890"/>
            <wp:docPr id="1504139388" name="Obrázek 4" descr="Obsah obrázku text, snímek obrazovky, diagram,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39388" name="Obrázek 4" descr="Obsah obrázku text, snímek obrazovky, diagram, design&#10;&#10;Popis byl vytvořen automaticky"/>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86705" cy="2086610"/>
                    </a:xfrm>
                    <a:prstGeom prst="rect">
                      <a:avLst/>
                    </a:prstGeom>
                    <a:noFill/>
                    <a:ln>
                      <a:noFill/>
                    </a:ln>
                  </pic:spPr>
                </pic:pic>
              </a:graphicData>
            </a:graphic>
          </wp:inline>
        </w:drawing>
      </w:r>
    </w:p>
    <w:p w14:paraId="542E2759" w14:textId="1887E6B3" w:rsidR="00484AD5" w:rsidRDefault="00484AD5" w:rsidP="004439FE">
      <w:pPr>
        <w:spacing w:before="0" w:after="0"/>
        <w:jc w:val="center"/>
        <w:rPr>
          <w:noProof/>
        </w:rPr>
      </w:pPr>
      <w:r>
        <w:rPr>
          <w:noProof/>
        </w:rPr>
        <w:t xml:space="preserve">Obrázek </w:t>
      </w:r>
      <w:r w:rsidR="00E03818">
        <w:rPr>
          <w:noProof/>
        </w:rPr>
        <w:t>26</w:t>
      </w:r>
      <w:r>
        <w:rPr>
          <w:noProof/>
        </w:rPr>
        <w:t xml:space="preserve"> – </w:t>
      </w:r>
      <w:r w:rsidR="00E03818">
        <w:rPr>
          <w:noProof/>
        </w:rPr>
        <w:t>Schéma z</w:t>
      </w:r>
      <w:r>
        <w:rPr>
          <w:noProof/>
        </w:rPr>
        <w:t>ahájení těžby</w:t>
      </w:r>
    </w:p>
    <w:p w14:paraId="1931CA82" w14:textId="4BDFBD47" w:rsidR="00484AD5" w:rsidRPr="00484AD5" w:rsidRDefault="00484AD5" w:rsidP="004439FE">
      <w:pPr>
        <w:pStyle w:val="Odstavecseseznamem"/>
        <w:numPr>
          <w:ilvl w:val="0"/>
          <w:numId w:val="34"/>
        </w:numPr>
        <w:spacing w:before="0" w:after="0"/>
        <w:jc w:val="both"/>
        <w:rPr>
          <w:noProof/>
          <w:sz w:val="22"/>
          <w:szCs w:val="18"/>
        </w:rPr>
      </w:pPr>
      <w:r w:rsidRPr="00484AD5">
        <w:rPr>
          <w:noProof/>
          <w:sz w:val="22"/>
          <w:szCs w:val="18"/>
        </w:rPr>
        <w:t>Pokyn od uživatele/administrátora k zahájení těžby</w:t>
      </w:r>
    </w:p>
    <w:p w14:paraId="335BD5D1" w14:textId="114708CB" w:rsidR="00484AD5" w:rsidRPr="00484AD5" w:rsidRDefault="00484AD5" w:rsidP="004439FE">
      <w:pPr>
        <w:pStyle w:val="Odstavecseseznamem"/>
        <w:numPr>
          <w:ilvl w:val="0"/>
          <w:numId w:val="34"/>
        </w:numPr>
        <w:spacing w:before="0" w:after="0"/>
        <w:jc w:val="both"/>
        <w:rPr>
          <w:noProof/>
          <w:sz w:val="22"/>
          <w:szCs w:val="18"/>
        </w:rPr>
      </w:pPr>
      <w:r w:rsidRPr="00484AD5">
        <w:rPr>
          <w:noProof/>
          <w:sz w:val="22"/>
          <w:szCs w:val="18"/>
        </w:rPr>
        <w:t>Vyhodnocení zda těžba právě neprobíhá</w:t>
      </w:r>
    </w:p>
    <w:p w14:paraId="5A490467" w14:textId="63B30E8E" w:rsidR="00484AD5" w:rsidRPr="00484AD5" w:rsidRDefault="00484AD5" w:rsidP="004439FE">
      <w:pPr>
        <w:pStyle w:val="Odstavecseseznamem"/>
        <w:numPr>
          <w:ilvl w:val="0"/>
          <w:numId w:val="34"/>
        </w:numPr>
        <w:spacing w:before="0" w:after="0"/>
        <w:jc w:val="both"/>
        <w:rPr>
          <w:noProof/>
          <w:sz w:val="22"/>
          <w:szCs w:val="18"/>
        </w:rPr>
      </w:pPr>
      <w:r w:rsidRPr="00484AD5">
        <w:rPr>
          <w:noProof/>
          <w:sz w:val="22"/>
          <w:szCs w:val="18"/>
        </w:rPr>
        <w:t>Vyhodnocení zda nejsou řetězy v síti právě porovnávány</w:t>
      </w:r>
    </w:p>
    <w:p w14:paraId="77B8E431" w14:textId="34F1894C" w:rsidR="00484AD5" w:rsidRPr="00484AD5" w:rsidRDefault="00484AD5" w:rsidP="004439FE">
      <w:pPr>
        <w:pStyle w:val="Odstavecseseznamem"/>
        <w:numPr>
          <w:ilvl w:val="0"/>
          <w:numId w:val="34"/>
        </w:numPr>
        <w:spacing w:before="0" w:after="0"/>
        <w:jc w:val="both"/>
        <w:rPr>
          <w:noProof/>
          <w:sz w:val="22"/>
          <w:szCs w:val="18"/>
        </w:rPr>
      </w:pPr>
      <w:r w:rsidRPr="00484AD5">
        <w:rPr>
          <w:noProof/>
          <w:sz w:val="22"/>
          <w:szCs w:val="18"/>
        </w:rPr>
        <w:t xml:space="preserve">Příkaz všem uzlům </w:t>
      </w:r>
      <w:r w:rsidR="00A406CA">
        <w:rPr>
          <w:noProof/>
          <w:sz w:val="22"/>
          <w:szCs w:val="18"/>
        </w:rPr>
        <w:t>v</w:t>
      </w:r>
      <w:r w:rsidRPr="00484AD5">
        <w:rPr>
          <w:noProof/>
          <w:sz w:val="22"/>
          <w:szCs w:val="18"/>
        </w:rPr>
        <w:t> síti k zahájení těžby</w:t>
      </w:r>
    </w:p>
    <w:p w14:paraId="364A1C58" w14:textId="77777777" w:rsidR="00484AD5" w:rsidRDefault="00484AD5" w:rsidP="004439FE">
      <w:pPr>
        <w:spacing w:before="0" w:after="0"/>
        <w:jc w:val="both"/>
        <w:rPr>
          <w:sz w:val="22"/>
          <w:szCs w:val="22"/>
        </w:rPr>
      </w:pPr>
    </w:p>
    <w:p w14:paraId="4B80E115" w14:textId="0DFD1231" w:rsidR="00244134" w:rsidRDefault="00D34C74" w:rsidP="004439FE">
      <w:pPr>
        <w:spacing w:before="0" w:after="0"/>
        <w:jc w:val="both"/>
        <w:rPr>
          <w:sz w:val="22"/>
          <w:szCs w:val="22"/>
        </w:rPr>
      </w:pPr>
      <w:r>
        <w:rPr>
          <w:sz w:val="22"/>
          <w:szCs w:val="22"/>
        </w:rPr>
        <w:t>Každý uzel předtím, než zahájí samotnou těžbu nejprve sestaví těžený blok</w:t>
      </w:r>
      <w:r w:rsidR="00244134">
        <w:rPr>
          <w:sz w:val="22"/>
          <w:szCs w:val="22"/>
        </w:rPr>
        <w:t xml:space="preserve"> ve formátu JSON</w:t>
      </w:r>
      <w:r>
        <w:rPr>
          <w:sz w:val="22"/>
          <w:szCs w:val="22"/>
        </w:rPr>
        <w:t xml:space="preserve">. </w:t>
      </w:r>
    </w:p>
    <w:p w14:paraId="2BE201D5" w14:textId="49068FCC" w:rsidR="00D34C74" w:rsidRDefault="00D34C74" w:rsidP="004439FE">
      <w:pPr>
        <w:spacing w:before="0" w:after="0"/>
        <w:jc w:val="both"/>
        <w:rPr>
          <w:sz w:val="22"/>
          <w:szCs w:val="22"/>
        </w:rPr>
      </w:pPr>
      <w:r>
        <w:rPr>
          <w:sz w:val="22"/>
          <w:szCs w:val="22"/>
        </w:rPr>
        <w:t xml:space="preserve">Skládá se </w:t>
      </w:r>
      <w:commentRangeStart w:id="1358"/>
      <w:r>
        <w:rPr>
          <w:sz w:val="22"/>
          <w:szCs w:val="22"/>
        </w:rPr>
        <w:t>z</w:t>
      </w:r>
      <w:ins w:id="1359" w:author="Administrator" w:date="2024-04-29T14:16:00Z">
        <w:r w:rsidR="00EB7889">
          <w:rPr>
            <w:sz w:val="22"/>
            <w:szCs w:val="22"/>
          </w:rPr>
          <w:t> následujících p</w:t>
        </w:r>
      </w:ins>
      <w:ins w:id="1360" w:author="Administrator" w:date="2024-04-29T14:17:00Z">
        <w:r w:rsidR="00EB7889">
          <w:rPr>
            <w:sz w:val="22"/>
            <w:szCs w:val="22"/>
          </w:rPr>
          <w:t>oložek</w:t>
        </w:r>
        <w:commentRangeEnd w:id="1358"/>
        <w:r w:rsidR="00EB7889">
          <w:rPr>
            <w:rStyle w:val="Odkaznakoment"/>
          </w:rPr>
          <w:commentReference w:id="1358"/>
        </w:r>
      </w:ins>
      <w:r>
        <w:rPr>
          <w:sz w:val="22"/>
          <w:szCs w:val="22"/>
        </w:rPr>
        <w:t>:</w:t>
      </w:r>
    </w:p>
    <w:p w14:paraId="6A35A1B1" w14:textId="2314F1DF" w:rsidR="00D34C74" w:rsidRDefault="00D34C74" w:rsidP="004439FE">
      <w:pPr>
        <w:pStyle w:val="Odstavecseseznamem"/>
        <w:numPr>
          <w:ilvl w:val="0"/>
          <w:numId w:val="32"/>
        </w:numPr>
        <w:spacing w:before="0" w:after="0"/>
        <w:jc w:val="both"/>
        <w:rPr>
          <w:sz w:val="22"/>
          <w:szCs w:val="22"/>
        </w:rPr>
      </w:pPr>
      <w:r>
        <w:rPr>
          <w:sz w:val="22"/>
          <w:szCs w:val="22"/>
        </w:rPr>
        <w:t xml:space="preserve">Index – jedinečné číslo pro celý řetěz. Jedná se o hodnotu o jedna </w:t>
      </w:r>
      <w:r w:rsidR="00A406CA">
        <w:rPr>
          <w:sz w:val="22"/>
          <w:szCs w:val="22"/>
        </w:rPr>
        <w:t>vyšší</w:t>
      </w:r>
      <w:r>
        <w:rPr>
          <w:sz w:val="22"/>
          <w:szCs w:val="22"/>
        </w:rPr>
        <w:t xml:space="preserve"> než poslední blok v řetězu.</w:t>
      </w:r>
    </w:p>
    <w:p w14:paraId="7AD1596B" w14:textId="54F30D8B" w:rsidR="00D34C74" w:rsidRDefault="00D34C74" w:rsidP="004439FE">
      <w:pPr>
        <w:pStyle w:val="Odstavecseseznamem"/>
        <w:numPr>
          <w:ilvl w:val="0"/>
          <w:numId w:val="32"/>
        </w:numPr>
        <w:spacing w:before="0" w:after="0"/>
        <w:jc w:val="both"/>
        <w:rPr>
          <w:sz w:val="22"/>
          <w:szCs w:val="22"/>
        </w:rPr>
      </w:pPr>
      <w:r>
        <w:rPr>
          <w:sz w:val="22"/>
          <w:szCs w:val="22"/>
        </w:rPr>
        <w:t>Začátek těžby – čas, kdy začala těžba bloku</w:t>
      </w:r>
    </w:p>
    <w:p w14:paraId="4CAC3F02" w14:textId="2F0A50F8" w:rsidR="00D34C74" w:rsidRDefault="00D34C74" w:rsidP="004439FE">
      <w:pPr>
        <w:pStyle w:val="Odstavecseseznamem"/>
        <w:numPr>
          <w:ilvl w:val="0"/>
          <w:numId w:val="32"/>
        </w:numPr>
        <w:spacing w:before="0" w:after="0"/>
        <w:jc w:val="both"/>
        <w:rPr>
          <w:sz w:val="22"/>
          <w:szCs w:val="22"/>
        </w:rPr>
      </w:pPr>
      <w:r>
        <w:rPr>
          <w:sz w:val="22"/>
          <w:szCs w:val="22"/>
        </w:rPr>
        <w:t>Logy – záznamy od klientů uložené v zásobníku „</w:t>
      </w:r>
      <w:proofErr w:type="spellStart"/>
      <w:r>
        <w:rPr>
          <w:sz w:val="22"/>
          <w:szCs w:val="22"/>
        </w:rPr>
        <w:t>current_logs</w:t>
      </w:r>
      <w:proofErr w:type="spellEnd"/>
      <w:r>
        <w:rPr>
          <w:sz w:val="22"/>
          <w:szCs w:val="22"/>
        </w:rPr>
        <w:t>“</w:t>
      </w:r>
      <w:r w:rsidR="00244134">
        <w:rPr>
          <w:sz w:val="22"/>
          <w:szCs w:val="22"/>
        </w:rPr>
        <w:t xml:space="preserve"> s přidáním zprávy o tom, kdo daný blok vytěžil.</w:t>
      </w:r>
    </w:p>
    <w:p w14:paraId="392FE79A" w14:textId="196436CD" w:rsidR="00D34C74" w:rsidRDefault="00D34C74" w:rsidP="004439FE">
      <w:pPr>
        <w:pStyle w:val="Odstavecseseznamem"/>
        <w:numPr>
          <w:ilvl w:val="0"/>
          <w:numId w:val="32"/>
        </w:numPr>
        <w:spacing w:before="0" w:after="0"/>
        <w:jc w:val="both"/>
        <w:rPr>
          <w:sz w:val="22"/>
          <w:szCs w:val="22"/>
        </w:rPr>
      </w:pPr>
      <w:r>
        <w:rPr>
          <w:sz w:val="22"/>
          <w:szCs w:val="22"/>
        </w:rPr>
        <w:t>Důkaz – hodnota, která bude při těžbě měněna.</w:t>
      </w:r>
    </w:p>
    <w:p w14:paraId="23AA26D4" w14:textId="6E84DC61" w:rsidR="00D34C74" w:rsidRDefault="00244134" w:rsidP="004439FE">
      <w:pPr>
        <w:pStyle w:val="Odstavecseseznamem"/>
        <w:numPr>
          <w:ilvl w:val="0"/>
          <w:numId w:val="32"/>
        </w:numPr>
        <w:spacing w:before="0" w:after="0"/>
        <w:jc w:val="both"/>
        <w:rPr>
          <w:sz w:val="22"/>
          <w:szCs w:val="22"/>
        </w:rPr>
      </w:pPr>
      <w:r>
        <w:rPr>
          <w:sz w:val="22"/>
          <w:szCs w:val="22"/>
        </w:rPr>
        <w:t>Předešl</w:t>
      </w:r>
      <w:ins w:id="1361" w:author="Vojtěch Bžatek" w:date="2024-05-22T12:30:00Z" w16du:dateUtc="2024-05-22T10:30:00Z">
        <w:r w:rsidR="002E5596">
          <w:rPr>
            <w:sz w:val="22"/>
            <w:szCs w:val="22"/>
          </w:rPr>
          <w:t>ý</w:t>
        </w:r>
      </w:ins>
      <w:del w:id="1362" w:author="Vojtěch Bžatek" w:date="2024-05-22T12:30:00Z" w16du:dateUtc="2024-05-22T10:30:00Z">
        <w:r w:rsidDel="002E5596">
          <w:rPr>
            <w:sz w:val="22"/>
            <w:szCs w:val="22"/>
          </w:rPr>
          <w:delText>á</w:delText>
        </w:r>
      </w:del>
      <w:r>
        <w:rPr>
          <w:sz w:val="22"/>
          <w:szCs w:val="22"/>
        </w:rPr>
        <w:t xml:space="preserve"> </w:t>
      </w:r>
      <w:proofErr w:type="spellStart"/>
      <w:r>
        <w:rPr>
          <w:sz w:val="22"/>
          <w:szCs w:val="22"/>
        </w:rPr>
        <w:t>hash</w:t>
      </w:r>
      <w:proofErr w:type="spellEnd"/>
      <w:r>
        <w:rPr>
          <w:sz w:val="22"/>
          <w:szCs w:val="22"/>
        </w:rPr>
        <w:t xml:space="preserve"> – provázání do řetězu pomocí </w:t>
      </w:r>
      <w:proofErr w:type="spellStart"/>
      <w:r>
        <w:rPr>
          <w:sz w:val="22"/>
          <w:szCs w:val="22"/>
        </w:rPr>
        <w:t>hashe</w:t>
      </w:r>
      <w:proofErr w:type="spellEnd"/>
      <w:r>
        <w:rPr>
          <w:sz w:val="22"/>
          <w:szCs w:val="22"/>
        </w:rPr>
        <w:t xml:space="preserve"> posledního bloku v řetězu</w:t>
      </w:r>
    </w:p>
    <w:p w14:paraId="00B5C1AD" w14:textId="77777777" w:rsidR="00244134" w:rsidRPr="00244134" w:rsidRDefault="00244134" w:rsidP="004439FE">
      <w:pPr>
        <w:spacing w:before="0" w:after="0"/>
        <w:jc w:val="both"/>
        <w:rPr>
          <w:sz w:val="22"/>
          <w:szCs w:val="22"/>
        </w:rPr>
      </w:pPr>
    </w:p>
    <w:p w14:paraId="1FBE3CF9" w14:textId="4D151AA4" w:rsidR="00244134" w:rsidRDefault="00244134">
      <w:pPr>
        <w:spacing w:before="0" w:after="120"/>
        <w:jc w:val="both"/>
        <w:rPr>
          <w:sz w:val="22"/>
          <w:szCs w:val="22"/>
        </w:rPr>
        <w:pPrChange w:id="1363" w:author="Vojtěch Bžatek" w:date="2024-05-22T05:11:00Z" w16du:dateUtc="2024-05-22T03:11:00Z">
          <w:pPr>
            <w:spacing w:before="0" w:after="0"/>
            <w:jc w:val="both"/>
          </w:pPr>
        </w:pPrChange>
      </w:pPr>
      <w:r>
        <w:rPr>
          <w:sz w:val="22"/>
          <w:szCs w:val="22"/>
        </w:rPr>
        <w:t xml:space="preserve">Takto sestavený blok může být poslán do těžení. Těžením, se rozumí hledáním takové hodnoty pro důkaz v bloku, aby </w:t>
      </w:r>
      <w:proofErr w:type="spellStart"/>
      <w:r>
        <w:rPr>
          <w:sz w:val="22"/>
          <w:szCs w:val="22"/>
        </w:rPr>
        <w:t>hash</w:t>
      </w:r>
      <w:proofErr w:type="spellEnd"/>
      <w:r>
        <w:rPr>
          <w:sz w:val="22"/>
          <w:szCs w:val="22"/>
        </w:rPr>
        <w:t xml:space="preserve"> celého bloku odpovídal</w:t>
      </w:r>
      <w:del w:id="1364" w:author="Vojtěch Bžatek" w:date="2024-05-22T12:30:00Z" w16du:dateUtc="2024-05-22T10:30:00Z">
        <w:r w:rsidDel="002E5596">
          <w:rPr>
            <w:sz w:val="22"/>
            <w:szCs w:val="22"/>
          </w:rPr>
          <w:delText>a</w:delText>
        </w:r>
      </w:del>
      <w:r>
        <w:rPr>
          <w:sz w:val="22"/>
          <w:szCs w:val="22"/>
        </w:rPr>
        <w:t xml:space="preserve"> požada</w:t>
      </w:r>
      <w:r w:rsidR="007F15E7">
        <w:rPr>
          <w:sz w:val="22"/>
          <w:szCs w:val="22"/>
        </w:rPr>
        <w:t>v</w:t>
      </w:r>
      <w:r>
        <w:rPr>
          <w:sz w:val="22"/>
          <w:szCs w:val="22"/>
        </w:rPr>
        <w:t xml:space="preserve">kům na náročnost </w:t>
      </w:r>
      <w:proofErr w:type="spellStart"/>
      <w:r>
        <w:rPr>
          <w:sz w:val="22"/>
          <w:szCs w:val="22"/>
        </w:rPr>
        <w:t>hashe</w:t>
      </w:r>
      <w:proofErr w:type="spellEnd"/>
      <w:r>
        <w:rPr>
          <w:sz w:val="22"/>
          <w:szCs w:val="22"/>
        </w:rPr>
        <w:t xml:space="preserve">. </w:t>
      </w:r>
      <w:r w:rsidR="007F15E7">
        <w:rPr>
          <w:sz w:val="22"/>
          <w:szCs w:val="22"/>
        </w:rPr>
        <w:t>Funkce, která provádí těžení je součástí třídy „Blockchain“</w:t>
      </w:r>
      <w:r w:rsidR="002B1E05">
        <w:rPr>
          <w:sz w:val="22"/>
          <w:szCs w:val="22"/>
        </w:rPr>
        <w:t xml:space="preserve"> a </w:t>
      </w:r>
      <w:r w:rsidR="007F15E7">
        <w:rPr>
          <w:sz w:val="22"/>
          <w:szCs w:val="22"/>
        </w:rPr>
        <w:t>jmenuje se „</w:t>
      </w:r>
      <w:proofErr w:type="spellStart"/>
      <w:r w:rsidR="007F15E7">
        <w:rPr>
          <w:sz w:val="22"/>
          <w:szCs w:val="22"/>
        </w:rPr>
        <w:t>mining</w:t>
      </w:r>
      <w:proofErr w:type="spellEnd"/>
      <w:r w:rsidR="007F15E7">
        <w:rPr>
          <w:sz w:val="22"/>
          <w:szCs w:val="22"/>
        </w:rPr>
        <w:t>“. Jako parametry bere těžený blok, funkci, která odesílá výsledek všem uzlům v síti</w:t>
      </w:r>
      <w:r w:rsidR="002B1E05">
        <w:rPr>
          <w:sz w:val="22"/>
          <w:szCs w:val="22"/>
        </w:rPr>
        <w:t xml:space="preserve"> a </w:t>
      </w:r>
      <w:r w:rsidR="001A1818">
        <w:rPr>
          <w:sz w:val="22"/>
          <w:szCs w:val="22"/>
        </w:rPr>
        <w:t>identifikátor uzlu. Funkce ještě z</w:t>
      </w:r>
      <w:r>
        <w:rPr>
          <w:sz w:val="22"/>
          <w:szCs w:val="22"/>
        </w:rPr>
        <w:t> konfigurační</w:t>
      </w:r>
      <w:r w:rsidR="001A1818">
        <w:rPr>
          <w:sz w:val="22"/>
          <w:szCs w:val="22"/>
        </w:rPr>
        <w:t>ho</w:t>
      </w:r>
      <w:r>
        <w:rPr>
          <w:sz w:val="22"/>
          <w:szCs w:val="22"/>
        </w:rPr>
        <w:t xml:space="preserve"> souboru</w:t>
      </w:r>
      <w:r w:rsidR="001A1818">
        <w:rPr>
          <w:sz w:val="22"/>
          <w:szCs w:val="22"/>
        </w:rPr>
        <w:t xml:space="preserve"> vezme hodnotu náročnosti pro těžbu.</w:t>
      </w:r>
      <w:r>
        <w:rPr>
          <w:sz w:val="22"/>
          <w:szCs w:val="22"/>
        </w:rPr>
        <w:t xml:space="preserve"> </w:t>
      </w:r>
      <w:ins w:id="1365" w:author="Vojtěch Bžatek" w:date="2024-05-21T12:25:00Z" w16du:dateUtc="2024-05-21T10:25:00Z">
        <w:r w:rsidR="00FD7C29">
          <w:rPr>
            <w:sz w:val="22"/>
            <w:szCs w:val="22"/>
          </w:rPr>
          <w:t>Prvotně j</w:t>
        </w:r>
      </w:ins>
      <w:commentRangeStart w:id="1366"/>
      <w:del w:id="1367" w:author="Vojtěch Bžatek" w:date="2024-05-21T12:25:00Z" w16du:dateUtc="2024-05-21T10:25:00Z">
        <w:r w:rsidR="001A1818" w:rsidDel="00FD7C29">
          <w:rPr>
            <w:sz w:val="22"/>
            <w:szCs w:val="22"/>
          </w:rPr>
          <w:delText>Z</w:delText>
        </w:r>
        <w:r w:rsidDel="00FD7C29">
          <w:rPr>
            <w:sz w:val="22"/>
            <w:szCs w:val="22"/>
          </w:rPr>
          <w:delText>ákladně</w:delText>
        </w:r>
        <w:r w:rsidR="001A1818" w:rsidDel="00FD7C29">
          <w:rPr>
            <w:sz w:val="22"/>
            <w:szCs w:val="22"/>
          </w:rPr>
          <w:delText xml:space="preserve"> </w:delText>
        </w:r>
        <w:commentRangeEnd w:id="1366"/>
        <w:r w:rsidR="00EB7889" w:rsidDel="00FD7C29">
          <w:rPr>
            <w:rStyle w:val="Odkaznakoment"/>
          </w:rPr>
          <w:commentReference w:id="1366"/>
        </w:r>
        <w:r w:rsidR="001A1818" w:rsidDel="00FD7C29">
          <w:rPr>
            <w:sz w:val="22"/>
            <w:szCs w:val="22"/>
          </w:rPr>
          <w:delText>j</w:delText>
        </w:r>
      </w:del>
      <w:r w:rsidR="001A1818">
        <w:rPr>
          <w:sz w:val="22"/>
          <w:szCs w:val="22"/>
        </w:rPr>
        <w:t>e v něm</w:t>
      </w:r>
      <w:r>
        <w:rPr>
          <w:sz w:val="22"/>
          <w:szCs w:val="22"/>
        </w:rPr>
        <w:t xml:space="preserve"> uvedena hodnota 5. To znamená, že pokud má být blok úspěšně vytěžen, tak funkce, která těžbu provozuje musí nalézt takovou hodnotu, aby se prvních 5 znaků </w:t>
      </w:r>
      <w:proofErr w:type="spellStart"/>
      <w:r>
        <w:rPr>
          <w:sz w:val="22"/>
          <w:szCs w:val="22"/>
        </w:rPr>
        <w:t>hashe</w:t>
      </w:r>
      <w:proofErr w:type="spellEnd"/>
      <w:r>
        <w:rPr>
          <w:sz w:val="22"/>
          <w:szCs w:val="22"/>
        </w:rPr>
        <w:t xml:space="preserve"> celého bloku rovnalo 5 nulám. V průb</w:t>
      </w:r>
      <w:r w:rsidR="007F15E7">
        <w:rPr>
          <w:sz w:val="22"/>
          <w:szCs w:val="22"/>
        </w:rPr>
        <w:t>ě</w:t>
      </w:r>
      <w:r>
        <w:rPr>
          <w:sz w:val="22"/>
          <w:szCs w:val="22"/>
        </w:rPr>
        <w:t xml:space="preserve">hu testování této </w:t>
      </w:r>
      <w:proofErr w:type="spellStart"/>
      <w:r>
        <w:rPr>
          <w:sz w:val="22"/>
          <w:szCs w:val="22"/>
        </w:rPr>
        <w:t>mikroslužby</w:t>
      </w:r>
      <w:proofErr w:type="spellEnd"/>
      <w:r>
        <w:rPr>
          <w:sz w:val="22"/>
          <w:szCs w:val="22"/>
        </w:rPr>
        <w:t xml:space="preserve"> jsem došel k závěru, že v případě nízké náročnosti může docházet ke kolizím, která síť není schopna sama vyřešit,</w:t>
      </w:r>
      <w:r w:rsidR="002B1E05">
        <w:rPr>
          <w:sz w:val="22"/>
          <w:szCs w:val="22"/>
        </w:rPr>
        <w:t xml:space="preserve"> a </w:t>
      </w:r>
      <w:r>
        <w:rPr>
          <w:sz w:val="22"/>
          <w:szCs w:val="22"/>
        </w:rPr>
        <w:t>proto doporučuji považovat náročnost 5 za minimální hodnotu. Shora náročnost omezená není</w:t>
      </w:r>
      <w:r w:rsidR="007F15E7">
        <w:rPr>
          <w:sz w:val="22"/>
          <w:szCs w:val="22"/>
        </w:rPr>
        <w:t xml:space="preserve">. Doporučuji náročnost nastavit v závislosti na výkonu strojů, na kterých uzly </w:t>
      </w:r>
      <w:proofErr w:type="gramStart"/>
      <w:r w:rsidR="007F15E7">
        <w:rPr>
          <w:sz w:val="22"/>
          <w:szCs w:val="22"/>
        </w:rPr>
        <w:t>běží</w:t>
      </w:r>
      <w:proofErr w:type="gramEnd"/>
      <w:r w:rsidR="002B1E05">
        <w:rPr>
          <w:sz w:val="22"/>
          <w:szCs w:val="22"/>
        </w:rPr>
        <w:t xml:space="preserve"> a </w:t>
      </w:r>
      <w:r w:rsidR="007F15E7">
        <w:rPr>
          <w:sz w:val="22"/>
          <w:szCs w:val="22"/>
        </w:rPr>
        <w:t>také na počtu uzlů v síti.</w:t>
      </w:r>
      <w:r>
        <w:rPr>
          <w:sz w:val="22"/>
          <w:szCs w:val="22"/>
        </w:rPr>
        <w:t xml:space="preserve"> </w:t>
      </w:r>
      <w:r w:rsidR="007F15E7">
        <w:rPr>
          <w:sz w:val="22"/>
          <w:szCs w:val="22"/>
        </w:rPr>
        <w:t xml:space="preserve">V mém případě </w:t>
      </w:r>
      <w:r w:rsidR="007F15E7">
        <w:rPr>
          <w:sz w:val="22"/>
          <w:szCs w:val="22"/>
        </w:rPr>
        <w:lastRenderedPageBreak/>
        <w:t>jsem testoval síť o třech uzlech, které běžel</w:t>
      </w:r>
      <w:ins w:id="1368" w:author="Administrator" w:date="2024-04-29T14:18:00Z">
        <w:r w:rsidR="00EB7889">
          <w:rPr>
            <w:sz w:val="22"/>
            <w:szCs w:val="22"/>
          </w:rPr>
          <w:t>y</w:t>
        </w:r>
      </w:ins>
      <w:del w:id="1369" w:author="Administrator" w:date="2024-04-29T14:18:00Z">
        <w:r w:rsidR="007F15E7" w:rsidDel="00EB7889">
          <w:rPr>
            <w:sz w:val="22"/>
            <w:szCs w:val="22"/>
          </w:rPr>
          <w:delText>i</w:delText>
        </w:r>
      </w:del>
      <w:r w:rsidR="007F15E7">
        <w:rPr>
          <w:sz w:val="22"/>
          <w:szCs w:val="22"/>
        </w:rPr>
        <w:t xml:space="preserve"> na stejném stroji. Pro hodnoty vyšších než 8</w:t>
      </w:r>
      <w:r>
        <w:rPr>
          <w:sz w:val="22"/>
          <w:szCs w:val="22"/>
        </w:rPr>
        <w:t xml:space="preserve"> </w:t>
      </w:r>
      <w:r w:rsidR="007F15E7">
        <w:rPr>
          <w:sz w:val="22"/>
          <w:szCs w:val="22"/>
        </w:rPr>
        <w:t>byla</w:t>
      </w:r>
      <w:r>
        <w:rPr>
          <w:sz w:val="22"/>
          <w:szCs w:val="22"/>
        </w:rPr>
        <w:t xml:space="preserve"> doba těžby, tak dlouhá, že blok</w:t>
      </w:r>
      <w:r w:rsidR="007F15E7">
        <w:rPr>
          <w:sz w:val="22"/>
          <w:szCs w:val="22"/>
        </w:rPr>
        <w:t>y</w:t>
      </w:r>
      <w:r>
        <w:rPr>
          <w:sz w:val="22"/>
          <w:szCs w:val="22"/>
        </w:rPr>
        <w:t xml:space="preserve"> </w:t>
      </w:r>
      <w:r w:rsidR="007F15E7">
        <w:rPr>
          <w:sz w:val="22"/>
          <w:szCs w:val="22"/>
        </w:rPr>
        <w:t xml:space="preserve">nebylo možné vytěžit v rozumné době. V mém případě to znamenalo, že ani po 30 minutách nebyla těžba zdárně ukončena. </w:t>
      </w:r>
    </w:p>
    <w:p w14:paraId="4FE68EA1" w14:textId="12C7CCC1" w:rsidR="001A1818" w:rsidRDefault="001A1818">
      <w:pPr>
        <w:spacing w:before="0" w:after="120"/>
        <w:ind w:firstLine="397"/>
        <w:jc w:val="both"/>
        <w:rPr>
          <w:sz w:val="22"/>
          <w:szCs w:val="22"/>
        </w:rPr>
        <w:pPrChange w:id="1370" w:author="Vojtěch Bžatek" w:date="2024-05-22T05:11:00Z" w16du:dateUtc="2024-05-22T03:11:00Z">
          <w:pPr>
            <w:spacing w:before="0" w:after="0"/>
            <w:ind w:firstLine="397"/>
            <w:jc w:val="both"/>
          </w:pPr>
        </w:pPrChange>
      </w:pPr>
      <w:r>
        <w:rPr>
          <w:sz w:val="22"/>
          <w:szCs w:val="22"/>
        </w:rPr>
        <w:t>Po nalezení vhodné hodnoty důkazu je těžba ukončena</w:t>
      </w:r>
      <w:r w:rsidR="002B1E05">
        <w:rPr>
          <w:sz w:val="22"/>
          <w:szCs w:val="22"/>
        </w:rPr>
        <w:t xml:space="preserve"> a </w:t>
      </w:r>
      <w:r>
        <w:rPr>
          <w:sz w:val="22"/>
          <w:szCs w:val="22"/>
        </w:rPr>
        <w:t>funkce „</w:t>
      </w:r>
      <w:proofErr w:type="spellStart"/>
      <w:r>
        <w:rPr>
          <w:sz w:val="22"/>
          <w:szCs w:val="22"/>
        </w:rPr>
        <w:t>mining</w:t>
      </w:r>
      <w:proofErr w:type="spellEnd"/>
      <w:r>
        <w:rPr>
          <w:sz w:val="22"/>
          <w:szCs w:val="22"/>
        </w:rPr>
        <w:t>“ ve třídě „Blockchain“ odešle všem uzlům v síti vytěžený blok s připnut</w:t>
      </w:r>
      <w:r w:rsidR="00CC655E">
        <w:rPr>
          <w:sz w:val="22"/>
          <w:szCs w:val="22"/>
        </w:rPr>
        <w:t>ým</w:t>
      </w:r>
      <w:r>
        <w:rPr>
          <w:sz w:val="22"/>
          <w:szCs w:val="22"/>
        </w:rPr>
        <w:t xml:space="preserve"> časov</w:t>
      </w:r>
      <w:r w:rsidR="00CC655E">
        <w:rPr>
          <w:sz w:val="22"/>
          <w:szCs w:val="22"/>
        </w:rPr>
        <w:t>ým</w:t>
      </w:r>
      <w:r>
        <w:rPr>
          <w:sz w:val="22"/>
          <w:szCs w:val="22"/>
        </w:rPr>
        <w:t xml:space="preserve"> </w:t>
      </w:r>
      <w:r w:rsidR="00CC655E">
        <w:rPr>
          <w:sz w:val="22"/>
          <w:szCs w:val="22"/>
        </w:rPr>
        <w:t>razítkem</w:t>
      </w:r>
      <w:r>
        <w:rPr>
          <w:sz w:val="22"/>
          <w:szCs w:val="22"/>
        </w:rPr>
        <w:t xml:space="preserve"> o čase ukončení těžby. To je pokyn pro všechny uzly, aby svoji, prozatím neúspěšnou těžbu ukončil</w:t>
      </w:r>
      <w:ins w:id="1371" w:author="Administrator" w:date="2024-04-29T14:18:00Z">
        <w:r w:rsidR="00EB7889">
          <w:rPr>
            <w:sz w:val="22"/>
            <w:szCs w:val="22"/>
          </w:rPr>
          <w:t>y</w:t>
        </w:r>
      </w:ins>
      <w:del w:id="1372" w:author="Administrator" w:date="2024-04-29T14:18:00Z">
        <w:r w:rsidDel="00EB7889">
          <w:rPr>
            <w:sz w:val="22"/>
            <w:szCs w:val="22"/>
          </w:rPr>
          <w:delText>i</w:delText>
        </w:r>
      </w:del>
      <w:r w:rsidR="002B1E05">
        <w:rPr>
          <w:sz w:val="22"/>
          <w:szCs w:val="22"/>
        </w:rPr>
        <w:t xml:space="preserve"> a </w:t>
      </w:r>
      <w:r>
        <w:rPr>
          <w:sz w:val="22"/>
          <w:szCs w:val="22"/>
        </w:rPr>
        <w:t>po ověření přijatého bloku ho přidal</w:t>
      </w:r>
      <w:ins w:id="1373" w:author="Administrator" w:date="2024-04-29T14:18:00Z">
        <w:r w:rsidR="00EB7889">
          <w:rPr>
            <w:sz w:val="22"/>
            <w:szCs w:val="22"/>
          </w:rPr>
          <w:t>y</w:t>
        </w:r>
      </w:ins>
      <w:del w:id="1374" w:author="Administrator" w:date="2024-04-29T14:18:00Z">
        <w:r w:rsidDel="00EB7889">
          <w:rPr>
            <w:sz w:val="22"/>
            <w:szCs w:val="22"/>
          </w:rPr>
          <w:delText>i</w:delText>
        </w:r>
      </w:del>
      <w:r>
        <w:rPr>
          <w:sz w:val="22"/>
          <w:szCs w:val="22"/>
        </w:rPr>
        <w:t xml:space="preserve"> do svých řetězů. </w:t>
      </w:r>
    </w:p>
    <w:p w14:paraId="58565CAC" w14:textId="25DD4798" w:rsidR="001A1818" w:rsidRDefault="001A1818">
      <w:pPr>
        <w:spacing w:before="0" w:after="120"/>
        <w:ind w:firstLine="397"/>
        <w:jc w:val="both"/>
        <w:rPr>
          <w:sz w:val="22"/>
          <w:szCs w:val="22"/>
        </w:rPr>
        <w:pPrChange w:id="1375" w:author="Vojtěch Bžatek" w:date="2024-05-22T05:11:00Z" w16du:dateUtc="2024-05-22T03:11:00Z">
          <w:pPr>
            <w:spacing w:before="0" w:after="0"/>
            <w:ind w:firstLine="397"/>
            <w:jc w:val="both"/>
          </w:pPr>
        </w:pPrChange>
      </w:pPr>
      <w:r>
        <w:rPr>
          <w:sz w:val="22"/>
          <w:szCs w:val="22"/>
        </w:rPr>
        <w:t>K </w:t>
      </w:r>
      <w:r w:rsidR="00CC655E">
        <w:rPr>
          <w:sz w:val="22"/>
          <w:szCs w:val="22"/>
        </w:rPr>
        <w:t>vyhodnocení</w:t>
      </w:r>
      <w:r>
        <w:rPr>
          <w:sz w:val="22"/>
          <w:szCs w:val="22"/>
        </w:rPr>
        <w:t xml:space="preserve"> přijatého bloku se používá funkce „</w:t>
      </w:r>
      <w:proofErr w:type="spellStart"/>
      <w:r>
        <w:rPr>
          <w:sz w:val="22"/>
          <w:szCs w:val="22"/>
        </w:rPr>
        <w:t>valid_block</w:t>
      </w:r>
      <w:proofErr w:type="spellEnd"/>
      <w:r>
        <w:rPr>
          <w:sz w:val="22"/>
          <w:szCs w:val="22"/>
        </w:rPr>
        <w:t xml:space="preserve">“ ve třídě „Blockchain“. Tato funkce nejprve zkontroluje důkaz v bloku. Pokud byl vypočítán správně, tak </w:t>
      </w:r>
      <w:proofErr w:type="spellStart"/>
      <w:r>
        <w:rPr>
          <w:sz w:val="22"/>
          <w:szCs w:val="22"/>
        </w:rPr>
        <w:t>hash</w:t>
      </w:r>
      <w:proofErr w:type="spellEnd"/>
      <w:r>
        <w:rPr>
          <w:sz w:val="22"/>
          <w:szCs w:val="22"/>
        </w:rPr>
        <w:t xml:space="preserve"> by měl</w:t>
      </w:r>
      <w:del w:id="1376" w:author="Vojtěch Bžatek" w:date="2024-05-22T12:31:00Z" w16du:dateUtc="2024-05-22T10:31:00Z">
        <w:r w:rsidDel="002E5596">
          <w:rPr>
            <w:sz w:val="22"/>
            <w:szCs w:val="22"/>
          </w:rPr>
          <w:delText>a</w:delText>
        </w:r>
      </w:del>
      <w:r>
        <w:rPr>
          <w:sz w:val="22"/>
          <w:szCs w:val="22"/>
        </w:rPr>
        <w:t xml:space="preserve"> opět odpovídat požadavkům na náročnost. Poté se zkontroluje, zda index přijatého bloku je o jeden vyšší než poslední blok v řetězu</w:t>
      </w:r>
      <w:r w:rsidR="002B1E05">
        <w:rPr>
          <w:sz w:val="22"/>
          <w:szCs w:val="22"/>
        </w:rPr>
        <w:t xml:space="preserve"> a </w:t>
      </w:r>
      <w:r>
        <w:rPr>
          <w:sz w:val="22"/>
          <w:szCs w:val="22"/>
        </w:rPr>
        <w:t>jako poslední se zkontroluje</w:t>
      </w:r>
      <w:r w:rsidR="00517494">
        <w:rPr>
          <w:sz w:val="22"/>
          <w:szCs w:val="22"/>
        </w:rPr>
        <w:t>,</w:t>
      </w:r>
      <w:r>
        <w:rPr>
          <w:sz w:val="22"/>
          <w:szCs w:val="22"/>
        </w:rPr>
        <w:t xml:space="preserve"> zda v</w:t>
      </w:r>
      <w:r w:rsidR="00517494">
        <w:rPr>
          <w:sz w:val="22"/>
          <w:szCs w:val="22"/>
        </w:rPr>
        <w:t> hodnota předešlé</w:t>
      </w:r>
      <w:ins w:id="1377" w:author="Vojtěch Bžatek" w:date="2024-05-21T12:26:00Z" w16du:dateUtc="2024-05-21T10:26:00Z">
        <w:r w:rsidR="00FD7C29">
          <w:rPr>
            <w:sz w:val="22"/>
            <w:szCs w:val="22"/>
          </w:rPr>
          <w:t>ho</w:t>
        </w:r>
      </w:ins>
      <w:r w:rsidR="00517494">
        <w:rPr>
          <w:sz w:val="22"/>
          <w:szCs w:val="22"/>
        </w:rPr>
        <w:t xml:space="preserve"> </w:t>
      </w:r>
      <w:commentRangeStart w:id="1378"/>
      <w:commentRangeStart w:id="1379"/>
      <w:proofErr w:type="spellStart"/>
      <w:r w:rsidR="00517494">
        <w:rPr>
          <w:sz w:val="22"/>
          <w:szCs w:val="22"/>
        </w:rPr>
        <w:t>hashe</w:t>
      </w:r>
      <w:proofErr w:type="spellEnd"/>
      <w:r w:rsidR="00517494">
        <w:rPr>
          <w:sz w:val="22"/>
          <w:szCs w:val="22"/>
        </w:rPr>
        <w:t xml:space="preserve"> </w:t>
      </w:r>
      <w:commentRangeEnd w:id="1378"/>
      <w:r w:rsidR="00EB7889">
        <w:rPr>
          <w:rStyle w:val="Odkaznakoment"/>
        </w:rPr>
        <w:commentReference w:id="1378"/>
      </w:r>
      <w:commentRangeEnd w:id="1379"/>
      <w:r w:rsidR="007A554B">
        <w:rPr>
          <w:rStyle w:val="Odkaznakoment"/>
        </w:rPr>
        <w:commentReference w:id="1379"/>
      </w:r>
      <w:r w:rsidR="00517494">
        <w:rPr>
          <w:sz w:val="22"/>
          <w:szCs w:val="22"/>
        </w:rPr>
        <w:t xml:space="preserve">v přijatém bloku odpovídá </w:t>
      </w:r>
      <w:proofErr w:type="spellStart"/>
      <w:r w:rsidR="00517494">
        <w:rPr>
          <w:sz w:val="22"/>
          <w:szCs w:val="22"/>
        </w:rPr>
        <w:t>hashi</w:t>
      </w:r>
      <w:proofErr w:type="spellEnd"/>
      <w:r w:rsidR="00517494">
        <w:rPr>
          <w:sz w:val="22"/>
          <w:szCs w:val="22"/>
        </w:rPr>
        <w:t xml:space="preserve"> posledního bloku v řetězu. Pokud jsou všechny podmínky splněny, tak funkce „</w:t>
      </w:r>
      <w:proofErr w:type="spellStart"/>
      <w:r w:rsidR="00517494">
        <w:rPr>
          <w:sz w:val="22"/>
          <w:szCs w:val="22"/>
        </w:rPr>
        <w:t>valid_block</w:t>
      </w:r>
      <w:proofErr w:type="spellEnd"/>
      <w:r w:rsidR="00517494">
        <w:rPr>
          <w:sz w:val="22"/>
          <w:szCs w:val="22"/>
        </w:rPr>
        <w:t>“ vrací hodnotu „pravda“</w:t>
      </w:r>
      <w:r w:rsidR="002B1E05">
        <w:rPr>
          <w:sz w:val="22"/>
          <w:szCs w:val="22"/>
        </w:rPr>
        <w:t xml:space="preserve"> a </w:t>
      </w:r>
      <w:r w:rsidR="00517494">
        <w:rPr>
          <w:sz w:val="22"/>
          <w:szCs w:val="22"/>
        </w:rPr>
        <w:t xml:space="preserve">blok je přidán do řetězu. </w:t>
      </w:r>
    </w:p>
    <w:p w14:paraId="0F4959F0" w14:textId="5524AF27" w:rsidR="00517494" w:rsidRDefault="00517494">
      <w:pPr>
        <w:spacing w:before="0" w:after="120"/>
        <w:ind w:firstLine="397"/>
        <w:jc w:val="both"/>
        <w:rPr>
          <w:sz w:val="22"/>
          <w:szCs w:val="22"/>
        </w:rPr>
        <w:pPrChange w:id="1380" w:author="Vojtěch Bžatek" w:date="2024-05-22T05:11:00Z" w16du:dateUtc="2024-05-22T03:11:00Z">
          <w:pPr>
            <w:spacing w:before="0" w:after="0"/>
            <w:ind w:firstLine="397"/>
            <w:jc w:val="both"/>
          </w:pPr>
        </w:pPrChange>
      </w:pPr>
      <w:r>
        <w:rPr>
          <w:sz w:val="22"/>
          <w:szCs w:val="22"/>
        </w:rPr>
        <w:t xml:space="preserve">Zmínil jsem se také, že může docházet ke kolizím. K těm může dojít, pokud dva </w:t>
      </w:r>
      <w:r w:rsidR="00CC655E">
        <w:rPr>
          <w:sz w:val="22"/>
          <w:szCs w:val="22"/>
        </w:rPr>
        <w:t>uzly</w:t>
      </w:r>
      <w:r>
        <w:rPr>
          <w:sz w:val="22"/>
          <w:szCs w:val="22"/>
        </w:rPr>
        <w:t xml:space="preserve"> </w:t>
      </w:r>
      <w:proofErr w:type="gramStart"/>
      <w:r>
        <w:rPr>
          <w:sz w:val="22"/>
          <w:szCs w:val="22"/>
        </w:rPr>
        <w:t>vytěží</w:t>
      </w:r>
      <w:proofErr w:type="gramEnd"/>
      <w:r>
        <w:rPr>
          <w:sz w:val="22"/>
          <w:szCs w:val="22"/>
        </w:rPr>
        <w:t xml:space="preserve"> své blok</w:t>
      </w:r>
      <w:r w:rsidR="00484AD5">
        <w:rPr>
          <w:sz w:val="22"/>
          <w:szCs w:val="22"/>
        </w:rPr>
        <w:t>y</w:t>
      </w:r>
      <w:r>
        <w:rPr>
          <w:sz w:val="22"/>
          <w:szCs w:val="22"/>
        </w:rPr>
        <w:t xml:space="preserve"> současně. To znamená, že než přijde k uzlu výsledek těžby jiného bloku, on sám těžbu </w:t>
      </w:r>
      <w:proofErr w:type="gramStart"/>
      <w:r>
        <w:rPr>
          <w:sz w:val="22"/>
          <w:szCs w:val="22"/>
        </w:rPr>
        <w:t>dokončí</w:t>
      </w:r>
      <w:proofErr w:type="gramEnd"/>
      <w:r w:rsidR="002B1E05">
        <w:rPr>
          <w:sz w:val="22"/>
          <w:szCs w:val="22"/>
        </w:rPr>
        <w:t xml:space="preserve"> a </w:t>
      </w:r>
      <w:r>
        <w:rPr>
          <w:sz w:val="22"/>
          <w:szCs w:val="22"/>
        </w:rPr>
        <w:t>rozešle všem uzlů svůj vytěžený blok. V tom případě mají uzly k dispozici dva bloky</w:t>
      </w:r>
      <w:r w:rsidR="002B1E05">
        <w:rPr>
          <w:sz w:val="22"/>
          <w:szCs w:val="22"/>
        </w:rPr>
        <w:t xml:space="preserve"> a </w:t>
      </w:r>
      <w:r>
        <w:rPr>
          <w:sz w:val="22"/>
          <w:szCs w:val="22"/>
        </w:rPr>
        <w:t>oba jsou relevantní pro přidání do řetězu. Jenže řetězy musí zůstat na všech uzlech totožné,</w:t>
      </w:r>
      <w:r w:rsidR="002B1E05">
        <w:rPr>
          <w:sz w:val="22"/>
          <w:szCs w:val="22"/>
        </w:rPr>
        <w:t xml:space="preserve"> a </w:t>
      </w:r>
      <w:r>
        <w:rPr>
          <w:sz w:val="22"/>
          <w:szCs w:val="22"/>
        </w:rPr>
        <w:t xml:space="preserve">proto přichází do </w:t>
      </w:r>
      <w:r w:rsidRPr="00FD7C29">
        <w:rPr>
          <w:sz w:val="22"/>
          <w:szCs w:val="22"/>
        </w:rPr>
        <w:t xml:space="preserve">hry </w:t>
      </w:r>
      <w:r w:rsidRPr="00FD7C29">
        <w:rPr>
          <w:sz w:val="22"/>
          <w:szCs w:val="22"/>
          <w:rPrChange w:id="1381" w:author="Vojtěch Bžatek" w:date="2024-05-21T12:26:00Z" w16du:dateUtc="2024-05-21T10:26:00Z">
            <w:rPr>
              <w:color w:val="FF0000"/>
              <w:sz w:val="22"/>
              <w:szCs w:val="22"/>
            </w:rPr>
          </w:rPrChange>
        </w:rPr>
        <w:t>časová známka</w:t>
      </w:r>
      <w:r w:rsidRPr="00FD7C29">
        <w:rPr>
          <w:sz w:val="22"/>
          <w:szCs w:val="22"/>
        </w:rPr>
        <w:t xml:space="preserve">, která </w:t>
      </w:r>
      <w:r>
        <w:rPr>
          <w:sz w:val="22"/>
          <w:szCs w:val="22"/>
        </w:rPr>
        <w:t>je připojená k vytěženému bloku. Uzly přečtou časovou známku obou bloků</w:t>
      </w:r>
      <w:r w:rsidR="002B1E05">
        <w:rPr>
          <w:sz w:val="22"/>
          <w:szCs w:val="22"/>
        </w:rPr>
        <w:t xml:space="preserve"> a </w:t>
      </w:r>
      <w:r>
        <w:rPr>
          <w:sz w:val="22"/>
          <w:szCs w:val="22"/>
        </w:rPr>
        <w:t>vyberou ten blok, který byl vytěžen dříve. Kolize se často stávají</w:t>
      </w:r>
      <w:r w:rsidR="00484AD5">
        <w:rPr>
          <w:sz w:val="22"/>
          <w:szCs w:val="22"/>
        </w:rPr>
        <w:t>,</w:t>
      </w:r>
      <w:r>
        <w:rPr>
          <w:sz w:val="22"/>
          <w:szCs w:val="22"/>
        </w:rPr>
        <w:t xml:space="preserve"> pokud je nastavena nízká náročnost těžby. </w:t>
      </w:r>
      <w:r w:rsidR="00484AD5">
        <w:rPr>
          <w:sz w:val="22"/>
          <w:szCs w:val="22"/>
        </w:rPr>
        <w:t>Když</w:t>
      </w:r>
      <w:r>
        <w:rPr>
          <w:sz w:val="22"/>
          <w:szCs w:val="22"/>
        </w:rPr>
        <w:t xml:space="preserve"> jsou kolize málo časté, síť si s nimi bez problému poradí</w:t>
      </w:r>
      <w:r w:rsidR="00484AD5">
        <w:rPr>
          <w:sz w:val="22"/>
          <w:szCs w:val="22"/>
        </w:rPr>
        <w:t>. V případě, že</w:t>
      </w:r>
      <w:r>
        <w:rPr>
          <w:sz w:val="22"/>
          <w:szCs w:val="22"/>
        </w:rPr>
        <w:t xml:space="preserve"> je náročnost nastavena na nízkou úroveň</w:t>
      </w:r>
      <w:r w:rsidR="002B1E05">
        <w:rPr>
          <w:sz w:val="22"/>
          <w:szCs w:val="22"/>
        </w:rPr>
        <w:t xml:space="preserve"> a </w:t>
      </w:r>
      <w:r>
        <w:rPr>
          <w:sz w:val="22"/>
          <w:szCs w:val="22"/>
        </w:rPr>
        <w:t>doba těžby trvá</w:t>
      </w:r>
      <w:r w:rsidR="00484AD5">
        <w:rPr>
          <w:sz w:val="22"/>
          <w:szCs w:val="22"/>
        </w:rPr>
        <w:t xml:space="preserve"> v průměru</w:t>
      </w:r>
      <w:r>
        <w:rPr>
          <w:sz w:val="22"/>
          <w:szCs w:val="22"/>
        </w:rPr>
        <w:t xml:space="preserve"> pár desítek milisekund, pak </w:t>
      </w:r>
      <w:r w:rsidR="00484AD5">
        <w:rPr>
          <w:sz w:val="22"/>
          <w:szCs w:val="22"/>
        </w:rPr>
        <w:t>nastává neopravitelný problém. Proto doporučuji náročnost těžby ponechat minimálně na hodnotě 5, nebo ji zvýšit v závislosti na počtu uzlů</w:t>
      </w:r>
      <w:r w:rsidR="002B1E05">
        <w:rPr>
          <w:sz w:val="22"/>
          <w:szCs w:val="22"/>
        </w:rPr>
        <w:t xml:space="preserve"> a </w:t>
      </w:r>
      <w:r w:rsidR="00484AD5">
        <w:rPr>
          <w:sz w:val="22"/>
          <w:szCs w:val="22"/>
        </w:rPr>
        <w:t xml:space="preserve">výkonu strojů, na kterých uzly </w:t>
      </w:r>
      <w:proofErr w:type="gramStart"/>
      <w:r w:rsidR="00484AD5">
        <w:rPr>
          <w:sz w:val="22"/>
          <w:szCs w:val="22"/>
        </w:rPr>
        <w:t>běží</w:t>
      </w:r>
      <w:proofErr w:type="gramEnd"/>
      <w:r w:rsidR="00484AD5">
        <w:rPr>
          <w:sz w:val="22"/>
          <w:szCs w:val="22"/>
        </w:rPr>
        <w:t xml:space="preserve">. </w:t>
      </w:r>
      <w:commentRangeStart w:id="1382"/>
      <w:r w:rsidR="00484AD5">
        <w:rPr>
          <w:sz w:val="22"/>
          <w:szCs w:val="22"/>
        </w:rPr>
        <w:t xml:space="preserve">Ideální je, pokud doba těžby trvá déle něž 10 vteřin. </w:t>
      </w:r>
      <w:commentRangeEnd w:id="1382"/>
      <w:r w:rsidR="00EB7889">
        <w:rPr>
          <w:rStyle w:val="Odkaznakoment"/>
        </w:rPr>
        <w:commentReference w:id="1382"/>
      </w:r>
    </w:p>
    <w:p w14:paraId="59D6747E" w14:textId="40AFA0D1" w:rsidR="00B72BE7" w:rsidRPr="005661D9" w:rsidRDefault="00484AD5" w:rsidP="005661D9">
      <w:pPr>
        <w:spacing w:before="0" w:after="0"/>
        <w:ind w:firstLine="397"/>
        <w:jc w:val="both"/>
        <w:rPr>
          <w:sz w:val="22"/>
          <w:szCs w:val="22"/>
        </w:rPr>
      </w:pPr>
      <w:r>
        <w:rPr>
          <w:sz w:val="22"/>
          <w:szCs w:val="22"/>
        </w:rPr>
        <w:t xml:space="preserve">Po přidání bloku do řetězu uzel začíná další těžbu. Jedná se tak o nekonečný proces až do okamžiku, kdy uživatel/administrátor manuálně těžbu </w:t>
      </w:r>
      <w:proofErr w:type="gramStart"/>
      <w:r>
        <w:rPr>
          <w:sz w:val="22"/>
          <w:szCs w:val="22"/>
        </w:rPr>
        <w:t>ukončí</w:t>
      </w:r>
      <w:proofErr w:type="gramEnd"/>
      <w:r>
        <w:rPr>
          <w:sz w:val="22"/>
          <w:szCs w:val="22"/>
        </w:rPr>
        <w:t xml:space="preserve">. </w:t>
      </w:r>
      <w:r w:rsidR="00EC5D05">
        <w:rPr>
          <w:sz w:val="22"/>
          <w:szCs w:val="22"/>
        </w:rPr>
        <w:t xml:space="preserve">Grafické znázornění průběhu těžby lze najít na </w:t>
      </w:r>
      <w:r w:rsidR="00EC5D05" w:rsidRPr="00907DAA">
        <w:rPr>
          <w:sz w:val="22"/>
          <w:szCs w:val="22"/>
        </w:rPr>
        <w:t xml:space="preserve">obrázku </w:t>
      </w:r>
      <w:r w:rsidR="00662FBF">
        <w:rPr>
          <w:sz w:val="22"/>
          <w:szCs w:val="22"/>
        </w:rPr>
        <w:t>27</w:t>
      </w:r>
      <w:r w:rsidR="00EC5D05" w:rsidRPr="00907DAA">
        <w:rPr>
          <w:sz w:val="22"/>
          <w:szCs w:val="22"/>
        </w:rPr>
        <w:t>.</w:t>
      </w:r>
    </w:p>
    <w:p w14:paraId="4E8AEAB3" w14:textId="5CF360BD" w:rsidR="00D145E3" w:rsidRDefault="00502E03" w:rsidP="004439FE">
      <w:pPr>
        <w:spacing w:before="0" w:after="0"/>
        <w:rPr>
          <w:noProof/>
        </w:rPr>
      </w:pPr>
      <w:r>
        <w:rPr>
          <w:noProof/>
        </w:rPr>
        <w:lastRenderedPageBreak/>
        <w:drawing>
          <wp:inline distT="0" distB="0" distL="0" distR="0" wp14:anchorId="138A6CF4" wp14:editId="7F280960">
            <wp:extent cx="4582886" cy="4072777"/>
            <wp:effectExtent l="0" t="0" r="8255" b="4445"/>
            <wp:docPr id="1813346339"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95789" cy="4084243"/>
                    </a:xfrm>
                    <a:prstGeom prst="rect">
                      <a:avLst/>
                    </a:prstGeom>
                    <a:noFill/>
                    <a:ln>
                      <a:noFill/>
                    </a:ln>
                  </pic:spPr>
                </pic:pic>
              </a:graphicData>
            </a:graphic>
          </wp:inline>
        </w:drawing>
      </w:r>
    </w:p>
    <w:p w14:paraId="453D432B" w14:textId="2D8E6FB8" w:rsidR="00110365" w:rsidRDefault="00110365" w:rsidP="004439FE">
      <w:pPr>
        <w:spacing w:before="0" w:after="0"/>
        <w:jc w:val="center"/>
        <w:rPr>
          <w:noProof/>
        </w:rPr>
      </w:pPr>
      <w:r>
        <w:rPr>
          <w:noProof/>
        </w:rPr>
        <w:t xml:space="preserve">Obrázek </w:t>
      </w:r>
      <w:r w:rsidR="00E03818">
        <w:rPr>
          <w:noProof/>
        </w:rPr>
        <w:t>27</w:t>
      </w:r>
      <w:r>
        <w:rPr>
          <w:noProof/>
        </w:rPr>
        <w:t xml:space="preserve"> – </w:t>
      </w:r>
      <w:r w:rsidR="00E03818">
        <w:rPr>
          <w:noProof/>
        </w:rPr>
        <w:t>Schéma t</w:t>
      </w:r>
      <w:r>
        <w:rPr>
          <w:noProof/>
        </w:rPr>
        <w:t>ěžení bloku</w:t>
      </w:r>
      <w:r w:rsidR="002B1E05">
        <w:rPr>
          <w:noProof/>
        </w:rPr>
        <w:t xml:space="preserve"> a </w:t>
      </w:r>
      <w:r>
        <w:rPr>
          <w:noProof/>
        </w:rPr>
        <w:t>distribuce výsledku</w:t>
      </w:r>
    </w:p>
    <w:p w14:paraId="1C133CC7" w14:textId="1E4337FA" w:rsidR="00D145E3" w:rsidRPr="00EC5D05" w:rsidRDefault="00EC5D05" w:rsidP="004439FE">
      <w:pPr>
        <w:pStyle w:val="Odstavecseseznamem"/>
        <w:numPr>
          <w:ilvl w:val="0"/>
          <w:numId w:val="35"/>
        </w:numPr>
        <w:spacing w:before="0" w:after="0"/>
        <w:rPr>
          <w:sz w:val="22"/>
          <w:szCs w:val="18"/>
        </w:rPr>
      </w:pPr>
      <w:r w:rsidRPr="00EC5D05">
        <w:rPr>
          <w:sz w:val="22"/>
          <w:szCs w:val="18"/>
        </w:rPr>
        <w:t>Pokyn od některého z uzlů k zahájení těžby</w:t>
      </w:r>
    </w:p>
    <w:p w14:paraId="5D97BC1F" w14:textId="28753C63" w:rsidR="00EC5D05" w:rsidRPr="00EC5D05" w:rsidRDefault="00EC5D05" w:rsidP="004439FE">
      <w:pPr>
        <w:pStyle w:val="Odstavecseseznamem"/>
        <w:numPr>
          <w:ilvl w:val="0"/>
          <w:numId w:val="35"/>
        </w:numPr>
        <w:spacing w:before="0" w:after="0"/>
        <w:rPr>
          <w:sz w:val="22"/>
          <w:szCs w:val="18"/>
        </w:rPr>
      </w:pPr>
      <w:r w:rsidRPr="00EC5D05">
        <w:rPr>
          <w:sz w:val="22"/>
          <w:szCs w:val="18"/>
        </w:rPr>
        <w:t>Sestavení bloku</w:t>
      </w:r>
    </w:p>
    <w:p w14:paraId="25C2FD0D" w14:textId="21D59248" w:rsidR="00EC5D05" w:rsidRPr="00EC5D05" w:rsidRDefault="00EC5D05" w:rsidP="004439FE">
      <w:pPr>
        <w:pStyle w:val="Odstavecseseznamem"/>
        <w:numPr>
          <w:ilvl w:val="0"/>
          <w:numId w:val="35"/>
        </w:numPr>
        <w:spacing w:before="0" w:after="0"/>
        <w:rPr>
          <w:sz w:val="22"/>
          <w:szCs w:val="18"/>
        </w:rPr>
      </w:pPr>
      <w:r w:rsidRPr="00EC5D05">
        <w:rPr>
          <w:sz w:val="22"/>
          <w:szCs w:val="18"/>
        </w:rPr>
        <w:t>Těžba bloku</w:t>
      </w:r>
    </w:p>
    <w:p w14:paraId="1CDD0AB2" w14:textId="5DE6DE33" w:rsidR="00EC5D05" w:rsidRPr="00EC5D05" w:rsidRDefault="00EC5D05" w:rsidP="004439FE">
      <w:pPr>
        <w:pStyle w:val="Odstavecseseznamem"/>
        <w:numPr>
          <w:ilvl w:val="0"/>
          <w:numId w:val="35"/>
        </w:numPr>
        <w:spacing w:before="0" w:after="0"/>
        <w:rPr>
          <w:sz w:val="22"/>
          <w:szCs w:val="18"/>
        </w:rPr>
      </w:pPr>
      <w:r w:rsidRPr="00EC5D05">
        <w:rPr>
          <w:sz w:val="22"/>
          <w:szCs w:val="18"/>
        </w:rPr>
        <w:t>Odeslání</w:t>
      </w:r>
      <w:r w:rsidR="004D58A1">
        <w:rPr>
          <w:sz w:val="22"/>
          <w:szCs w:val="18"/>
        </w:rPr>
        <w:t xml:space="preserve"> vytěženého b</w:t>
      </w:r>
      <w:r w:rsidRPr="00EC5D05">
        <w:rPr>
          <w:sz w:val="22"/>
          <w:szCs w:val="18"/>
        </w:rPr>
        <w:t>loku všem uzlům v síti</w:t>
      </w:r>
    </w:p>
    <w:p w14:paraId="338515E1" w14:textId="70344E0B" w:rsidR="00EC5D05" w:rsidRPr="00EC5D05" w:rsidRDefault="00EC5D05" w:rsidP="004439FE">
      <w:pPr>
        <w:pStyle w:val="Odstavecseseznamem"/>
        <w:numPr>
          <w:ilvl w:val="0"/>
          <w:numId w:val="35"/>
        </w:numPr>
        <w:spacing w:before="0" w:after="0"/>
        <w:rPr>
          <w:sz w:val="22"/>
          <w:szCs w:val="18"/>
        </w:rPr>
      </w:pPr>
      <w:r w:rsidRPr="00EC5D05">
        <w:rPr>
          <w:sz w:val="22"/>
          <w:szCs w:val="18"/>
        </w:rPr>
        <w:t>Ukončení těžby na ostatní uzlech</w:t>
      </w:r>
    </w:p>
    <w:p w14:paraId="03C92CD4" w14:textId="6FFE8EB1" w:rsidR="00EC5D05" w:rsidRPr="00EC5D05" w:rsidRDefault="00EC5D05" w:rsidP="004439FE">
      <w:pPr>
        <w:pStyle w:val="Odstavecseseznamem"/>
        <w:numPr>
          <w:ilvl w:val="0"/>
          <w:numId w:val="35"/>
        </w:numPr>
        <w:spacing w:before="0" w:after="0"/>
        <w:rPr>
          <w:sz w:val="22"/>
          <w:szCs w:val="18"/>
        </w:rPr>
      </w:pPr>
      <w:r w:rsidRPr="00EC5D05">
        <w:rPr>
          <w:sz w:val="22"/>
          <w:szCs w:val="18"/>
        </w:rPr>
        <w:t>Vyhodnocení přijatého bloku</w:t>
      </w:r>
    </w:p>
    <w:p w14:paraId="35814919" w14:textId="5EA8B478" w:rsidR="00363C12" w:rsidRDefault="00363C12" w:rsidP="008175AD">
      <w:pPr>
        <w:pStyle w:val="Nadpis3-pododdl"/>
      </w:pPr>
      <w:bookmarkStart w:id="1383" w:name="_Toc167245504"/>
      <w:r>
        <w:t>Ověření řetězu</w:t>
      </w:r>
      <w:bookmarkEnd w:id="1383"/>
    </w:p>
    <w:p w14:paraId="521D7FC5" w14:textId="4A4269E1" w:rsidR="00EC5D05" w:rsidRDefault="00EC5D05" w:rsidP="008175AD">
      <w:pPr>
        <w:ind w:firstLine="397"/>
        <w:jc w:val="both"/>
        <w:rPr>
          <w:ins w:id="1384" w:author="Vojtěch Bžatek" w:date="2024-05-22T05:11:00Z" w16du:dateUtc="2024-05-22T03:11:00Z"/>
          <w:sz w:val="22"/>
          <w:szCs w:val="22"/>
        </w:rPr>
      </w:pPr>
      <w:r w:rsidRPr="00B947D3">
        <w:rPr>
          <w:sz w:val="22"/>
          <w:szCs w:val="22"/>
        </w:rPr>
        <w:t>Jednou za určitý čas by síť měla zkontrolovat, zda souhlasí řetězy v uzlech na síti. Zda některé uzly, potenciálně škodlivé, nemají jiné řetězy,</w:t>
      </w:r>
      <w:r w:rsidR="002B1E05">
        <w:rPr>
          <w:sz w:val="22"/>
          <w:szCs w:val="22"/>
        </w:rPr>
        <w:t xml:space="preserve"> a </w:t>
      </w:r>
      <w:r w:rsidRPr="00B947D3">
        <w:rPr>
          <w:sz w:val="22"/>
          <w:szCs w:val="22"/>
        </w:rPr>
        <w:t>tedy i</w:t>
      </w:r>
      <w:r w:rsidR="00B947D3" w:rsidRPr="00B947D3">
        <w:rPr>
          <w:sz w:val="22"/>
          <w:szCs w:val="22"/>
        </w:rPr>
        <w:t xml:space="preserve"> </w:t>
      </w:r>
      <w:r w:rsidR="00ED5B10" w:rsidRPr="00B947D3">
        <w:rPr>
          <w:sz w:val="22"/>
          <w:szCs w:val="22"/>
        </w:rPr>
        <w:t>data</w:t>
      </w:r>
      <w:r w:rsidRPr="00B947D3">
        <w:rPr>
          <w:sz w:val="22"/>
          <w:szCs w:val="22"/>
        </w:rPr>
        <w:t xml:space="preserve"> než zbytek sítě. Může se tak stát, pokud někdo s přístupem k datům v řetězu tyto data změnil. Vše </w:t>
      </w:r>
      <w:proofErr w:type="gramStart"/>
      <w:r w:rsidRPr="00B947D3">
        <w:rPr>
          <w:sz w:val="22"/>
          <w:szCs w:val="22"/>
        </w:rPr>
        <w:t>vyřeší</w:t>
      </w:r>
      <w:proofErr w:type="gramEnd"/>
      <w:r w:rsidRPr="00B947D3">
        <w:rPr>
          <w:sz w:val="22"/>
          <w:szCs w:val="22"/>
        </w:rPr>
        <w:t xml:space="preserve"> právě porovnání řetězů. Na pokyn uživatele/administrátora libovolnému uzlu</w:t>
      </w:r>
      <w:r w:rsidR="00B947D3" w:rsidRPr="00B947D3">
        <w:rPr>
          <w:sz w:val="22"/>
          <w:szCs w:val="22"/>
        </w:rPr>
        <w:t xml:space="preserve">, celá síť, pokud probíhala, </w:t>
      </w:r>
      <w:proofErr w:type="gramStart"/>
      <w:r w:rsidR="00B947D3" w:rsidRPr="00B947D3">
        <w:rPr>
          <w:sz w:val="22"/>
          <w:szCs w:val="22"/>
        </w:rPr>
        <w:t>ukončí</w:t>
      </w:r>
      <w:proofErr w:type="gramEnd"/>
      <w:r w:rsidR="00B947D3" w:rsidRPr="00B947D3">
        <w:rPr>
          <w:sz w:val="22"/>
          <w:szCs w:val="22"/>
        </w:rPr>
        <w:t xml:space="preserve"> těžbu. Respektive vyčká, než se </w:t>
      </w:r>
      <w:proofErr w:type="gramStart"/>
      <w:r w:rsidR="00B947D3" w:rsidRPr="00B947D3">
        <w:rPr>
          <w:sz w:val="22"/>
          <w:szCs w:val="22"/>
        </w:rPr>
        <w:t>dokončí</w:t>
      </w:r>
      <w:proofErr w:type="gramEnd"/>
      <w:r w:rsidR="00B947D3" w:rsidRPr="00B947D3">
        <w:rPr>
          <w:sz w:val="22"/>
          <w:szCs w:val="22"/>
        </w:rPr>
        <w:t xml:space="preserve"> těžba posledního bloku</w:t>
      </w:r>
      <w:r w:rsidR="002B1E05">
        <w:rPr>
          <w:sz w:val="22"/>
          <w:szCs w:val="22"/>
        </w:rPr>
        <w:t xml:space="preserve"> a </w:t>
      </w:r>
      <w:r w:rsidR="00B947D3" w:rsidRPr="00B947D3">
        <w:rPr>
          <w:sz w:val="22"/>
          <w:szCs w:val="22"/>
        </w:rPr>
        <w:t xml:space="preserve">další už nespustí. </w:t>
      </w:r>
    </w:p>
    <w:p w14:paraId="21D74D25" w14:textId="77777777" w:rsidR="008175AD" w:rsidRPr="00B947D3" w:rsidRDefault="008175AD">
      <w:pPr>
        <w:spacing w:before="0" w:after="0"/>
        <w:ind w:firstLine="397"/>
        <w:jc w:val="both"/>
        <w:rPr>
          <w:sz w:val="22"/>
          <w:szCs w:val="22"/>
        </w:rPr>
        <w:pPrChange w:id="1385" w:author="Vojtěch Bžatek" w:date="2024-05-22T05:12:00Z" w16du:dateUtc="2024-05-22T03:12:00Z">
          <w:pPr>
            <w:jc w:val="both"/>
          </w:pPr>
        </w:pPrChange>
      </w:pPr>
    </w:p>
    <w:p w14:paraId="7B9F24A1" w14:textId="234D2D20" w:rsidR="00B947D3" w:rsidRDefault="00B947D3" w:rsidP="003762E2">
      <w:pPr>
        <w:jc w:val="center"/>
      </w:pPr>
      <w:r w:rsidRPr="00B947D3">
        <w:rPr>
          <w:noProof/>
        </w:rPr>
        <w:drawing>
          <wp:inline distT="0" distB="0" distL="0" distR="0" wp14:anchorId="12EAA9DA" wp14:editId="31FB1D11">
            <wp:extent cx="4588934" cy="252665"/>
            <wp:effectExtent l="0" t="0" r="0" b="0"/>
            <wp:docPr id="468396428"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396428" name=""/>
                    <pic:cNvPicPr/>
                  </pic:nvPicPr>
                  <pic:blipFill>
                    <a:blip r:embed="rId50"/>
                    <a:stretch>
                      <a:fillRect/>
                    </a:stretch>
                  </pic:blipFill>
                  <pic:spPr>
                    <a:xfrm>
                      <a:off x="0" y="0"/>
                      <a:ext cx="4720998" cy="259936"/>
                    </a:xfrm>
                    <a:prstGeom prst="rect">
                      <a:avLst/>
                    </a:prstGeom>
                  </pic:spPr>
                </pic:pic>
              </a:graphicData>
            </a:graphic>
          </wp:inline>
        </w:drawing>
      </w:r>
    </w:p>
    <w:p w14:paraId="212DBA5C" w14:textId="73198E8F" w:rsidR="00B947D3" w:rsidRDefault="00B947D3" w:rsidP="003762E2">
      <w:pPr>
        <w:spacing w:before="0" w:after="0" w:line="240" w:lineRule="auto"/>
        <w:jc w:val="center"/>
      </w:pPr>
      <w:r w:rsidRPr="008071C9">
        <w:t xml:space="preserve">Obrázek </w:t>
      </w:r>
      <w:r w:rsidR="00E03818">
        <w:t>28</w:t>
      </w:r>
      <w:r w:rsidRPr="008071C9">
        <w:t xml:space="preserve"> – http požadavek (</w:t>
      </w:r>
      <w:r>
        <w:t>příkaz k porovnání řetězů</w:t>
      </w:r>
      <w:r w:rsidRPr="008071C9">
        <w:t>)</w:t>
      </w:r>
    </w:p>
    <w:p w14:paraId="53D2EEEC" w14:textId="77777777" w:rsidR="0066743F" w:rsidRDefault="0066743F" w:rsidP="003762E2">
      <w:pPr>
        <w:spacing w:before="0" w:after="0" w:line="240" w:lineRule="auto"/>
        <w:jc w:val="both"/>
      </w:pPr>
    </w:p>
    <w:p w14:paraId="50A691A1" w14:textId="1B7DEE78" w:rsidR="00B947D3" w:rsidRPr="00B947D3" w:rsidRDefault="00B947D3">
      <w:pPr>
        <w:spacing w:before="0" w:after="120"/>
        <w:jc w:val="both"/>
        <w:rPr>
          <w:sz w:val="22"/>
          <w:szCs w:val="22"/>
        </w:rPr>
        <w:pPrChange w:id="1386" w:author="Vojtěch Bžatek" w:date="2024-05-22T05:12:00Z" w16du:dateUtc="2024-05-22T03:12:00Z">
          <w:pPr>
            <w:spacing w:before="0" w:after="0"/>
            <w:jc w:val="both"/>
          </w:pPr>
        </w:pPrChange>
      </w:pPr>
      <w:r>
        <w:rPr>
          <w:sz w:val="22"/>
          <w:szCs w:val="22"/>
        </w:rPr>
        <w:lastRenderedPageBreak/>
        <w:t xml:space="preserve">Každý uzel si získá od každého uzlu v síti </w:t>
      </w:r>
      <w:proofErr w:type="spellStart"/>
      <w:r>
        <w:rPr>
          <w:sz w:val="22"/>
          <w:szCs w:val="22"/>
        </w:rPr>
        <w:t>hash</w:t>
      </w:r>
      <w:proofErr w:type="spellEnd"/>
      <w:r>
        <w:rPr>
          <w:sz w:val="22"/>
          <w:szCs w:val="22"/>
        </w:rPr>
        <w:t xml:space="preserve"> jeho řetězu. Tyto </w:t>
      </w:r>
      <w:proofErr w:type="spellStart"/>
      <w:r>
        <w:rPr>
          <w:sz w:val="22"/>
          <w:szCs w:val="22"/>
        </w:rPr>
        <w:t>hashe</w:t>
      </w:r>
      <w:proofErr w:type="spellEnd"/>
      <w:r>
        <w:rPr>
          <w:sz w:val="22"/>
          <w:szCs w:val="22"/>
        </w:rPr>
        <w:t xml:space="preserve"> porovná</w:t>
      </w:r>
      <w:r w:rsidR="002B1E05">
        <w:rPr>
          <w:sz w:val="22"/>
          <w:szCs w:val="22"/>
        </w:rPr>
        <w:t xml:space="preserve"> a </w:t>
      </w:r>
      <w:r>
        <w:rPr>
          <w:sz w:val="22"/>
          <w:szCs w:val="22"/>
        </w:rPr>
        <w:t>vybere t</w:t>
      </w:r>
      <w:ins w:id="1387" w:author="Vojtěch Bžatek" w:date="2024-05-22T12:31:00Z" w16du:dateUtc="2024-05-22T10:31:00Z">
        <w:r w:rsidR="002E5596">
          <w:rPr>
            <w:sz w:val="22"/>
            <w:szCs w:val="22"/>
          </w:rPr>
          <w:t>en</w:t>
        </w:r>
      </w:ins>
      <w:del w:id="1388" w:author="Vojtěch Bžatek" w:date="2024-05-22T12:31:00Z" w16du:dateUtc="2024-05-22T10:31:00Z">
        <w:r w:rsidDel="002E5596">
          <w:rPr>
            <w:sz w:val="22"/>
            <w:szCs w:val="22"/>
          </w:rPr>
          <w:delText>u</w:delText>
        </w:r>
      </w:del>
      <w:r>
        <w:rPr>
          <w:sz w:val="22"/>
          <w:szCs w:val="22"/>
        </w:rPr>
        <w:t xml:space="preserve"> </w:t>
      </w:r>
      <w:proofErr w:type="spellStart"/>
      <w:r>
        <w:rPr>
          <w:sz w:val="22"/>
          <w:szCs w:val="22"/>
        </w:rPr>
        <w:t>hash</w:t>
      </w:r>
      <w:proofErr w:type="spellEnd"/>
      <w:r>
        <w:rPr>
          <w:sz w:val="22"/>
          <w:szCs w:val="22"/>
        </w:rPr>
        <w:t>, kter</w:t>
      </w:r>
      <w:ins w:id="1389" w:author="Vojtěch Bžatek" w:date="2024-05-22T12:32:00Z" w16du:dateUtc="2024-05-22T10:32:00Z">
        <w:r w:rsidR="002E5596">
          <w:rPr>
            <w:sz w:val="22"/>
            <w:szCs w:val="22"/>
          </w:rPr>
          <w:t>ý</w:t>
        </w:r>
      </w:ins>
      <w:del w:id="1390" w:author="Vojtěch Bžatek" w:date="2024-05-22T12:32:00Z" w16du:dateUtc="2024-05-22T10:32:00Z">
        <w:r w:rsidDel="002E5596">
          <w:rPr>
            <w:sz w:val="22"/>
            <w:szCs w:val="22"/>
          </w:rPr>
          <w:delText>á</w:delText>
        </w:r>
      </w:del>
      <w:r>
        <w:rPr>
          <w:sz w:val="22"/>
          <w:szCs w:val="22"/>
        </w:rPr>
        <w:t xml:space="preserve"> má nejvyšší četnost. </w:t>
      </w:r>
      <w:r w:rsidR="0066743F">
        <w:rPr>
          <w:sz w:val="22"/>
          <w:szCs w:val="22"/>
        </w:rPr>
        <w:t>Vybran</w:t>
      </w:r>
      <w:ins w:id="1391" w:author="Vojtěch Bžatek" w:date="2024-05-22T12:32:00Z" w16du:dateUtc="2024-05-22T10:32:00Z">
        <w:r w:rsidR="002E5596">
          <w:rPr>
            <w:sz w:val="22"/>
            <w:szCs w:val="22"/>
          </w:rPr>
          <w:t>ý</w:t>
        </w:r>
      </w:ins>
      <w:del w:id="1392" w:author="Vojtěch Bžatek" w:date="2024-05-22T12:32:00Z" w16du:dateUtc="2024-05-22T10:32:00Z">
        <w:r w:rsidR="0066743F" w:rsidDel="002E5596">
          <w:rPr>
            <w:sz w:val="22"/>
            <w:szCs w:val="22"/>
          </w:rPr>
          <w:delText>ou</w:delText>
        </w:r>
      </w:del>
      <w:r w:rsidR="0066743F">
        <w:rPr>
          <w:sz w:val="22"/>
          <w:szCs w:val="22"/>
        </w:rPr>
        <w:t xml:space="preserve"> </w:t>
      </w:r>
      <w:proofErr w:type="spellStart"/>
      <w:r w:rsidR="0066743F">
        <w:rPr>
          <w:sz w:val="22"/>
          <w:szCs w:val="22"/>
        </w:rPr>
        <w:t>hash</w:t>
      </w:r>
      <w:proofErr w:type="spellEnd"/>
      <w:r w:rsidR="0066743F">
        <w:rPr>
          <w:sz w:val="22"/>
          <w:szCs w:val="22"/>
        </w:rPr>
        <w:t xml:space="preserve"> porovná s </w:t>
      </w:r>
      <w:proofErr w:type="spellStart"/>
      <w:r w:rsidR="0066743F">
        <w:rPr>
          <w:sz w:val="22"/>
          <w:szCs w:val="22"/>
        </w:rPr>
        <w:t>hash</w:t>
      </w:r>
      <w:ins w:id="1393" w:author="Vojtěch Bžatek" w:date="2024-05-22T12:32:00Z" w16du:dateUtc="2024-05-22T10:32:00Z">
        <w:r w:rsidR="002E5596">
          <w:rPr>
            <w:sz w:val="22"/>
            <w:szCs w:val="22"/>
          </w:rPr>
          <w:t>em</w:t>
        </w:r>
      </w:ins>
      <w:proofErr w:type="spellEnd"/>
      <w:del w:id="1394" w:author="Vojtěch Bžatek" w:date="2024-05-22T12:32:00Z" w16du:dateUtc="2024-05-22T10:32:00Z">
        <w:r w:rsidR="0066743F" w:rsidDel="002E5596">
          <w:rPr>
            <w:sz w:val="22"/>
            <w:szCs w:val="22"/>
          </w:rPr>
          <w:delText>í</w:delText>
        </w:r>
      </w:del>
      <w:r w:rsidR="0066743F">
        <w:rPr>
          <w:sz w:val="22"/>
          <w:szCs w:val="22"/>
        </w:rPr>
        <w:t xml:space="preserve"> svého řetězu. Pokud odpovídá, ukončuje proces</w:t>
      </w:r>
      <w:r w:rsidR="002B1E05">
        <w:rPr>
          <w:sz w:val="22"/>
          <w:szCs w:val="22"/>
        </w:rPr>
        <w:t xml:space="preserve"> a </w:t>
      </w:r>
      <w:r w:rsidR="0066743F">
        <w:rPr>
          <w:sz w:val="22"/>
          <w:szCs w:val="22"/>
        </w:rPr>
        <w:t xml:space="preserve">uživateli odpovídá, že řetěz nebyl změněn. Pokud ovšem </w:t>
      </w:r>
      <w:proofErr w:type="spellStart"/>
      <w:r w:rsidR="0066743F">
        <w:rPr>
          <w:sz w:val="22"/>
          <w:szCs w:val="22"/>
        </w:rPr>
        <w:t>hash</w:t>
      </w:r>
      <w:proofErr w:type="spellEnd"/>
      <w:r w:rsidR="0066743F">
        <w:rPr>
          <w:sz w:val="22"/>
          <w:szCs w:val="22"/>
        </w:rPr>
        <w:t xml:space="preserve"> s nejvyšší četností neodpovídá, zažádá libovolný uzel, od kterého t</w:t>
      </w:r>
      <w:ins w:id="1395" w:author="Vojtěch Bžatek" w:date="2024-05-22T12:32:00Z" w16du:dateUtc="2024-05-22T10:32:00Z">
        <w:r w:rsidR="002E5596">
          <w:rPr>
            <w:sz w:val="22"/>
            <w:szCs w:val="22"/>
          </w:rPr>
          <w:t>ento</w:t>
        </w:r>
      </w:ins>
      <w:del w:id="1396" w:author="Vojtěch Bžatek" w:date="2024-05-22T12:32:00Z" w16du:dateUtc="2024-05-22T10:32:00Z">
        <w:r w:rsidR="0066743F" w:rsidDel="002E5596">
          <w:rPr>
            <w:sz w:val="22"/>
            <w:szCs w:val="22"/>
          </w:rPr>
          <w:delText>ato</w:delText>
        </w:r>
      </w:del>
      <w:r w:rsidR="0066743F">
        <w:rPr>
          <w:sz w:val="22"/>
          <w:szCs w:val="22"/>
        </w:rPr>
        <w:t xml:space="preserve"> </w:t>
      </w:r>
      <w:proofErr w:type="spellStart"/>
      <w:r w:rsidR="0066743F">
        <w:rPr>
          <w:sz w:val="22"/>
          <w:szCs w:val="22"/>
        </w:rPr>
        <w:t>hash</w:t>
      </w:r>
      <w:proofErr w:type="spellEnd"/>
      <w:r w:rsidR="0066743F">
        <w:rPr>
          <w:sz w:val="22"/>
          <w:szCs w:val="22"/>
        </w:rPr>
        <w:t xml:space="preserve"> přiš</w:t>
      </w:r>
      <w:ins w:id="1397" w:author="Vojtěch Bžatek" w:date="2024-05-22T12:32:00Z" w16du:dateUtc="2024-05-22T10:32:00Z">
        <w:r w:rsidR="002E5596">
          <w:rPr>
            <w:sz w:val="22"/>
            <w:szCs w:val="22"/>
          </w:rPr>
          <w:t>e</w:t>
        </w:r>
      </w:ins>
      <w:r w:rsidR="0066743F">
        <w:rPr>
          <w:sz w:val="22"/>
          <w:szCs w:val="22"/>
        </w:rPr>
        <w:t>l</w:t>
      </w:r>
      <w:del w:id="1398" w:author="Vojtěch Bžatek" w:date="2024-05-22T12:32:00Z" w16du:dateUtc="2024-05-22T10:32:00Z">
        <w:r w:rsidR="0066743F" w:rsidDel="002E5596">
          <w:rPr>
            <w:sz w:val="22"/>
            <w:szCs w:val="22"/>
          </w:rPr>
          <w:delText>a</w:delText>
        </w:r>
      </w:del>
      <w:r w:rsidR="0066743F">
        <w:rPr>
          <w:sz w:val="22"/>
          <w:szCs w:val="22"/>
        </w:rPr>
        <w:t>, aby mu poskytl jeho řetěz. Tím pak přepíše ten svůj</w:t>
      </w:r>
      <w:r w:rsidR="002B1E05">
        <w:rPr>
          <w:sz w:val="22"/>
          <w:szCs w:val="22"/>
        </w:rPr>
        <w:t xml:space="preserve"> a </w:t>
      </w:r>
      <w:r w:rsidR="0066743F">
        <w:rPr>
          <w:sz w:val="22"/>
          <w:szCs w:val="22"/>
        </w:rPr>
        <w:t>získává tak řetěz, který byl odsouhlasen v síti.</w:t>
      </w:r>
    </w:p>
    <w:p w14:paraId="511F826E" w14:textId="35BC6C72" w:rsidR="00EC5D05" w:rsidRPr="0066743F" w:rsidRDefault="0066743F" w:rsidP="003762E2">
      <w:pPr>
        <w:spacing w:before="0" w:after="0"/>
        <w:ind w:firstLine="397"/>
        <w:jc w:val="both"/>
        <w:rPr>
          <w:sz w:val="22"/>
          <w:szCs w:val="22"/>
        </w:rPr>
      </w:pPr>
      <w:r w:rsidRPr="0066743F">
        <w:rPr>
          <w:sz w:val="22"/>
          <w:szCs w:val="22"/>
        </w:rPr>
        <w:t xml:space="preserve">To je právě jedna z výhod </w:t>
      </w:r>
      <w:proofErr w:type="spellStart"/>
      <w:r w:rsidRPr="0066743F">
        <w:rPr>
          <w:sz w:val="22"/>
          <w:szCs w:val="22"/>
        </w:rPr>
        <w:t>blockchainové</w:t>
      </w:r>
      <w:proofErr w:type="spellEnd"/>
      <w:r w:rsidRPr="0066743F">
        <w:rPr>
          <w:sz w:val="22"/>
          <w:szCs w:val="22"/>
        </w:rPr>
        <w:t xml:space="preserve"> sítě. Redundance dat</w:t>
      </w:r>
      <w:r w:rsidR="002B1E05">
        <w:rPr>
          <w:sz w:val="22"/>
          <w:szCs w:val="22"/>
        </w:rPr>
        <w:t xml:space="preserve"> a </w:t>
      </w:r>
      <w:r w:rsidRPr="0066743F">
        <w:rPr>
          <w:sz w:val="22"/>
          <w:szCs w:val="22"/>
        </w:rPr>
        <w:t>jejich vzájemné porovnávání tak, že alternativní, zfalšovaná, data nemají možnost se prosadit. Útočník by musel ovládnout nadpoloviční většinu uzlů, aby mohl měnit data v</w:t>
      </w:r>
      <w:r>
        <w:rPr>
          <w:sz w:val="22"/>
          <w:szCs w:val="22"/>
        </w:rPr>
        <w:t> </w:t>
      </w:r>
      <w:r w:rsidRPr="0066743F">
        <w:rPr>
          <w:sz w:val="22"/>
          <w:szCs w:val="22"/>
        </w:rPr>
        <w:t>řetězech</w:t>
      </w:r>
      <w:r>
        <w:rPr>
          <w:sz w:val="22"/>
          <w:szCs w:val="22"/>
        </w:rPr>
        <w:t>,</w:t>
      </w:r>
      <w:r w:rsidR="002B1E05">
        <w:rPr>
          <w:sz w:val="22"/>
          <w:szCs w:val="22"/>
        </w:rPr>
        <w:t xml:space="preserve"> a </w:t>
      </w:r>
      <w:r w:rsidRPr="0066743F">
        <w:rPr>
          <w:sz w:val="22"/>
          <w:szCs w:val="22"/>
        </w:rPr>
        <w:t>to je obtížné, obzvlášť pokud síť postavena z většího počtu uzlů.</w:t>
      </w:r>
    </w:p>
    <w:p w14:paraId="39F0E983" w14:textId="3A08E351" w:rsidR="00B72BE7" w:rsidRDefault="00363C12" w:rsidP="008175AD">
      <w:pPr>
        <w:pStyle w:val="Nadpis3-pododdl"/>
      </w:pPr>
      <w:bookmarkStart w:id="1399" w:name="_Toc167245505"/>
      <w:r>
        <w:t>Poskytnutí řet</w:t>
      </w:r>
      <w:ins w:id="1400" w:author="Administrator" w:date="2024-04-29T14:21:00Z">
        <w:r w:rsidR="00EB7889">
          <w:t>ě</w:t>
        </w:r>
      </w:ins>
      <w:del w:id="1401" w:author="Administrator" w:date="2024-04-29T14:21:00Z">
        <w:r w:rsidDel="00EB7889">
          <w:delText>e</w:delText>
        </w:r>
      </w:del>
      <w:r>
        <w:t>zu</w:t>
      </w:r>
      <w:bookmarkEnd w:id="1399"/>
    </w:p>
    <w:p w14:paraId="4ACAFAA2" w14:textId="71CA15BB" w:rsidR="0066743F" w:rsidRDefault="0066743F">
      <w:pPr>
        <w:ind w:firstLine="397"/>
        <w:jc w:val="both"/>
        <w:rPr>
          <w:ins w:id="1402" w:author="Vojtěch Bžatek" w:date="2024-05-22T05:12:00Z" w16du:dateUtc="2024-05-22T03:12:00Z"/>
          <w:sz w:val="22"/>
          <w:szCs w:val="22"/>
        </w:rPr>
        <w:pPrChange w:id="1403" w:author="Vojtěch Bžatek" w:date="2024-05-22T05:12:00Z" w16du:dateUtc="2024-05-22T03:12:00Z">
          <w:pPr>
            <w:jc w:val="both"/>
          </w:pPr>
        </w:pPrChange>
      </w:pPr>
      <w:r w:rsidRPr="007877CF">
        <w:rPr>
          <w:sz w:val="22"/>
          <w:szCs w:val="22"/>
        </w:rPr>
        <w:t>Jedna z nejzákladnějších funkcionalit jak uzlu, tak i jakéhokoliv informačního systému, je poskytování dat. V našem případě se jedná o řetěz. Ten uživatel, nebo i uzly mohou získat pomocí http GET požadavku</w:t>
      </w:r>
      <w:r w:rsidR="007877CF" w:rsidRPr="007877CF">
        <w:rPr>
          <w:sz w:val="22"/>
          <w:szCs w:val="22"/>
        </w:rPr>
        <w:t xml:space="preserve"> na libovolný uzel v síti</w:t>
      </w:r>
      <w:r w:rsidRPr="007877CF">
        <w:rPr>
          <w:sz w:val="22"/>
          <w:szCs w:val="22"/>
        </w:rPr>
        <w:t>.</w:t>
      </w:r>
    </w:p>
    <w:p w14:paraId="178EA802" w14:textId="77777777" w:rsidR="008175AD" w:rsidRPr="007877CF" w:rsidRDefault="008175AD" w:rsidP="003762E2">
      <w:pPr>
        <w:jc w:val="both"/>
        <w:rPr>
          <w:sz w:val="22"/>
          <w:szCs w:val="22"/>
        </w:rPr>
      </w:pPr>
    </w:p>
    <w:p w14:paraId="1DD815CF" w14:textId="741E9EAD" w:rsidR="0066743F" w:rsidRDefault="0066743F" w:rsidP="0066743F">
      <w:pPr>
        <w:jc w:val="center"/>
      </w:pPr>
      <w:r w:rsidRPr="0066743F">
        <w:rPr>
          <w:noProof/>
        </w:rPr>
        <w:drawing>
          <wp:inline distT="0" distB="0" distL="0" distR="0" wp14:anchorId="55BA44E3" wp14:editId="4C859530">
            <wp:extent cx="4969328" cy="275262"/>
            <wp:effectExtent l="0" t="0" r="3175" b="0"/>
            <wp:docPr id="1368565607"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65607" name=""/>
                    <pic:cNvPicPr/>
                  </pic:nvPicPr>
                  <pic:blipFill>
                    <a:blip r:embed="rId51"/>
                    <a:stretch>
                      <a:fillRect/>
                    </a:stretch>
                  </pic:blipFill>
                  <pic:spPr>
                    <a:xfrm>
                      <a:off x="0" y="0"/>
                      <a:ext cx="5117294" cy="283458"/>
                    </a:xfrm>
                    <a:prstGeom prst="rect">
                      <a:avLst/>
                    </a:prstGeom>
                  </pic:spPr>
                </pic:pic>
              </a:graphicData>
            </a:graphic>
          </wp:inline>
        </w:drawing>
      </w:r>
    </w:p>
    <w:p w14:paraId="4426F13B" w14:textId="77CDE05C" w:rsidR="0066743F" w:rsidRDefault="0066743F" w:rsidP="0066743F">
      <w:pPr>
        <w:spacing w:before="0" w:after="0" w:line="240" w:lineRule="auto"/>
        <w:jc w:val="center"/>
        <w:rPr>
          <w:ins w:id="1404" w:author="Vojtěch Bžatek" w:date="2024-05-22T05:12:00Z" w16du:dateUtc="2024-05-22T03:12:00Z"/>
        </w:rPr>
      </w:pPr>
      <w:r w:rsidRPr="008071C9">
        <w:t xml:space="preserve">Obrázek </w:t>
      </w:r>
      <w:r w:rsidR="00E03818">
        <w:t>29</w:t>
      </w:r>
      <w:r w:rsidRPr="008071C9">
        <w:t xml:space="preserve"> – http požadavek (</w:t>
      </w:r>
      <w:r>
        <w:t>žádost o řetěz</w:t>
      </w:r>
      <w:r w:rsidRPr="008071C9">
        <w:t>)</w:t>
      </w:r>
    </w:p>
    <w:p w14:paraId="1DB2D7E9" w14:textId="77777777" w:rsidR="008175AD" w:rsidRDefault="008175AD" w:rsidP="0066743F">
      <w:pPr>
        <w:spacing w:before="0" w:after="0" w:line="240" w:lineRule="auto"/>
        <w:jc w:val="center"/>
      </w:pPr>
    </w:p>
    <w:p w14:paraId="48018731" w14:textId="0915BDC0" w:rsidR="005661D9" w:rsidRDefault="007877CF" w:rsidP="0066743F">
      <w:pPr>
        <w:jc w:val="both"/>
        <w:rPr>
          <w:sz w:val="22"/>
          <w:szCs w:val="22"/>
        </w:rPr>
      </w:pPr>
      <w:r w:rsidRPr="007877CF">
        <w:rPr>
          <w:sz w:val="22"/>
          <w:szCs w:val="22"/>
        </w:rPr>
        <w:t>Předtím než je řetěz poskytnut je provedena kontrola na pravost řetězu. Zabrání se tak možnosti šíření falešně upraveného řetězu. Tato kontrola vezme blok po bloku</w:t>
      </w:r>
      <w:r w:rsidR="002B1E05">
        <w:rPr>
          <w:sz w:val="22"/>
          <w:szCs w:val="22"/>
        </w:rPr>
        <w:t xml:space="preserve"> a </w:t>
      </w:r>
      <w:r w:rsidRPr="007877CF">
        <w:rPr>
          <w:sz w:val="22"/>
          <w:szCs w:val="22"/>
        </w:rPr>
        <w:t>kontroluje, zda blok obsahuje správn</w:t>
      </w:r>
      <w:ins w:id="1405" w:author="Vojtěch Bžatek" w:date="2024-05-22T12:33:00Z" w16du:dateUtc="2024-05-22T10:33:00Z">
        <w:r w:rsidR="002E5596">
          <w:rPr>
            <w:sz w:val="22"/>
            <w:szCs w:val="22"/>
          </w:rPr>
          <w:t>ý</w:t>
        </w:r>
      </w:ins>
      <w:del w:id="1406" w:author="Vojtěch Bžatek" w:date="2024-05-22T12:33:00Z" w16du:dateUtc="2024-05-22T10:33:00Z">
        <w:r w:rsidRPr="007877CF" w:rsidDel="002E5596">
          <w:rPr>
            <w:sz w:val="22"/>
            <w:szCs w:val="22"/>
          </w:rPr>
          <w:delText>ou</w:delText>
        </w:r>
      </w:del>
      <w:r w:rsidRPr="007877CF">
        <w:rPr>
          <w:sz w:val="22"/>
          <w:szCs w:val="22"/>
        </w:rPr>
        <w:t xml:space="preserve"> </w:t>
      </w:r>
      <w:proofErr w:type="spellStart"/>
      <w:r w:rsidRPr="007877CF">
        <w:rPr>
          <w:sz w:val="22"/>
          <w:szCs w:val="22"/>
        </w:rPr>
        <w:t>hash</w:t>
      </w:r>
      <w:proofErr w:type="spellEnd"/>
      <w:r w:rsidR="002B1E05">
        <w:rPr>
          <w:sz w:val="22"/>
          <w:szCs w:val="22"/>
        </w:rPr>
        <w:t xml:space="preserve"> a </w:t>
      </w:r>
      <w:r w:rsidRPr="007877CF">
        <w:rPr>
          <w:sz w:val="22"/>
          <w:szCs w:val="22"/>
        </w:rPr>
        <w:t xml:space="preserve">zda obsahuje </w:t>
      </w:r>
      <w:proofErr w:type="spellStart"/>
      <w:r w:rsidRPr="007877CF">
        <w:rPr>
          <w:sz w:val="22"/>
          <w:szCs w:val="22"/>
        </w:rPr>
        <w:t>hash</w:t>
      </w:r>
      <w:proofErr w:type="spellEnd"/>
      <w:r w:rsidRPr="007877CF">
        <w:rPr>
          <w:sz w:val="22"/>
          <w:szCs w:val="22"/>
        </w:rPr>
        <w:t xml:space="preserve"> předchozího bloku. Nemůže se tak stát, aby uzel poskytoval data, která </w:t>
      </w:r>
      <w:del w:id="1407" w:author="Administrator" w:date="2024-04-29T14:22:00Z">
        <w:r w:rsidRPr="007877CF" w:rsidDel="00EB7889">
          <w:rPr>
            <w:sz w:val="22"/>
            <w:szCs w:val="22"/>
          </w:rPr>
          <w:delText xml:space="preserve">neprošly </w:delText>
        </w:r>
      </w:del>
      <w:ins w:id="1408" w:author="Administrator" w:date="2024-04-29T14:22:00Z">
        <w:r w:rsidR="00EB7889" w:rsidRPr="007877CF">
          <w:rPr>
            <w:sz w:val="22"/>
            <w:szCs w:val="22"/>
          </w:rPr>
          <w:t>neprošl</w:t>
        </w:r>
        <w:r w:rsidR="00EB7889">
          <w:rPr>
            <w:sz w:val="22"/>
            <w:szCs w:val="22"/>
          </w:rPr>
          <w:t>a</w:t>
        </w:r>
        <w:r w:rsidR="00EB7889" w:rsidRPr="007877CF">
          <w:rPr>
            <w:sz w:val="22"/>
            <w:szCs w:val="22"/>
          </w:rPr>
          <w:t xml:space="preserve"> </w:t>
        </w:r>
      </w:ins>
      <w:r w:rsidRPr="007877CF">
        <w:rPr>
          <w:sz w:val="22"/>
          <w:szCs w:val="22"/>
        </w:rPr>
        <w:t>těžbou.</w:t>
      </w:r>
    </w:p>
    <w:p w14:paraId="4944C66D" w14:textId="77777777" w:rsidR="005661D9" w:rsidRDefault="005661D9">
      <w:pPr>
        <w:spacing w:before="0" w:after="0" w:line="240" w:lineRule="auto"/>
        <w:rPr>
          <w:sz w:val="22"/>
          <w:szCs w:val="22"/>
        </w:rPr>
      </w:pPr>
      <w:r>
        <w:rPr>
          <w:sz w:val="22"/>
          <w:szCs w:val="22"/>
        </w:rPr>
        <w:br w:type="page"/>
      </w:r>
    </w:p>
    <w:p w14:paraId="415D4310" w14:textId="092E71B9" w:rsidR="00B72BE7" w:rsidRDefault="00363C12" w:rsidP="008175AD">
      <w:pPr>
        <w:pStyle w:val="Nadpis3-pododdl"/>
      </w:pPr>
      <w:bookmarkStart w:id="1409" w:name="_Toc162785137"/>
      <w:bookmarkStart w:id="1410" w:name="_Toc167245506"/>
      <w:r>
        <w:lastRenderedPageBreak/>
        <w:t xml:space="preserve">Průvodce pro spuštění </w:t>
      </w:r>
      <w:proofErr w:type="spellStart"/>
      <w:r>
        <w:t>mikroslužby</w:t>
      </w:r>
      <w:bookmarkEnd w:id="1409"/>
      <w:bookmarkEnd w:id="1410"/>
      <w:proofErr w:type="spellEnd"/>
    </w:p>
    <w:p w14:paraId="1B2450BF" w14:textId="38619C74" w:rsidR="00B72BE7" w:rsidRPr="00955D7B" w:rsidRDefault="007877CF">
      <w:pPr>
        <w:spacing w:before="0" w:after="0"/>
        <w:ind w:firstLine="397"/>
        <w:jc w:val="both"/>
        <w:rPr>
          <w:sz w:val="22"/>
          <w:szCs w:val="22"/>
        </w:rPr>
        <w:pPrChange w:id="1411" w:author="Vojtěch Bžatek" w:date="2024-05-22T05:12:00Z" w16du:dateUtc="2024-05-22T03:12:00Z">
          <w:pPr>
            <w:spacing w:before="0" w:after="0"/>
            <w:jc w:val="both"/>
          </w:pPr>
        </w:pPrChange>
      </w:pPr>
      <w:r w:rsidRPr="00955D7B">
        <w:rPr>
          <w:sz w:val="22"/>
          <w:szCs w:val="22"/>
        </w:rPr>
        <w:t xml:space="preserve">V níže uvedených krocích je uveden postup, jak jednoduše spustit </w:t>
      </w:r>
      <w:proofErr w:type="spellStart"/>
      <w:r w:rsidRPr="00955D7B">
        <w:rPr>
          <w:sz w:val="22"/>
          <w:szCs w:val="22"/>
        </w:rPr>
        <w:t>mikroslužbu</w:t>
      </w:r>
      <w:proofErr w:type="spellEnd"/>
      <w:r w:rsidRPr="00955D7B">
        <w:rPr>
          <w:sz w:val="22"/>
          <w:szCs w:val="22"/>
        </w:rPr>
        <w:t xml:space="preserve"> </w:t>
      </w:r>
      <w:r w:rsidR="00FB1539">
        <w:rPr>
          <w:sz w:val="22"/>
          <w:szCs w:val="22"/>
        </w:rPr>
        <w:t>Blockchain-</w:t>
      </w:r>
      <w:proofErr w:type="spellStart"/>
      <w:r w:rsidR="00FB1539">
        <w:rPr>
          <w:sz w:val="22"/>
          <w:szCs w:val="22"/>
        </w:rPr>
        <w:t>service</w:t>
      </w:r>
      <w:proofErr w:type="spellEnd"/>
      <w:r w:rsidR="00FB1539">
        <w:rPr>
          <w:sz w:val="22"/>
          <w:szCs w:val="22"/>
        </w:rPr>
        <w:t xml:space="preserve"> </w:t>
      </w:r>
      <w:r w:rsidRPr="00955D7B">
        <w:rPr>
          <w:sz w:val="22"/>
          <w:szCs w:val="22"/>
        </w:rPr>
        <w:t xml:space="preserve">na vlastním stroji. Předpokladem pro správné fungování je nainstalovaný Python verze 3.12.2 dostupný z </w:t>
      </w:r>
      <w:r w:rsidR="00962385">
        <w:fldChar w:fldCharType="begin"/>
      </w:r>
      <w:r w:rsidR="00962385">
        <w:instrText>HYPERLINK "https://www.python.org/downloads"</w:instrText>
      </w:r>
      <w:r w:rsidR="00962385">
        <w:fldChar w:fldCharType="separate"/>
      </w:r>
      <w:r w:rsidR="003819CE" w:rsidRPr="00955D7B">
        <w:rPr>
          <w:rStyle w:val="Hypertextovodkaz"/>
          <w:sz w:val="22"/>
          <w:szCs w:val="22"/>
        </w:rPr>
        <w:t>https://www.python.org/downloads</w:t>
      </w:r>
      <w:r w:rsidR="00962385">
        <w:rPr>
          <w:rStyle w:val="Hypertextovodkaz"/>
          <w:sz w:val="22"/>
          <w:szCs w:val="22"/>
        </w:rPr>
        <w:fldChar w:fldCharType="end"/>
      </w:r>
      <w:r w:rsidR="003819CE" w:rsidRPr="00955D7B">
        <w:rPr>
          <w:sz w:val="22"/>
          <w:szCs w:val="22"/>
        </w:rPr>
        <w:t xml:space="preserve"> </w:t>
      </w:r>
      <w:r w:rsidRPr="00955D7B">
        <w:rPr>
          <w:sz w:val="22"/>
          <w:szCs w:val="22"/>
        </w:rPr>
        <w:t>.</w:t>
      </w:r>
    </w:p>
    <w:p w14:paraId="7FD9C1FA" w14:textId="70AA3A65" w:rsidR="00B72BE7" w:rsidRPr="00955D7B" w:rsidRDefault="003819CE" w:rsidP="00955D7B">
      <w:pPr>
        <w:spacing w:before="0" w:after="0"/>
        <w:ind w:firstLine="397"/>
        <w:jc w:val="both"/>
        <w:rPr>
          <w:sz w:val="22"/>
          <w:szCs w:val="22"/>
        </w:rPr>
      </w:pPr>
      <w:r w:rsidRPr="00955D7B">
        <w:rPr>
          <w:sz w:val="22"/>
          <w:szCs w:val="22"/>
        </w:rPr>
        <w:t xml:space="preserve">Zdrojový kód </w:t>
      </w:r>
      <w:proofErr w:type="spellStart"/>
      <w:r w:rsidRPr="00955D7B">
        <w:rPr>
          <w:sz w:val="22"/>
          <w:szCs w:val="22"/>
        </w:rPr>
        <w:t>mikroslužby</w:t>
      </w:r>
      <w:proofErr w:type="spellEnd"/>
      <w:r w:rsidR="002B1E05">
        <w:rPr>
          <w:sz w:val="22"/>
          <w:szCs w:val="22"/>
        </w:rPr>
        <w:t xml:space="preserve"> a </w:t>
      </w:r>
      <w:r w:rsidRPr="00955D7B">
        <w:rPr>
          <w:sz w:val="22"/>
          <w:szCs w:val="22"/>
        </w:rPr>
        <w:t xml:space="preserve">instalační balíček je dostupný na GitHub </w:t>
      </w:r>
      <w:proofErr w:type="spellStart"/>
      <w:r w:rsidRPr="00955D7B">
        <w:rPr>
          <w:sz w:val="22"/>
          <w:szCs w:val="22"/>
        </w:rPr>
        <w:t>repozitáři</w:t>
      </w:r>
      <w:proofErr w:type="spellEnd"/>
      <w:r w:rsidRPr="00955D7B">
        <w:rPr>
          <w:sz w:val="22"/>
          <w:szCs w:val="22"/>
        </w:rPr>
        <w:t>. Stáhn</w:t>
      </w:r>
      <w:r w:rsidR="00CD43CA">
        <w:rPr>
          <w:sz w:val="22"/>
          <w:szCs w:val="22"/>
        </w:rPr>
        <w:t>e</w:t>
      </w:r>
      <w:r w:rsidRPr="00955D7B">
        <w:rPr>
          <w:sz w:val="22"/>
          <w:szCs w:val="22"/>
        </w:rPr>
        <w:t>te jej pomocí Git příkazu: „</w:t>
      </w:r>
      <w:proofErr w:type="spellStart"/>
      <w:r w:rsidR="00B72BE7" w:rsidRPr="00955D7B">
        <w:rPr>
          <w:sz w:val="22"/>
          <w:szCs w:val="22"/>
        </w:rPr>
        <w:t>git</w:t>
      </w:r>
      <w:proofErr w:type="spellEnd"/>
      <w:r w:rsidR="00B72BE7" w:rsidRPr="00955D7B">
        <w:rPr>
          <w:sz w:val="22"/>
          <w:szCs w:val="22"/>
        </w:rPr>
        <w:t xml:space="preserve"> </w:t>
      </w:r>
      <w:proofErr w:type="spellStart"/>
      <w:proofErr w:type="gramStart"/>
      <w:r w:rsidR="00B72BE7" w:rsidRPr="00955D7B">
        <w:rPr>
          <w:sz w:val="22"/>
          <w:szCs w:val="22"/>
        </w:rPr>
        <w:t>clone</w:t>
      </w:r>
      <w:proofErr w:type="spellEnd"/>
      <w:r w:rsidR="00B72BE7" w:rsidRPr="00955D7B">
        <w:rPr>
          <w:sz w:val="22"/>
          <w:szCs w:val="22"/>
        </w:rPr>
        <w:t xml:space="preserve"> -b</w:t>
      </w:r>
      <w:proofErr w:type="gramEnd"/>
      <w:r w:rsidR="00B72BE7" w:rsidRPr="00955D7B">
        <w:rPr>
          <w:sz w:val="22"/>
          <w:szCs w:val="22"/>
        </w:rPr>
        <w:t xml:space="preserve"> Blockchain-</w:t>
      </w:r>
      <w:proofErr w:type="spellStart"/>
      <w:r w:rsidR="00B72BE7" w:rsidRPr="00955D7B">
        <w:rPr>
          <w:sz w:val="22"/>
          <w:szCs w:val="22"/>
        </w:rPr>
        <w:t>service</w:t>
      </w:r>
      <w:proofErr w:type="spellEnd"/>
      <w:r w:rsidR="00B72BE7" w:rsidRPr="00955D7B">
        <w:rPr>
          <w:sz w:val="22"/>
          <w:szCs w:val="22"/>
        </w:rPr>
        <w:t xml:space="preserve"> </w:t>
      </w:r>
      <w:r w:rsidR="00000000">
        <w:fldChar w:fldCharType="begin"/>
      </w:r>
      <w:r w:rsidR="00000000">
        <w:instrText>HYPERLINK "https://github.com/naxit-01/DiplomovaPrace.git"</w:instrText>
      </w:r>
      <w:r w:rsidR="00000000">
        <w:fldChar w:fldCharType="separate"/>
      </w:r>
      <w:r w:rsidRPr="00955D7B">
        <w:rPr>
          <w:rStyle w:val="Hypertextovodkaz"/>
          <w:sz w:val="22"/>
          <w:szCs w:val="22"/>
        </w:rPr>
        <w:t>https://github.com/naxit-01/DiplomovaPrace.git</w:t>
      </w:r>
      <w:r w:rsidR="00000000">
        <w:rPr>
          <w:rStyle w:val="Hypertextovodkaz"/>
          <w:sz w:val="22"/>
          <w:szCs w:val="22"/>
        </w:rPr>
        <w:fldChar w:fldCharType="end"/>
      </w:r>
      <w:r w:rsidRPr="00955D7B">
        <w:rPr>
          <w:sz w:val="22"/>
          <w:szCs w:val="22"/>
        </w:rPr>
        <w:t>“.</w:t>
      </w:r>
    </w:p>
    <w:p w14:paraId="1781F582" w14:textId="43DA3113" w:rsidR="003819CE" w:rsidRPr="00955D7B" w:rsidRDefault="003819CE" w:rsidP="00955D7B">
      <w:pPr>
        <w:spacing w:before="0" w:after="0"/>
        <w:ind w:firstLine="397"/>
        <w:jc w:val="both"/>
        <w:rPr>
          <w:sz w:val="22"/>
          <w:szCs w:val="22"/>
        </w:rPr>
      </w:pPr>
      <w:r w:rsidRPr="00955D7B">
        <w:rPr>
          <w:sz w:val="22"/>
          <w:szCs w:val="22"/>
        </w:rPr>
        <w:t>Po stažení přejděte do složky „</w:t>
      </w:r>
      <w:proofErr w:type="spellStart"/>
      <w:r w:rsidRPr="00955D7B">
        <w:rPr>
          <w:sz w:val="22"/>
          <w:szCs w:val="22"/>
        </w:rPr>
        <w:t>Diplomov</w:t>
      </w:r>
      <w:r w:rsidR="00586AB6">
        <w:rPr>
          <w:sz w:val="22"/>
          <w:szCs w:val="22"/>
        </w:rPr>
        <w:t>a</w:t>
      </w:r>
      <w:r w:rsidRPr="00955D7B">
        <w:rPr>
          <w:sz w:val="22"/>
          <w:szCs w:val="22"/>
        </w:rPr>
        <w:t>Prace</w:t>
      </w:r>
      <w:proofErr w:type="spellEnd"/>
      <w:r w:rsidRPr="00955D7B">
        <w:rPr>
          <w:sz w:val="22"/>
          <w:szCs w:val="22"/>
        </w:rPr>
        <w:t>“</w:t>
      </w:r>
      <w:r w:rsidR="002B1E05">
        <w:rPr>
          <w:sz w:val="22"/>
          <w:szCs w:val="22"/>
        </w:rPr>
        <w:t xml:space="preserve"> a </w:t>
      </w:r>
      <w:r w:rsidRPr="00955D7B">
        <w:rPr>
          <w:sz w:val="22"/>
          <w:szCs w:val="22"/>
        </w:rPr>
        <w:t xml:space="preserve">spusťte instalační soubor „setup.bat“. Ve vašem adresáři se </w:t>
      </w:r>
      <w:proofErr w:type="gramStart"/>
      <w:r w:rsidRPr="00955D7B">
        <w:rPr>
          <w:sz w:val="22"/>
          <w:szCs w:val="22"/>
        </w:rPr>
        <w:t>vytvoří</w:t>
      </w:r>
      <w:proofErr w:type="gramEnd"/>
      <w:r w:rsidRPr="00955D7B">
        <w:rPr>
          <w:sz w:val="22"/>
          <w:szCs w:val="22"/>
        </w:rPr>
        <w:t xml:space="preserve"> virtuální prostředí</w:t>
      </w:r>
      <w:r w:rsidR="002B1E05">
        <w:rPr>
          <w:sz w:val="22"/>
          <w:szCs w:val="22"/>
        </w:rPr>
        <w:t xml:space="preserve"> a </w:t>
      </w:r>
      <w:r w:rsidRPr="00955D7B">
        <w:rPr>
          <w:sz w:val="22"/>
          <w:szCs w:val="22"/>
        </w:rPr>
        <w:t xml:space="preserve">do něj se vám nainstalují všechny potřebné knihovny. Zároveň se vám v adresáři </w:t>
      </w:r>
      <w:proofErr w:type="gramStart"/>
      <w:r w:rsidRPr="00955D7B">
        <w:rPr>
          <w:sz w:val="22"/>
          <w:szCs w:val="22"/>
        </w:rPr>
        <w:t>vytvoří</w:t>
      </w:r>
      <w:proofErr w:type="gramEnd"/>
      <w:r w:rsidRPr="00955D7B">
        <w:rPr>
          <w:sz w:val="22"/>
          <w:szCs w:val="22"/>
        </w:rPr>
        <w:t xml:space="preserve"> dva spustitelné soubory: „activate_client.bat“</w:t>
      </w:r>
      <w:r w:rsidR="002B1E05">
        <w:rPr>
          <w:sz w:val="22"/>
          <w:szCs w:val="22"/>
        </w:rPr>
        <w:t xml:space="preserve"> a </w:t>
      </w:r>
      <w:r w:rsidRPr="00955D7B">
        <w:rPr>
          <w:sz w:val="22"/>
          <w:szCs w:val="22"/>
        </w:rPr>
        <w:t>„activate_blockchain.bat“.</w:t>
      </w:r>
      <w:r w:rsidR="00955D7B">
        <w:rPr>
          <w:sz w:val="22"/>
          <w:szCs w:val="22"/>
        </w:rPr>
        <w:t xml:space="preserve"> </w:t>
      </w:r>
      <w:r w:rsidRPr="00955D7B">
        <w:rPr>
          <w:sz w:val="22"/>
          <w:szCs w:val="22"/>
        </w:rPr>
        <w:t>V této chvíli by mělo být vše připraveno pro spuštění uzlů</w:t>
      </w:r>
      <w:r w:rsidR="002B1E05">
        <w:rPr>
          <w:sz w:val="22"/>
          <w:szCs w:val="22"/>
        </w:rPr>
        <w:t xml:space="preserve"> a </w:t>
      </w:r>
      <w:r w:rsidRPr="00955D7B">
        <w:rPr>
          <w:sz w:val="22"/>
          <w:szCs w:val="22"/>
        </w:rPr>
        <w:t>klientů.</w:t>
      </w:r>
    </w:p>
    <w:p w14:paraId="6404A8D9" w14:textId="32477E9A" w:rsidR="003819CE" w:rsidRPr="00955D7B" w:rsidRDefault="003819CE" w:rsidP="00955D7B">
      <w:pPr>
        <w:spacing w:before="0" w:after="0"/>
        <w:ind w:firstLine="397"/>
        <w:jc w:val="both"/>
        <w:rPr>
          <w:sz w:val="22"/>
          <w:szCs w:val="22"/>
        </w:rPr>
      </w:pPr>
      <w:r w:rsidRPr="00955D7B">
        <w:rPr>
          <w:sz w:val="22"/>
          <w:szCs w:val="22"/>
        </w:rPr>
        <w:t>Doporučuji v síti spustit alespoň tři uzly. Toho docílíte spuštěním, alespoň třikrát za sebou souboru „activate_blockchain.bat“. Uzly samozřejmě nemusí být všechny na stejném stroji. Můžete je rozjet na jakémkoliv stroji v dostupné síti. Důležité je</w:t>
      </w:r>
      <w:r w:rsidR="00955D7B">
        <w:rPr>
          <w:sz w:val="22"/>
          <w:szCs w:val="22"/>
        </w:rPr>
        <w:t>,</w:t>
      </w:r>
      <w:r w:rsidRPr="00955D7B">
        <w:rPr>
          <w:sz w:val="22"/>
          <w:szCs w:val="22"/>
        </w:rPr>
        <w:t xml:space="preserve"> aby stroje spolu mohli komunikovat</w:t>
      </w:r>
      <w:r w:rsidR="00CD43CA">
        <w:rPr>
          <w:sz w:val="22"/>
          <w:szCs w:val="22"/>
        </w:rPr>
        <w:t>,</w:t>
      </w:r>
      <w:r w:rsidR="002B1E05">
        <w:rPr>
          <w:sz w:val="22"/>
          <w:szCs w:val="22"/>
        </w:rPr>
        <w:t> </w:t>
      </w:r>
      <w:r w:rsidRPr="00955D7B">
        <w:rPr>
          <w:sz w:val="22"/>
          <w:szCs w:val="22"/>
        </w:rPr>
        <w:t>správné uvedení sousedních uzlů v konfiguračním souboru „config.ini“.</w:t>
      </w:r>
    </w:p>
    <w:p w14:paraId="5AB93B07" w14:textId="34FC4CAD" w:rsidR="00955D7B" w:rsidRPr="00955D7B" w:rsidRDefault="003819CE" w:rsidP="003762E2">
      <w:pPr>
        <w:spacing w:before="0" w:after="0"/>
        <w:ind w:firstLine="397"/>
        <w:jc w:val="both"/>
        <w:rPr>
          <w:sz w:val="22"/>
          <w:szCs w:val="22"/>
        </w:rPr>
      </w:pPr>
      <w:r w:rsidRPr="00955D7B">
        <w:rPr>
          <w:sz w:val="22"/>
          <w:szCs w:val="22"/>
        </w:rPr>
        <w:t>Po spuštění uzlů může</w:t>
      </w:r>
      <w:r w:rsidR="00955D7B" w:rsidRPr="00955D7B">
        <w:rPr>
          <w:sz w:val="22"/>
          <w:szCs w:val="22"/>
        </w:rPr>
        <w:t>te zprovoznit klienta spuštěním souboru „activate_client.bat“</w:t>
      </w:r>
      <w:r w:rsidR="00955D7B">
        <w:rPr>
          <w:sz w:val="22"/>
          <w:szCs w:val="22"/>
        </w:rPr>
        <w:t xml:space="preserve">. </w:t>
      </w:r>
      <w:r w:rsidR="00955D7B" w:rsidRPr="00955D7B">
        <w:rPr>
          <w:sz w:val="22"/>
          <w:szCs w:val="22"/>
        </w:rPr>
        <w:t>Klient se vás nejprve zeptá</w:t>
      </w:r>
      <w:r w:rsidR="00955D7B">
        <w:rPr>
          <w:sz w:val="22"/>
          <w:szCs w:val="22"/>
        </w:rPr>
        <w:t>,</w:t>
      </w:r>
      <w:r w:rsidR="00955D7B" w:rsidRPr="00955D7B">
        <w:rPr>
          <w:sz w:val="22"/>
          <w:szCs w:val="22"/>
        </w:rPr>
        <w:t xml:space="preserve"> se kterým uzlem budete chtít komunikovat. Pokud některý uzel </w:t>
      </w:r>
      <w:proofErr w:type="gramStart"/>
      <w:r w:rsidR="00955D7B" w:rsidRPr="00955D7B">
        <w:rPr>
          <w:sz w:val="22"/>
          <w:szCs w:val="22"/>
        </w:rPr>
        <w:t>běží</w:t>
      </w:r>
      <w:proofErr w:type="gramEnd"/>
      <w:r w:rsidR="00955D7B" w:rsidRPr="00955D7B">
        <w:rPr>
          <w:sz w:val="22"/>
          <w:szCs w:val="22"/>
        </w:rPr>
        <w:t xml:space="preserve"> na stejném počítači jako je klient, můžete ponechat pro </w:t>
      </w:r>
      <w:r w:rsidR="00ED5B10">
        <w:rPr>
          <w:sz w:val="22"/>
          <w:szCs w:val="22"/>
        </w:rPr>
        <w:t>IP</w:t>
      </w:r>
      <w:r w:rsidR="00955D7B" w:rsidRPr="00955D7B">
        <w:rPr>
          <w:sz w:val="22"/>
          <w:szCs w:val="22"/>
        </w:rPr>
        <w:t xml:space="preserve"> adresu</w:t>
      </w:r>
      <w:r w:rsidR="002B1E05">
        <w:rPr>
          <w:sz w:val="22"/>
          <w:szCs w:val="22"/>
        </w:rPr>
        <w:t xml:space="preserve"> a </w:t>
      </w:r>
      <w:r w:rsidR="00955D7B" w:rsidRPr="00955D7B">
        <w:rPr>
          <w:sz w:val="22"/>
          <w:szCs w:val="22"/>
        </w:rPr>
        <w:t xml:space="preserve">port původní hodnoty. Klient poskytuje 5 různých příkazů, kterým ovládáte </w:t>
      </w:r>
      <w:proofErr w:type="spellStart"/>
      <w:r w:rsidR="00955D7B" w:rsidRPr="00955D7B">
        <w:rPr>
          <w:sz w:val="22"/>
          <w:szCs w:val="22"/>
        </w:rPr>
        <w:t>blockchainovou</w:t>
      </w:r>
      <w:proofErr w:type="spellEnd"/>
      <w:r w:rsidR="00955D7B" w:rsidRPr="00955D7B">
        <w:rPr>
          <w:sz w:val="22"/>
          <w:szCs w:val="22"/>
        </w:rPr>
        <w:t xml:space="preserve"> síť. </w:t>
      </w:r>
    </w:p>
    <w:p w14:paraId="4CF8F415" w14:textId="145EF6F4" w:rsidR="00955D7B" w:rsidRDefault="00955D7B" w:rsidP="003762E2">
      <w:pPr>
        <w:pStyle w:val="Odstavecseseznamem"/>
        <w:numPr>
          <w:ilvl w:val="0"/>
          <w:numId w:val="36"/>
        </w:numPr>
        <w:jc w:val="both"/>
        <w:rPr>
          <w:sz w:val="22"/>
          <w:szCs w:val="18"/>
        </w:rPr>
      </w:pPr>
      <w:r w:rsidRPr="00955D7B">
        <w:rPr>
          <w:sz w:val="22"/>
          <w:szCs w:val="18"/>
        </w:rPr>
        <w:t>Získat tabulku uzl</w:t>
      </w:r>
      <w:r>
        <w:rPr>
          <w:sz w:val="22"/>
          <w:szCs w:val="18"/>
        </w:rPr>
        <w:t>ů – Dotážete se zvoleného uzlu, jaká je tabulka uzlů. Tím nijak síť neovlivňujete</w:t>
      </w:r>
      <w:r w:rsidR="002B1E05">
        <w:rPr>
          <w:sz w:val="22"/>
          <w:szCs w:val="18"/>
        </w:rPr>
        <w:t xml:space="preserve"> a </w:t>
      </w:r>
      <w:r>
        <w:rPr>
          <w:sz w:val="22"/>
          <w:szCs w:val="18"/>
        </w:rPr>
        <w:t>je to pouze informace pro vás.</w:t>
      </w:r>
    </w:p>
    <w:p w14:paraId="761E7F66" w14:textId="60AE40EA" w:rsidR="00955D7B" w:rsidRDefault="00955D7B" w:rsidP="003762E2">
      <w:pPr>
        <w:pStyle w:val="Odstavecseseznamem"/>
        <w:numPr>
          <w:ilvl w:val="0"/>
          <w:numId w:val="36"/>
        </w:numPr>
        <w:jc w:val="both"/>
        <w:rPr>
          <w:sz w:val="22"/>
          <w:szCs w:val="18"/>
        </w:rPr>
      </w:pPr>
      <w:r>
        <w:rPr>
          <w:sz w:val="22"/>
          <w:szCs w:val="18"/>
        </w:rPr>
        <w:t>Odeslat log – Odešlete buď vámi napsanou zprávu, nebo náhodně vybraný systémový log z </w:t>
      </w:r>
      <w:proofErr w:type="spellStart"/>
      <w:r>
        <w:rPr>
          <w:sz w:val="22"/>
          <w:szCs w:val="18"/>
        </w:rPr>
        <w:t>datasetu</w:t>
      </w:r>
      <w:proofErr w:type="spellEnd"/>
      <w:r>
        <w:rPr>
          <w:sz w:val="22"/>
          <w:szCs w:val="18"/>
        </w:rPr>
        <w:t xml:space="preserve"> uloženém v adresáři. </w:t>
      </w:r>
    </w:p>
    <w:p w14:paraId="67AF0980" w14:textId="48E3EC39" w:rsidR="00955D7B" w:rsidRDefault="008756F2" w:rsidP="003762E2">
      <w:pPr>
        <w:pStyle w:val="Odstavecseseznamem"/>
        <w:numPr>
          <w:ilvl w:val="0"/>
          <w:numId w:val="36"/>
        </w:numPr>
        <w:jc w:val="both"/>
        <w:rPr>
          <w:sz w:val="22"/>
          <w:szCs w:val="18"/>
        </w:rPr>
      </w:pPr>
      <w:r>
        <w:rPr>
          <w:sz w:val="22"/>
          <w:szCs w:val="18"/>
        </w:rPr>
        <w:t>Zahájení těžby – Odešlete příkaz celé síti</w:t>
      </w:r>
      <w:ins w:id="1412" w:author="Administrator" w:date="2024-04-29T14:23:00Z">
        <w:r w:rsidR="00EB7889">
          <w:rPr>
            <w:sz w:val="22"/>
            <w:szCs w:val="18"/>
          </w:rPr>
          <w:t>,</w:t>
        </w:r>
      </w:ins>
      <w:r>
        <w:rPr>
          <w:sz w:val="22"/>
          <w:szCs w:val="18"/>
        </w:rPr>
        <w:t xml:space="preserve"> aby zahájila těžbu.</w:t>
      </w:r>
    </w:p>
    <w:p w14:paraId="2FD7E410" w14:textId="7227B474" w:rsidR="008756F2" w:rsidRDefault="008756F2" w:rsidP="003762E2">
      <w:pPr>
        <w:pStyle w:val="Odstavecseseznamem"/>
        <w:numPr>
          <w:ilvl w:val="0"/>
          <w:numId w:val="36"/>
        </w:numPr>
        <w:jc w:val="both"/>
        <w:rPr>
          <w:sz w:val="22"/>
          <w:szCs w:val="18"/>
        </w:rPr>
      </w:pPr>
      <w:r>
        <w:rPr>
          <w:sz w:val="22"/>
          <w:szCs w:val="18"/>
        </w:rPr>
        <w:t>Vyhodnotit řetězy – Odešlete příkaz síti, aby ukončila těžbu</w:t>
      </w:r>
      <w:r w:rsidR="002B1E05">
        <w:rPr>
          <w:sz w:val="22"/>
          <w:szCs w:val="18"/>
        </w:rPr>
        <w:t xml:space="preserve"> a </w:t>
      </w:r>
      <w:r>
        <w:rPr>
          <w:sz w:val="22"/>
          <w:szCs w:val="18"/>
        </w:rPr>
        <w:t>porovnala řetězy uložené na jednotlivých uzlech v síti.</w:t>
      </w:r>
    </w:p>
    <w:p w14:paraId="113616D6" w14:textId="1D39B5B1" w:rsidR="008756F2" w:rsidRDefault="008756F2" w:rsidP="003762E2">
      <w:pPr>
        <w:pStyle w:val="Odstavecseseznamem"/>
        <w:numPr>
          <w:ilvl w:val="0"/>
          <w:numId w:val="36"/>
        </w:numPr>
        <w:jc w:val="both"/>
        <w:rPr>
          <w:sz w:val="22"/>
          <w:szCs w:val="18"/>
        </w:rPr>
      </w:pPr>
      <w:r>
        <w:rPr>
          <w:sz w:val="22"/>
          <w:szCs w:val="18"/>
        </w:rPr>
        <w:t xml:space="preserve">Získat řetěz – Dotážete se zvoleného uzlu na jeho uložený řetěz. </w:t>
      </w:r>
    </w:p>
    <w:p w14:paraId="03B8F4B5" w14:textId="328F68DC" w:rsidR="008756F2" w:rsidRPr="008756F2" w:rsidRDefault="008756F2" w:rsidP="003762E2">
      <w:pPr>
        <w:jc w:val="both"/>
        <w:rPr>
          <w:sz w:val="22"/>
          <w:szCs w:val="18"/>
        </w:rPr>
      </w:pPr>
      <w:r>
        <w:rPr>
          <w:sz w:val="22"/>
          <w:szCs w:val="18"/>
        </w:rPr>
        <w:t>Pokud by měl klient sloužit pouze pro odesílání dat do sítě, tak jediný důležitý příkaz je „odeslat log“. Zbylé příkazy jsou pro administrativní účely</w:t>
      </w:r>
      <w:r w:rsidR="002B1E05">
        <w:rPr>
          <w:sz w:val="22"/>
          <w:szCs w:val="18"/>
        </w:rPr>
        <w:t xml:space="preserve"> a </w:t>
      </w:r>
      <w:r>
        <w:rPr>
          <w:sz w:val="22"/>
          <w:szCs w:val="18"/>
        </w:rPr>
        <w:t>v budoucnu by měly být nahrazeny automatickými procesy viz. kapitola „Možnosti dalšího rozvoje“.</w:t>
      </w:r>
    </w:p>
    <w:p w14:paraId="64F66409" w14:textId="5B6897F7" w:rsidR="00683630" w:rsidRDefault="00683630" w:rsidP="00683630">
      <w:pPr>
        <w:spacing w:before="0" w:after="0" w:line="240" w:lineRule="auto"/>
      </w:pPr>
      <w:r>
        <w:br w:type="page"/>
      </w:r>
    </w:p>
    <w:p w14:paraId="659A392C" w14:textId="44FDA1F7" w:rsidR="00363C12" w:rsidRDefault="00363C12" w:rsidP="0077133B">
      <w:pPr>
        <w:pStyle w:val="Nadpis1"/>
      </w:pPr>
      <w:r>
        <w:lastRenderedPageBreak/>
        <w:tab/>
      </w:r>
      <w:bookmarkStart w:id="1413" w:name="_Toc167245507"/>
      <w:proofErr w:type="spellStart"/>
      <w:r w:rsidR="002623B6">
        <w:t>Postkvantová</w:t>
      </w:r>
      <w:proofErr w:type="spellEnd"/>
      <w:r w:rsidR="002623B6">
        <w:t xml:space="preserve"> </w:t>
      </w:r>
      <w:proofErr w:type="spellStart"/>
      <w:r w:rsidR="002623B6">
        <w:t>blockchainová</w:t>
      </w:r>
      <w:proofErr w:type="spellEnd"/>
      <w:r w:rsidR="002623B6">
        <w:t xml:space="preserve"> síť</w:t>
      </w:r>
      <w:bookmarkEnd w:id="1413"/>
    </w:p>
    <w:p w14:paraId="5E711778" w14:textId="0F8636EC" w:rsidR="00716DB4" w:rsidRDefault="008756F2">
      <w:pPr>
        <w:ind w:firstLine="397"/>
        <w:jc w:val="both"/>
        <w:rPr>
          <w:sz w:val="22"/>
          <w:szCs w:val="22"/>
          <w:lang w:eastAsia="cs-CZ"/>
        </w:rPr>
        <w:pPrChange w:id="1414" w:author="Vojtěch Bžatek" w:date="2024-05-22T05:13:00Z" w16du:dateUtc="2024-05-22T03:13:00Z">
          <w:pPr>
            <w:jc w:val="both"/>
          </w:pPr>
        </w:pPrChange>
      </w:pPr>
      <w:r>
        <w:rPr>
          <w:sz w:val="22"/>
          <w:szCs w:val="22"/>
          <w:lang w:eastAsia="cs-CZ"/>
        </w:rPr>
        <w:t xml:space="preserve">V předchozích kapitolách byly představeny </w:t>
      </w:r>
      <w:r w:rsidR="00FB253E">
        <w:rPr>
          <w:sz w:val="22"/>
          <w:szCs w:val="22"/>
          <w:lang w:eastAsia="cs-CZ"/>
        </w:rPr>
        <w:t xml:space="preserve">dvě na sobě nezávislé </w:t>
      </w:r>
      <w:proofErr w:type="spellStart"/>
      <w:r>
        <w:rPr>
          <w:sz w:val="22"/>
          <w:szCs w:val="22"/>
          <w:lang w:eastAsia="cs-CZ"/>
        </w:rPr>
        <w:t>mikroslužby</w:t>
      </w:r>
      <w:proofErr w:type="spellEnd"/>
      <w:r>
        <w:rPr>
          <w:sz w:val="22"/>
          <w:szCs w:val="22"/>
          <w:lang w:eastAsia="cs-CZ"/>
        </w:rPr>
        <w:t xml:space="preserve"> pro </w:t>
      </w:r>
      <w:proofErr w:type="spellStart"/>
      <w:r>
        <w:rPr>
          <w:sz w:val="22"/>
          <w:szCs w:val="22"/>
          <w:lang w:eastAsia="cs-CZ"/>
        </w:rPr>
        <w:t>postkvantové</w:t>
      </w:r>
      <w:proofErr w:type="spellEnd"/>
      <w:r>
        <w:rPr>
          <w:sz w:val="22"/>
          <w:szCs w:val="22"/>
          <w:lang w:eastAsia="cs-CZ"/>
        </w:rPr>
        <w:t xml:space="preserve"> šifrování</w:t>
      </w:r>
      <w:r w:rsidR="002B1E05">
        <w:rPr>
          <w:sz w:val="22"/>
          <w:szCs w:val="22"/>
          <w:lang w:eastAsia="cs-CZ"/>
        </w:rPr>
        <w:t xml:space="preserve"> a </w:t>
      </w:r>
      <w:proofErr w:type="spellStart"/>
      <w:r>
        <w:rPr>
          <w:sz w:val="22"/>
          <w:szCs w:val="22"/>
          <w:lang w:eastAsia="cs-CZ"/>
        </w:rPr>
        <w:t>blockchainovou</w:t>
      </w:r>
      <w:proofErr w:type="spellEnd"/>
      <w:r>
        <w:rPr>
          <w:sz w:val="22"/>
          <w:szCs w:val="22"/>
          <w:lang w:eastAsia="cs-CZ"/>
        </w:rPr>
        <w:t xml:space="preserve"> síť. V této kapitole bych chtěl představit jej</w:t>
      </w:r>
      <w:r w:rsidR="002C6356">
        <w:rPr>
          <w:sz w:val="22"/>
          <w:szCs w:val="22"/>
          <w:lang w:eastAsia="cs-CZ"/>
        </w:rPr>
        <w:t>ich</w:t>
      </w:r>
      <w:r>
        <w:rPr>
          <w:sz w:val="22"/>
          <w:szCs w:val="22"/>
          <w:lang w:eastAsia="cs-CZ"/>
        </w:rPr>
        <w:t xml:space="preserve"> spojení do jednoho souvislého celku. </w:t>
      </w:r>
      <w:r w:rsidR="002C6356">
        <w:rPr>
          <w:sz w:val="22"/>
          <w:szCs w:val="22"/>
          <w:lang w:eastAsia="cs-CZ"/>
        </w:rPr>
        <w:t>Jedná se tak o vyvrcholení celé mé práce, protože do této doby její dvě nezávislé části se budou doplňovat</w:t>
      </w:r>
      <w:r w:rsidR="002B1E05">
        <w:rPr>
          <w:sz w:val="22"/>
          <w:szCs w:val="22"/>
          <w:lang w:eastAsia="cs-CZ"/>
        </w:rPr>
        <w:t xml:space="preserve"> a </w:t>
      </w:r>
      <w:r w:rsidR="002C6356">
        <w:rPr>
          <w:sz w:val="22"/>
          <w:szCs w:val="22"/>
          <w:lang w:eastAsia="cs-CZ"/>
        </w:rPr>
        <w:t>obě tak přispívat k bezpečnějšímu fungování informačního systému</w:t>
      </w:r>
      <w:r w:rsidR="00FB253E">
        <w:rPr>
          <w:sz w:val="22"/>
          <w:szCs w:val="22"/>
          <w:lang w:eastAsia="cs-CZ"/>
        </w:rPr>
        <w:t xml:space="preserve"> společně</w:t>
      </w:r>
      <w:r w:rsidR="002C6356">
        <w:rPr>
          <w:sz w:val="22"/>
          <w:szCs w:val="22"/>
          <w:lang w:eastAsia="cs-CZ"/>
        </w:rPr>
        <w:t xml:space="preserve">. </w:t>
      </w:r>
      <w:r>
        <w:rPr>
          <w:sz w:val="22"/>
          <w:szCs w:val="22"/>
          <w:lang w:eastAsia="cs-CZ"/>
        </w:rPr>
        <w:t>V</w:t>
      </w:r>
      <w:r w:rsidR="003B1262">
        <w:rPr>
          <w:sz w:val="22"/>
          <w:szCs w:val="22"/>
          <w:lang w:eastAsia="cs-CZ"/>
        </w:rPr>
        <w:t> </w:t>
      </w:r>
      <w:r>
        <w:rPr>
          <w:sz w:val="22"/>
          <w:szCs w:val="22"/>
          <w:lang w:eastAsia="cs-CZ"/>
        </w:rPr>
        <w:t>kapitole</w:t>
      </w:r>
      <w:r w:rsidR="003B1262">
        <w:rPr>
          <w:sz w:val="22"/>
          <w:szCs w:val="22"/>
          <w:lang w:eastAsia="cs-CZ"/>
        </w:rPr>
        <w:t xml:space="preserve"> 6</w:t>
      </w:r>
      <w:r>
        <w:rPr>
          <w:sz w:val="22"/>
          <w:szCs w:val="22"/>
          <w:lang w:eastAsia="cs-CZ"/>
        </w:rPr>
        <w:t xml:space="preserve"> </w:t>
      </w:r>
      <w:r w:rsidR="003B1262">
        <w:rPr>
          <w:sz w:val="22"/>
          <w:szCs w:val="22"/>
          <w:lang w:eastAsia="cs-CZ"/>
        </w:rPr>
        <w:t xml:space="preserve">komunikovala </w:t>
      </w:r>
      <w:proofErr w:type="spellStart"/>
      <w:r>
        <w:rPr>
          <w:sz w:val="22"/>
          <w:szCs w:val="22"/>
          <w:lang w:eastAsia="cs-CZ"/>
        </w:rPr>
        <w:t>blockchainová</w:t>
      </w:r>
      <w:proofErr w:type="spellEnd"/>
      <w:r>
        <w:rPr>
          <w:sz w:val="22"/>
          <w:szCs w:val="22"/>
          <w:lang w:eastAsia="cs-CZ"/>
        </w:rPr>
        <w:t xml:space="preserve"> sí</w:t>
      </w:r>
      <w:r w:rsidR="003B1262">
        <w:rPr>
          <w:sz w:val="22"/>
          <w:szCs w:val="22"/>
          <w:lang w:eastAsia="cs-CZ"/>
        </w:rPr>
        <w:t>ť</w:t>
      </w:r>
      <w:r>
        <w:rPr>
          <w:sz w:val="22"/>
          <w:szCs w:val="22"/>
          <w:lang w:eastAsia="cs-CZ"/>
        </w:rPr>
        <w:t xml:space="preserve"> na základě nešifrované http komuni</w:t>
      </w:r>
      <w:r w:rsidR="002C6356">
        <w:rPr>
          <w:sz w:val="22"/>
          <w:szCs w:val="22"/>
          <w:lang w:eastAsia="cs-CZ"/>
        </w:rPr>
        <w:t>ka</w:t>
      </w:r>
      <w:r>
        <w:rPr>
          <w:sz w:val="22"/>
          <w:szCs w:val="22"/>
          <w:lang w:eastAsia="cs-CZ"/>
        </w:rPr>
        <w:t xml:space="preserve">ce. </w:t>
      </w:r>
      <w:r w:rsidR="00716DB4">
        <w:rPr>
          <w:sz w:val="22"/>
          <w:szCs w:val="22"/>
          <w:lang w:eastAsia="cs-CZ"/>
        </w:rPr>
        <w:t xml:space="preserve">V této kapitole bude </w:t>
      </w:r>
      <w:proofErr w:type="spellStart"/>
      <w:r w:rsidR="00716DB4">
        <w:rPr>
          <w:sz w:val="22"/>
          <w:szCs w:val="22"/>
          <w:lang w:eastAsia="cs-CZ"/>
        </w:rPr>
        <w:t>blockchainová</w:t>
      </w:r>
      <w:proofErr w:type="spellEnd"/>
      <w:r w:rsidR="00716DB4">
        <w:rPr>
          <w:sz w:val="22"/>
          <w:szCs w:val="22"/>
          <w:lang w:eastAsia="cs-CZ"/>
        </w:rPr>
        <w:t xml:space="preserve"> síť, se zachováním všech funkcionalit, komunikovat zašifrovaným provozem tak, jak bylo popsáno v kapitole </w:t>
      </w:r>
      <w:r w:rsidR="002C6356">
        <w:rPr>
          <w:sz w:val="22"/>
          <w:szCs w:val="22"/>
          <w:lang w:eastAsia="cs-CZ"/>
        </w:rPr>
        <w:t>3</w:t>
      </w:r>
      <w:r w:rsidR="00716DB4">
        <w:rPr>
          <w:sz w:val="22"/>
          <w:szCs w:val="22"/>
          <w:lang w:eastAsia="cs-CZ"/>
        </w:rPr>
        <w:t xml:space="preserve">. Změna proběhla ve využití jiné komunikační </w:t>
      </w:r>
      <w:r w:rsidR="00FE1513">
        <w:rPr>
          <w:sz w:val="22"/>
          <w:szCs w:val="22"/>
          <w:lang w:eastAsia="cs-CZ"/>
        </w:rPr>
        <w:t>funkce</w:t>
      </w:r>
      <w:r w:rsidR="00716DB4">
        <w:rPr>
          <w:sz w:val="22"/>
          <w:szCs w:val="22"/>
          <w:lang w:eastAsia="cs-CZ"/>
        </w:rPr>
        <w:t>, doplnění koncového bodu pro výměnu symetrických klíčů</w:t>
      </w:r>
      <w:r w:rsidR="002B1E05">
        <w:rPr>
          <w:sz w:val="22"/>
          <w:szCs w:val="22"/>
          <w:lang w:eastAsia="cs-CZ"/>
        </w:rPr>
        <w:t xml:space="preserve"> a </w:t>
      </w:r>
      <w:r w:rsidR="00716DB4">
        <w:rPr>
          <w:sz w:val="22"/>
          <w:szCs w:val="22"/>
          <w:lang w:eastAsia="cs-CZ"/>
        </w:rPr>
        <w:t xml:space="preserve">doplnění souboru skriptů o certifikační autoritu. </w:t>
      </w:r>
    </w:p>
    <w:p w14:paraId="30DBFEEF" w14:textId="1CA3DAE3" w:rsidR="00FE1513" w:rsidRDefault="00FE1513" w:rsidP="00FE1513">
      <w:pPr>
        <w:pStyle w:val="Nadpis2"/>
      </w:pPr>
      <w:bookmarkStart w:id="1415" w:name="_Toc167245508"/>
      <w:r>
        <w:t>Výměna komunikační funkce</w:t>
      </w:r>
      <w:bookmarkEnd w:id="1415"/>
    </w:p>
    <w:p w14:paraId="08E01C0C" w14:textId="28E75AEF" w:rsidR="00FE1513" w:rsidRDefault="00FE1513" w:rsidP="008175AD">
      <w:pPr>
        <w:ind w:firstLine="397"/>
        <w:jc w:val="both"/>
        <w:rPr>
          <w:ins w:id="1416" w:author="Vojtěch Bžatek" w:date="2024-05-22T05:13:00Z" w16du:dateUtc="2024-05-22T03:13:00Z"/>
          <w:sz w:val="22"/>
          <w:szCs w:val="22"/>
          <w:lang w:eastAsia="cs-CZ"/>
        </w:rPr>
      </w:pPr>
      <w:del w:id="1417" w:author="Administrator" w:date="2024-04-29T14:23:00Z">
        <w:r w:rsidDel="00FB09B2">
          <w:rPr>
            <w:sz w:val="22"/>
            <w:szCs w:val="22"/>
            <w:lang w:eastAsia="cs-CZ"/>
          </w:rPr>
          <w:delText xml:space="preserve"> </w:delText>
        </w:r>
      </w:del>
      <w:r>
        <w:rPr>
          <w:sz w:val="22"/>
          <w:szCs w:val="22"/>
          <w:lang w:eastAsia="cs-CZ"/>
        </w:rPr>
        <w:t xml:space="preserve">V nešifrované </w:t>
      </w:r>
      <w:proofErr w:type="spellStart"/>
      <w:r>
        <w:rPr>
          <w:sz w:val="22"/>
          <w:szCs w:val="22"/>
          <w:lang w:eastAsia="cs-CZ"/>
        </w:rPr>
        <w:t>blockchainové</w:t>
      </w:r>
      <w:proofErr w:type="spellEnd"/>
      <w:r>
        <w:rPr>
          <w:sz w:val="22"/>
          <w:szCs w:val="22"/>
          <w:lang w:eastAsia="cs-CZ"/>
        </w:rPr>
        <w:t xml:space="preserve"> síti entity využívali jednoduchou funkci „</w:t>
      </w:r>
      <w:proofErr w:type="spellStart"/>
      <w:r>
        <w:rPr>
          <w:sz w:val="22"/>
          <w:szCs w:val="22"/>
          <w:lang w:eastAsia="cs-CZ"/>
        </w:rPr>
        <w:t>send_request</w:t>
      </w:r>
      <w:proofErr w:type="spellEnd"/>
      <w:r>
        <w:rPr>
          <w:sz w:val="22"/>
          <w:szCs w:val="22"/>
          <w:lang w:eastAsia="cs-CZ"/>
        </w:rPr>
        <w:t>“ pro odesílání http požadavků.</w:t>
      </w:r>
    </w:p>
    <w:p w14:paraId="7E891CEB" w14:textId="77777777" w:rsidR="008175AD" w:rsidRDefault="008175AD">
      <w:pPr>
        <w:spacing w:before="0" w:after="0"/>
        <w:ind w:firstLine="397"/>
        <w:jc w:val="both"/>
        <w:rPr>
          <w:sz w:val="22"/>
          <w:szCs w:val="22"/>
          <w:lang w:eastAsia="cs-CZ"/>
        </w:rPr>
        <w:pPrChange w:id="1418" w:author="Vojtěch Bžatek" w:date="2024-05-22T05:13:00Z" w16du:dateUtc="2024-05-22T03:13:00Z">
          <w:pPr>
            <w:jc w:val="both"/>
          </w:pPr>
        </w:pPrChange>
      </w:pPr>
    </w:p>
    <w:p w14:paraId="5AD83F86" w14:textId="7F43C391" w:rsidR="00FE1513" w:rsidRDefault="00FE1513" w:rsidP="00FE1513">
      <w:pPr>
        <w:jc w:val="both"/>
        <w:rPr>
          <w:sz w:val="22"/>
          <w:szCs w:val="22"/>
          <w:lang w:eastAsia="cs-CZ"/>
        </w:rPr>
      </w:pPr>
      <w:r w:rsidRPr="00FE1513">
        <w:rPr>
          <w:noProof/>
          <w:sz w:val="22"/>
          <w:szCs w:val="22"/>
          <w:lang w:eastAsia="cs-CZ"/>
        </w:rPr>
        <w:drawing>
          <wp:inline distT="0" distB="0" distL="0" distR="0" wp14:anchorId="65B2A090" wp14:editId="5AE022EA">
            <wp:extent cx="5399405" cy="863600"/>
            <wp:effectExtent l="0" t="0" r="0" b="0"/>
            <wp:docPr id="1408514510" name="Obrázek 1" descr="Obsah obrázku text, Písmo, řada/pruh, snímek obrazovky&#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14510" name="Obrázek 1" descr="Obsah obrázku text, Písmo, řada/pruh, snímek obrazovky&#10;&#10;Popis byl vytvořen automaticky"/>
                    <pic:cNvPicPr/>
                  </pic:nvPicPr>
                  <pic:blipFill>
                    <a:blip r:embed="rId52"/>
                    <a:stretch>
                      <a:fillRect/>
                    </a:stretch>
                  </pic:blipFill>
                  <pic:spPr>
                    <a:xfrm>
                      <a:off x="0" y="0"/>
                      <a:ext cx="5399405" cy="863600"/>
                    </a:xfrm>
                    <a:prstGeom prst="rect">
                      <a:avLst/>
                    </a:prstGeom>
                  </pic:spPr>
                </pic:pic>
              </a:graphicData>
            </a:graphic>
          </wp:inline>
        </w:drawing>
      </w:r>
    </w:p>
    <w:p w14:paraId="46627CE0" w14:textId="560C7628" w:rsidR="00855EF9" w:rsidRDefault="00855EF9" w:rsidP="00855EF9">
      <w:pPr>
        <w:jc w:val="center"/>
        <w:rPr>
          <w:ins w:id="1419" w:author="Vojtěch Bžatek" w:date="2024-05-22T05:13:00Z" w16du:dateUtc="2024-05-22T03:13:00Z"/>
          <w:lang w:eastAsia="cs-CZ"/>
        </w:rPr>
      </w:pPr>
      <w:r w:rsidRPr="00855EF9">
        <w:rPr>
          <w:lang w:eastAsia="cs-CZ"/>
        </w:rPr>
        <w:t>Obrázek</w:t>
      </w:r>
      <w:r w:rsidR="00E03818">
        <w:rPr>
          <w:lang w:eastAsia="cs-CZ"/>
        </w:rPr>
        <w:t xml:space="preserve"> 30 – Nešifrovaná komunikace</w:t>
      </w:r>
    </w:p>
    <w:p w14:paraId="41F485D0" w14:textId="77777777" w:rsidR="008175AD" w:rsidRPr="00855EF9" w:rsidRDefault="008175AD">
      <w:pPr>
        <w:spacing w:before="0" w:after="0"/>
        <w:jc w:val="center"/>
        <w:rPr>
          <w:lang w:eastAsia="cs-CZ"/>
        </w:rPr>
        <w:pPrChange w:id="1420" w:author="Vojtěch Bžatek" w:date="2024-05-22T05:14:00Z" w16du:dateUtc="2024-05-22T03:14:00Z">
          <w:pPr>
            <w:jc w:val="center"/>
          </w:pPr>
        </w:pPrChange>
      </w:pPr>
    </w:p>
    <w:p w14:paraId="7FD2FB3E" w14:textId="6D4AFF4F" w:rsidR="00855EF9" w:rsidRDefault="00FE1513" w:rsidP="00FE1513">
      <w:pPr>
        <w:jc w:val="both"/>
        <w:rPr>
          <w:sz w:val="22"/>
          <w:szCs w:val="22"/>
          <w:lang w:eastAsia="cs-CZ"/>
        </w:rPr>
      </w:pPr>
      <w:r>
        <w:rPr>
          <w:sz w:val="22"/>
          <w:szCs w:val="22"/>
          <w:lang w:eastAsia="cs-CZ"/>
        </w:rPr>
        <w:t xml:space="preserve">Tato funkce odesílá data v nešifrované, nepodepsané podobě, a proto není bezpečná. </w:t>
      </w:r>
      <w:proofErr w:type="spellStart"/>
      <w:r>
        <w:rPr>
          <w:sz w:val="22"/>
          <w:szCs w:val="22"/>
          <w:lang w:eastAsia="cs-CZ"/>
        </w:rPr>
        <w:t>Postkvantová</w:t>
      </w:r>
      <w:proofErr w:type="spellEnd"/>
      <w:r>
        <w:rPr>
          <w:sz w:val="22"/>
          <w:szCs w:val="22"/>
          <w:lang w:eastAsia="cs-CZ"/>
        </w:rPr>
        <w:t xml:space="preserve"> </w:t>
      </w:r>
      <w:proofErr w:type="spellStart"/>
      <w:r>
        <w:rPr>
          <w:sz w:val="22"/>
          <w:szCs w:val="22"/>
          <w:lang w:eastAsia="cs-CZ"/>
        </w:rPr>
        <w:t>blockchainová</w:t>
      </w:r>
      <w:proofErr w:type="spellEnd"/>
      <w:r>
        <w:rPr>
          <w:sz w:val="22"/>
          <w:szCs w:val="22"/>
          <w:lang w:eastAsia="cs-CZ"/>
        </w:rPr>
        <w:t xml:space="preserve"> síť využívá </w:t>
      </w:r>
      <w:r w:rsidR="00855EF9">
        <w:rPr>
          <w:sz w:val="22"/>
          <w:szCs w:val="22"/>
          <w:lang w:eastAsia="cs-CZ"/>
        </w:rPr>
        <w:t>jinou funkci, kterou je možné vidět na obrázk</w:t>
      </w:r>
      <w:r w:rsidR="00855EF9" w:rsidRPr="00855EF9">
        <w:rPr>
          <w:sz w:val="22"/>
          <w:szCs w:val="22"/>
          <w:lang w:eastAsia="cs-CZ"/>
        </w:rPr>
        <w:t>u</w:t>
      </w:r>
      <w:r w:rsidR="00855EF9">
        <w:rPr>
          <w:sz w:val="22"/>
          <w:szCs w:val="22"/>
          <w:lang w:eastAsia="cs-CZ"/>
        </w:rPr>
        <w:t xml:space="preserve"> </w:t>
      </w:r>
      <w:r w:rsidR="00662FBF">
        <w:rPr>
          <w:sz w:val="22"/>
          <w:szCs w:val="22"/>
          <w:lang w:eastAsia="cs-CZ"/>
        </w:rPr>
        <w:t>31</w:t>
      </w:r>
      <w:r w:rsidR="00855EF9">
        <w:rPr>
          <w:sz w:val="22"/>
          <w:szCs w:val="22"/>
          <w:lang w:eastAsia="cs-CZ"/>
        </w:rPr>
        <w:t>. Její podrobný popis je uveden v kapitole 3.2.3</w:t>
      </w:r>
      <w:r w:rsidR="00EE33A7">
        <w:rPr>
          <w:sz w:val="22"/>
          <w:szCs w:val="22"/>
          <w:lang w:eastAsia="cs-CZ"/>
        </w:rPr>
        <w:t xml:space="preserve">. Pro připomenutí jen uvedu, že tato funkce využívá knihovny „kemAlgLib.py“ a „signAlgLib.py“ pro </w:t>
      </w:r>
      <w:proofErr w:type="spellStart"/>
      <w:r w:rsidR="00EE33A7">
        <w:rPr>
          <w:sz w:val="22"/>
          <w:szCs w:val="22"/>
          <w:lang w:eastAsia="cs-CZ"/>
        </w:rPr>
        <w:t>postkvantové</w:t>
      </w:r>
      <w:proofErr w:type="spellEnd"/>
      <w:r w:rsidR="00EE33A7">
        <w:rPr>
          <w:sz w:val="22"/>
          <w:szCs w:val="22"/>
          <w:lang w:eastAsia="cs-CZ"/>
        </w:rPr>
        <w:t xml:space="preserve"> šifrování.</w:t>
      </w:r>
    </w:p>
    <w:p w14:paraId="2880EBBB" w14:textId="4DC8CC8A" w:rsidR="00855EF9" w:rsidRDefault="00855EF9" w:rsidP="00FE1513">
      <w:pPr>
        <w:jc w:val="both"/>
        <w:rPr>
          <w:sz w:val="22"/>
          <w:szCs w:val="22"/>
          <w:lang w:eastAsia="cs-CZ"/>
        </w:rPr>
      </w:pPr>
      <w:r w:rsidRPr="00855EF9">
        <w:rPr>
          <w:noProof/>
          <w:sz w:val="22"/>
          <w:szCs w:val="22"/>
          <w:lang w:eastAsia="cs-CZ"/>
        </w:rPr>
        <w:lastRenderedPageBreak/>
        <w:drawing>
          <wp:inline distT="0" distB="0" distL="0" distR="0" wp14:anchorId="2B5BA433" wp14:editId="4CA0E217">
            <wp:extent cx="5399405" cy="2208530"/>
            <wp:effectExtent l="0" t="0" r="0" b="1270"/>
            <wp:docPr id="860020649"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20649" name="Obrázek 1" descr="Obsah obrázku text, snímek obrazovky, Písmo, číslo&#10;&#10;Popis byl vytvořen automaticky"/>
                    <pic:cNvPicPr/>
                  </pic:nvPicPr>
                  <pic:blipFill>
                    <a:blip r:embed="rId53"/>
                    <a:stretch>
                      <a:fillRect/>
                    </a:stretch>
                  </pic:blipFill>
                  <pic:spPr>
                    <a:xfrm>
                      <a:off x="0" y="0"/>
                      <a:ext cx="5399405" cy="2208530"/>
                    </a:xfrm>
                    <a:prstGeom prst="rect">
                      <a:avLst/>
                    </a:prstGeom>
                  </pic:spPr>
                </pic:pic>
              </a:graphicData>
            </a:graphic>
          </wp:inline>
        </w:drawing>
      </w:r>
    </w:p>
    <w:p w14:paraId="5E37EC35" w14:textId="1A80C770" w:rsidR="00855EF9" w:rsidRDefault="00855EF9" w:rsidP="00855EF9">
      <w:pPr>
        <w:jc w:val="center"/>
        <w:rPr>
          <w:lang w:eastAsia="cs-CZ"/>
        </w:rPr>
      </w:pPr>
      <w:r w:rsidRPr="00855EF9">
        <w:rPr>
          <w:lang w:eastAsia="cs-CZ"/>
        </w:rPr>
        <w:t>Obrázek</w:t>
      </w:r>
      <w:r>
        <w:rPr>
          <w:lang w:eastAsia="cs-CZ"/>
        </w:rPr>
        <w:t xml:space="preserve"> </w:t>
      </w:r>
      <w:r w:rsidR="00E03818">
        <w:rPr>
          <w:lang w:eastAsia="cs-CZ"/>
        </w:rPr>
        <w:t>31 – Šifrovaná komunikace</w:t>
      </w:r>
    </w:p>
    <w:p w14:paraId="23AD625C" w14:textId="52D08A88" w:rsidR="00855EF9" w:rsidRDefault="008D0087" w:rsidP="008175AD">
      <w:pPr>
        <w:pStyle w:val="Nadpis3-pododdl"/>
        <w:rPr>
          <w:lang w:eastAsia="cs-CZ"/>
        </w:rPr>
      </w:pPr>
      <w:bookmarkStart w:id="1421" w:name="_Toc167245509"/>
      <w:r>
        <w:rPr>
          <w:lang w:eastAsia="cs-CZ"/>
        </w:rPr>
        <w:t>Doplnění koncový bodů o KEM algoritmus</w:t>
      </w:r>
      <w:bookmarkEnd w:id="1421"/>
    </w:p>
    <w:p w14:paraId="54F3BDCB" w14:textId="34EDC052" w:rsidR="008D0087" w:rsidRPr="00ED5B10" w:rsidRDefault="008D0087">
      <w:pPr>
        <w:ind w:firstLine="397"/>
        <w:jc w:val="both"/>
        <w:rPr>
          <w:sz w:val="22"/>
          <w:szCs w:val="22"/>
          <w:lang w:eastAsia="cs-CZ"/>
        </w:rPr>
        <w:pPrChange w:id="1422" w:author="Vojtěch Bžatek" w:date="2024-05-22T05:14:00Z" w16du:dateUtc="2024-05-22T03:14:00Z">
          <w:pPr>
            <w:jc w:val="both"/>
          </w:pPr>
        </w:pPrChange>
      </w:pPr>
      <w:r w:rsidRPr="00ED5B10">
        <w:rPr>
          <w:sz w:val="22"/>
          <w:szCs w:val="22"/>
          <w:lang w:eastAsia="cs-CZ"/>
        </w:rPr>
        <w:t xml:space="preserve">K 11 už stávajícím koncovým bodům </w:t>
      </w:r>
      <w:proofErr w:type="spellStart"/>
      <w:r w:rsidRPr="00ED5B10">
        <w:rPr>
          <w:sz w:val="22"/>
          <w:szCs w:val="22"/>
          <w:lang w:eastAsia="cs-CZ"/>
        </w:rPr>
        <w:t>blockchainové</w:t>
      </w:r>
      <w:proofErr w:type="spellEnd"/>
      <w:r w:rsidRPr="00ED5B10">
        <w:rPr>
          <w:sz w:val="22"/>
          <w:szCs w:val="22"/>
          <w:lang w:eastAsia="cs-CZ"/>
        </w:rPr>
        <w:t xml:space="preserve"> sítě je přidán ještě jeden další. Jedná se o koncový bod, který obsluhuje výměnu symetrického klíče pomocí KEM algoritmu. Popis výměny symetrických klíčů jsem uvedl v kapitole 3.2.1 na obrázku </w:t>
      </w:r>
      <w:r w:rsidR="00662FBF">
        <w:rPr>
          <w:sz w:val="22"/>
          <w:szCs w:val="22"/>
          <w:lang w:eastAsia="cs-CZ"/>
        </w:rPr>
        <w:t>10</w:t>
      </w:r>
      <w:r w:rsidRPr="00ED5B10">
        <w:rPr>
          <w:sz w:val="22"/>
          <w:szCs w:val="22"/>
          <w:lang w:eastAsia="cs-CZ"/>
        </w:rPr>
        <w:t xml:space="preserve">. Na přiloženém obrázku je zobrazena </w:t>
      </w:r>
      <w:r w:rsidR="008C16E4" w:rsidRPr="00ED5B10">
        <w:rPr>
          <w:sz w:val="22"/>
          <w:szCs w:val="22"/>
          <w:lang w:eastAsia="cs-CZ"/>
        </w:rPr>
        <w:t>třída</w:t>
      </w:r>
      <w:r w:rsidRPr="00ED5B10">
        <w:rPr>
          <w:sz w:val="22"/>
          <w:szCs w:val="22"/>
          <w:lang w:eastAsia="cs-CZ"/>
        </w:rPr>
        <w:t>, která pro uzel obstarává výměnu klíčů se stranou, která s ní chce navázat komunikaci.</w:t>
      </w:r>
    </w:p>
    <w:p w14:paraId="6E4BFB43" w14:textId="031FD94C" w:rsidR="008D0087" w:rsidRDefault="008D0087" w:rsidP="008D0087">
      <w:pPr>
        <w:rPr>
          <w:lang w:eastAsia="cs-CZ"/>
        </w:rPr>
      </w:pPr>
      <w:r w:rsidRPr="008D0087">
        <w:rPr>
          <w:noProof/>
          <w:lang w:eastAsia="cs-CZ"/>
        </w:rPr>
        <w:lastRenderedPageBreak/>
        <w:drawing>
          <wp:inline distT="0" distB="0" distL="0" distR="0" wp14:anchorId="77DFDC92" wp14:editId="1643BDB7">
            <wp:extent cx="5399405" cy="4330065"/>
            <wp:effectExtent l="0" t="0" r="0" b="0"/>
            <wp:docPr id="1379536043"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36043" name="Obrázek 1" descr="Obsah obrázku text, snímek obrazovky, Písmo, číslo&#10;&#10;Popis byl vytvořen automaticky"/>
                    <pic:cNvPicPr/>
                  </pic:nvPicPr>
                  <pic:blipFill>
                    <a:blip r:embed="rId54"/>
                    <a:stretch>
                      <a:fillRect/>
                    </a:stretch>
                  </pic:blipFill>
                  <pic:spPr>
                    <a:xfrm>
                      <a:off x="0" y="0"/>
                      <a:ext cx="5399405" cy="4330065"/>
                    </a:xfrm>
                    <a:prstGeom prst="rect">
                      <a:avLst/>
                    </a:prstGeom>
                  </pic:spPr>
                </pic:pic>
              </a:graphicData>
            </a:graphic>
          </wp:inline>
        </w:drawing>
      </w:r>
    </w:p>
    <w:p w14:paraId="5B870BB5" w14:textId="6607C53D" w:rsidR="008C16E4" w:rsidRDefault="008C16E4" w:rsidP="008C16E4">
      <w:pPr>
        <w:jc w:val="center"/>
        <w:rPr>
          <w:lang w:eastAsia="cs-CZ"/>
        </w:rPr>
      </w:pPr>
      <w:r>
        <w:rPr>
          <w:lang w:eastAsia="cs-CZ"/>
        </w:rPr>
        <w:t xml:space="preserve">Obrázek </w:t>
      </w:r>
      <w:r w:rsidR="00E03818">
        <w:rPr>
          <w:lang w:eastAsia="cs-CZ"/>
        </w:rPr>
        <w:t>32 – Koncový bod pro KEM výměnu klíčů</w:t>
      </w:r>
    </w:p>
    <w:p w14:paraId="063199EC" w14:textId="7B30F166" w:rsidR="008D0087" w:rsidRDefault="008C16E4" w:rsidP="008175AD">
      <w:pPr>
        <w:pStyle w:val="Nadpis3-pododdl"/>
        <w:rPr>
          <w:lang w:eastAsia="cs-CZ"/>
        </w:rPr>
      </w:pPr>
      <w:bookmarkStart w:id="1423" w:name="_Toc167245510"/>
      <w:r>
        <w:rPr>
          <w:lang w:eastAsia="cs-CZ"/>
        </w:rPr>
        <w:t xml:space="preserve">Certifikační autorita </w:t>
      </w:r>
      <w:r w:rsidR="003124AE">
        <w:rPr>
          <w:lang w:eastAsia="cs-CZ"/>
        </w:rPr>
        <w:t>– nezbytná součást kryptograficky zabezpečené sítě</w:t>
      </w:r>
      <w:bookmarkEnd w:id="1423"/>
    </w:p>
    <w:p w14:paraId="40C1CA07" w14:textId="1FB56492" w:rsidR="008C16E4" w:rsidRPr="008C16E4" w:rsidRDefault="008C16E4">
      <w:pPr>
        <w:ind w:firstLine="397"/>
        <w:jc w:val="both"/>
        <w:rPr>
          <w:sz w:val="22"/>
          <w:szCs w:val="22"/>
          <w:lang w:eastAsia="cs-CZ"/>
        </w:rPr>
        <w:pPrChange w:id="1424" w:author="Vojtěch Bžatek" w:date="2024-05-22T05:14:00Z" w16du:dateUtc="2024-05-22T03:14:00Z">
          <w:pPr>
            <w:jc w:val="both"/>
          </w:pPr>
        </w:pPrChange>
      </w:pPr>
      <w:r w:rsidRPr="008C16E4">
        <w:rPr>
          <w:sz w:val="22"/>
          <w:szCs w:val="22"/>
          <w:lang w:eastAsia="cs-CZ"/>
        </w:rPr>
        <w:t xml:space="preserve">Jak už </w:t>
      </w:r>
      <w:r w:rsidR="003124AE">
        <w:rPr>
          <w:sz w:val="22"/>
          <w:szCs w:val="22"/>
          <w:lang w:eastAsia="cs-CZ"/>
        </w:rPr>
        <w:t>lze</w:t>
      </w:r>
      <w:r w:rsidRPr="008C16E4">
        <w:rPr>
          <w:sz w:val="22"/>
          <w:szCs w:val="22"/>
          <w:lang w:eastAsia="cs-CZ"/>
        </w:rPr>
        <w:t xml:space="preserve"> vidět v předchozí kapitole, pro </w:t>
      </w:r>
      <w:proofErr w:type="spellStart"/>
      <w:r w:rsidRPr="008C16E4">
        <w:rPr>
          <w:sz w:val="22"/>
          <w:szCs w:val="22"/>
          <w:lang w:eastAsia="cs-CZ"/>
        </w:rPr>
        <w:t>postkvantově</w:t>
      </w:r>
      <w:proofErr w:type="spellEnd"/>
      <w:r w:rsidRPr="008C16E4">
        <w:rPr>
          <w:sz w:val="22"/>
          <w:szCs w:val="22"/>
          <w:lang w:eastAsia="cs-CZ"/>
        </w:rPr>
        <w:t xml:space="preserve"> zabezpečenou komunikaci je nezbytná certifikační autorita. Nejenom na obráz</w:t>
      </w:r>
      <w:r w:rsidR="003124AE">
        <w:rPr>
          <w:sz w:val="22"/>
          <w:szCs w:val="22"/>
          <w:lang w:eastAsia="cs-CZ"/>
        </w:rPr>
        <w:t>cích 1</w:t>
      </w:r>
      <w:r w:rsidR="00662FBF">
        <w:rPr>
          <w:sz w:val="22"/>
          <w:szCs w:val="22"/>
          <w:lang w:eastAsia="cs-CZ"/>
        </w:rPr>
        <w:t>5</w:t>
      </w:r>
      <w:r w:rsidR="003124AE">
        <w:rPr>
          <w:sz w:val="22"/>
          <w:szCs w:val="22"/>
          <w:lang w:eastAsia="cs-CZ"/>
        </w:rPr>
        <w:t xml:space="preserve"> a </w:t>
      </w:r>
      <w:r w:rsidR="00662FBF">
        <w:rPr>
          <w:sz w:val="22"/>
          <w:szCs w:val="22"/>
          <w:lang w:eastAsia="cs-CZ"/>
        </w:rPr>
        <w:t>32</w:t>
      </w:r>
      <w:r w:rsidRPr="008C16E4">
        <w:rPr>
          <w:sz w:val="22"/>
          <w:szCs w:val="22"/>
          <w:lang w:eastAsia="cs-CZ"/>
        </w:rPr>
        <w:t xml:space="preserve"> lze vidět, že uzel </w:t>
      </w:r>
      <w:proofErr w:type="spellStart"/>
      <w:r w:rsidRPr="008C16E4">
        <w:rPr>
          <w:sz w:val="22"/>
          <w:szCs w:val="22"/>
          <w:lang w:eastAsia="cs-CZ"/>
        </w:rPr>
        <w:t>postkvantové</w:t>
      </w:r>
      <w:proofErr w:type="spellEnd"/>
      <w:r w:rsidRPr="008C16E4">
        <w:rPr>
          <w:sz w:val="22"/>
          <w:szCs w:val="22"/>
          <w:lang w:eastAsia="cs-CZ"/>
        </w:rPr>
        <w:t xml:space="preserve"> </w:t>
      </w:r>
      <w:proofErr w:type="spellStart"/>
      <w:r w:rsidRPr="008C16E4">
        <w:rPr>
          <w:sz w:val="22"/>
          <w:szCs w:val="22"/>
          <w:lang w:eastAsia="cs-CZ"/>
        </w:rPr>
        <w:t>blockchainové</w:t>
      </w:r>
      <w:proofErr w:type="spellEnd"/>
      <w:r w:rsidRPr="008C16E4">
        <w:rPr>
          <w:sz w:val="22"/>
          <w:szCs w:val="22"/>
          <w:lang w:eastAsia="cs-CZ"/>
        </w:rPr>
        <w:t xml:space="preserve"> sítě vyžaduje pro ověření autentičnosti zpráv certifikační autoritu. Na zmíněném obrázku</w:t>
      </w:r>
      <w:ins w:id="1425" w:author="Vojtěch Bžatek" w:date="2024-05-22T03:11:00Z" w16du:dateUtc="2024-05-22T01:11:00Z">
        <w:r w:rsidR="00E77064">
          <w:rPr>
            <w:sz w:val="22"/>
            <w:szCs w:val="22"/>
            <w:lang w:eastAsia="cs-CZ"/>
          </w:rPr>
          <w:t xml:space="preserve"> 32</w:t>
        </w:r>
      </w:ins>
      <w:r w:rsidRPr="008C16E4">
        <w:rPr>
          <w:sz w:val="22"/>
          <w:szCs w:val="22"/>
          <w:lang w:eastAsia="cs-CZ"/>
        </w:rPr>
        <w:t>, na sedmém řádku, lze vidět volání funkce „</w:t>
      </w:r>
      <w:proofErr w:type="spellStart"/>
      <w:r w:rsidRPr="008C16E4">
        <w:rPr>
          <w:sz w:val="22"/>
          <w:szCs w:val="22"/>
          <w:lang w:eastAsia="cs-CZ"/>
        </w:rPr>
        <w:t>ask_public_key</w:t>
      </w:r>
      <w:proofErr w:type="spellEnd"/>
      <w:r w:rsidRPr="008C16E4">
        <w:rPr>
          <w:sz w:val="22"/>
          <w:szCs w:val="22"/>
          <w:lang w:eastAsia="cs-CZ"/>
        </w:rPr>
        <w:t xml:space="preserve">“, která uzlu vrátí veřejný klíč entity, která s ním chce navázat spojení. Bez něho není uzel schopen poznat, zda je druhá strana opravdu ta, za kterou se vydává. Z toho vyplývá, že certifikační autorita je nezbytnou součástí </w:t>
      </w:r>
      <w:proofErr w:type="spellStart"/>
      <w:r w:rsidRPr="008C16E4">
        <w:rPr>
          <w:sz w:val="22"/>
          <w:szCs w:val="22"/>
          <w:lang w:eastAsia="cs-CZ"/>
        </w:rPr>
        <w:t>postkvantové</w:t>
      </w:r>
      <w:proofErr w:type="spellEnd"/>
      <w:r w:rsidRPr="008C16E4">
        <w:rPr>
          <w:sz w:val="22"/>
          <w:szCs w:val="22"/>
          <w:lang w:eastAsia="cs-CZ"/>
        </w:rPr>
        <w:t xml:space="preserve"> </w:t>
      </w:r>
      <w:proofErr w:type="spellStart"/>
      <w:r w:rsidRPr="008C16E4">
        <w:rPr>
          <w:sz w:val="22"/>
          <w:szCs w:val="22"/>
          <w:lang w:eastAsia="cs-CZ"/>
        </w:rPr>
        <w:t>blockchainové</w:t>
      </w:r>
      <w:proofErr w:type="spellEnd"/>
      <w:r w:rsidRPr="008C16E4">
        <w:rPr>
          <w:sz w:val="22"/>
          <w:szCs w:val="22"/>
          <w:lang w:eastAsia="cs-CZ"/>
        </w:rPr>
        <w:t xml:space="preserve"> sítě. Její roli a druhy služeb, které obsluhuje jsou popsány v kapitole 6.2. </w:t>
      </w:r>
    </w:p>
    <w:p w14:paraId="47A5980A" w14:textId="1E5119A8" w:rsidR="002C6356" w:rsidRDefault="003124AE" w:rsidP="008175AD">
      <w:pPr>
        <w:pStyle w:val="Nadpis3-pododdl"/>
      </w:pPr>
      <w:bookmarkStart w:id="1426" w:name="_Toc167245511"/>
      <w:r>
        <w:t xml:space="preserve">Ukázka fungování </w:t>
      </w:r>
      <w:proofErr w:type="spellStart"/>
      <w:r>
        <w:t>postkvantové</w:t>
      </w:r>
      <w:proofErr w:type="spellEnd"/>
      <w:r>
        <w:t xml:space="preserve"> </w:t>
      </w:r>
      <w:proofErr w:type="spellStart"/>
      <w:r>
        <w:t>blockchainové</w:t>
      </w:r>
      <w:proofErr w:type="spellEnd"/>
      <w:r>
        <w:t xml:space="preserve"> sítě</w:t>
      </w:r>
      <w:bookmarkEnd w:id="1426"/>
    </w:p>
    <w:p w14:paraId="6B724BD4" w14:textId="1B355941" w:rsidR="003124AE" w:rsidRPr="003124AE" w:rsidRDefault="003124AE">
      <w:pPr>
        <w:ind w:firstLine="397"/>
        <w:jc w:val="both"/>
        <w:rPr>
          <w:sz w:val="22"/>
          <w:szCs w:val="22"/>
        </w:rPr>
        <w:pPrChange w:id="1427" w:author="Vojtěch Bžatek" w:date="2024-05-22T05:14:00Z" w16du:dateUtc="2024-05-22T03:14:00Z">
          <w:pPr>
            <w:jc w:val="both"/>
          </w:pPr>
        </w:pPrChange>
      </w:pPr>
      <w:r>
        <w:rPr>
          <w:sz w:val="22"/>
          <w:szCs w:val="22"/>
        </w:rPr>
        <w:t xml:space="preserve">Jak už bylo zmíněno v úvodu této kapitoly. </w:t>
      </w:r>
      <w:proofErr w:type="spellStart"/>
      <w:r>
        <w:rPr>
          <w:sz w:val="22"/>
          <w:szCs w:val="22"/>
        </w:rPr>
        <w:t>Postkvantová</w:t>
      </w:r>
      <w:proofErr w:type="spellEnd"/>
      <w:r>
        <w:rPr>
          <w:sz w:val="22"/>
          <w:szCs w:val="22"/>
        </w:rPr>
        <w:t xml:space="preserve"> </w:t>
      </w:r>
      <w:proofErr w:type="spellStart"/>
      <w:r>
        <w:rPr>
          <w:sz w:val="22"/>
          <w:szCs w:val="22"/>
        </w:rPr>
        <w:t>blockchainová</w:t>
      </w:r>
      <w:proofErr w:type="spellEnd"/>
      <w:r>
        <w:rPr>
          <w:sz w:val="22"/>
          <w:szCs w:val="22"/>
        </w:rPr>
        <w:t xml:space="preserve"> síť je výsledkem této práce. Spojuje vše, co jsem se během jejího vypracování naučil a obě </w:t>
      </w:r>
      <w:proofErr w:type="spellStart"/>
      <w:r>
        <w:rPr>
          <w:sz w:val="22"/>
          <w:szCs w:val="22"/>
        </w:rPr>
        <w:t>mikroslužby</w:t>
      </w:r>
      <w:proofErr w:type="spellEnd"/>
      <w:r>
        <w:rPr>
          <w:sz w:val="22"/>
          <w:szCs w:val="22"/>
        </w:rPr>
        <w:t xml:space="preserve">, které jsem napsal. V této kapitole představím ukázku </w:t>
      </w:r>
      <w:proofErr w:type="spellStart"/>
      <w:r>
        <w:rPr>
          <w:sz w:val="22"/>
          <w:szCs w:val="22"/>
        </w:rPr>
        <w:t>postkvantové</w:t>
      </w:r>
      <w:proofErr w:type="spellEnd"/>
      <w:r>
        <w:rPr>
          <w:sz w:val="22"/>
          <w:szCs w:val="22"/>
        </w:rPr>
        <w:t xml:space="preserve"> </w:t>
      </w:r>
      <w:proofErr w:type="spellStart"/>
      <w:r>
        <w:rPr>
          <w:sz w:val="22"/>
          <w:szCs w:val="22"/>
        </w:rPr>
        <w:t>blockchainové</w:t>
      </w:r>
      <w:proofErr w:type="spellEnd"/>
      <w:r>
        <w:rPr>
          <w:sz w:val="22"/>
          <w:szCs w:val="22"/>
        </w:rPr>
        <w:t xml:space="preserve"> sítě při jejím provozu. Tím také dokážu funkčnost dvou předchozích </w:t>
      </w:r>
      <w:proofErr w:type="spellStart"/>
      <w:r>
        <w:rPr>
          <w:sz w:val="22"/>
          <w:szCs w:val="22"/>
        </w:rPr>
        <w:t>mikroslužeb</w:t>
      </w:r>
      <w:proofErr w:type="spellEnd"/>
      <w:r>
        <w:rPr>
          <w:sz w:val="22"/>
          <w:szCs w:val="22"/>
        </w:rPr>
        <w:t>.</w:t>
      </w:r>
      <w:r w:rsidR="005661D9">
        <w:rPr>
          <w:sz w:val="22"/>
          <w:szCs w:val="22"/>
        </w:rPr>
        <w:t xml:space="preserve"> </w:t>
      </w:r>
      <w:commentRangeStart w:id="1428"/>
      <w:r w:rsidR="005661D9">
        <w:rPr>
          <w:sz w:val="22"/>
          <w:szCs w:val="22"/>
        </w:rPr>
        <w:t>TODO</w:t>
      </w:r>
      <w:commentRangeEnd w:id="1428"/>
      <w:r w:rsidR="00FB09B2">
        <w:rPr>
          <w:rStyle w:val="Odkaznakoment"/>
        </w:rPr>
        <w:commentReference w:id="1428"/>
      </w:r>
    </w:p>
    <w:p w14:paraId="183B02EE" w14:textId="37A8A26B" w:rsidR="00363C12" w:rsidRDefault="00363C12" w:rsidP="008175AD">
      <w:pPr>
        <w:pStyle w:val="Nadpis3-pododdl"/>
      </w:pPr>
      <w:bookmarkStart w:id="1429" w:name="_Toc162785141"/>
      <w:bookmarkStart w:id="1430" w:name="_Toc167245512"/>
      <w:r>
        <w:lastRenderedPageBreak/>
        <w:t xml:space="preserve">Průvodce pro spuštění </w:t>
      </w:r>
      <w:bookmarkEnd w:id="1429"/>
      <w:proofErr w:type="spellStart"/>
      <w:r w:rsidR="002623B6">
        <w:t>Postkvantové</w:t>
      </w:r>
      <w:proofErr w:type="spellEnd"/>
      <w:r w:rsidR="002623B6">
        <w:t xml:space="preserve"> </w:t>
      </w:r>
      <w:proofErr w:type="spellStart"/>
      <w:r w:rsidR="002623B6">
        <w:t>blockchainové</w:t>
      </w:r>
      <w:proofErr w:type="spellEnd"/>
      <w:r w:rsidR="002623B6">
        <w:t xml:space="preserve"> sítě</w:t>
      </w:r>
      <w:bookmarkEnd w:id="1430"/>
    </w:p>
    <w:p w14:paraId="218B79FE" w14:textId="65FD2D89" w:rsidR="005A786A" w:rsidRPr="00955D7B" w:rsidRDefault="005A786A">
      <w:pPr>
        <w:spacing w:after="120"/>
        <w:ind w:firstLine="397"/>
        <w:jc w:val="both"/>
        <w:rPr>
          <w:sz w:val="22"/>
          <w:szCs w:val="22"/>
          <w:lang w:eastAsia="cs-CZ"/>
        </w:rPr>
        <w:pPrChange w:id="1431" w:author="Vojtěch Bžatek" w:date="2024-05-22T05:15:00Z" w16du:dateUtc="2024-05-22T03:15:00Z">
          <w:pPr>
            <w:jc w:val="both"/>
          </w:pPr>
        </w:pPrChange>
      </w:pPr>
      <w:r w:rsidRPr="00955D7B">
        <w:rPr>
          <w:sz w:val="22"/>
          <w:szCs w:val="22"/>
        </w:rPr>
        <w:t xml:space="preserve">V níže uvedených krocích je uveden postup, jak jednoduše spustit </w:t>
      </w:r>
      <w:proofErr w:type="spellStart"/>
      <w:r w:rsidR="000D2786">
        <w:rPr>
          <w:sz w:val="22"/>
          <w:szCs w:val="22"/>
        </w:rPr>
        <w:t>PostChain</w:t>
      </w:r>
      <w:proofErr w:type="spellEnd"/>
      <w:r>
        <w:rPr>
          <w:sz w:val="22"/>
          <w:szCs w:val="22"/>
        </w:rPr>
        <w:t>-</w:t>
      </w:r>
      <w:r w:rsidR="000D2786">
        <w:rPr>
          <w:sz w:val="22"/>
          <w:szCs w:val="22"/>
        </w:rPr>
        <w:t>network</w:t>
      </w:r>
      <w:r>
        <w:rPr>
          <w:sz w:val="22"/>
          <w:szCs w:val="22"/>
        </w:rPr>
        <w:t xml:space="preserve"> </w:t>
      </w:r>
      <w:r w:rsidRPr="00955D7B">
        <w:rPr>
          <w:sz w:val="22"/>
          <w:szCs w:val="22"/>
        </w:rPr>
        <w:t>na vlastním stroji. Předpokladem pro správné fungování je nainstalovaný Python verze 3.12.2 dostupný z</w:t>
      </w:r>
      <w:ins w:id="1432" w:author="Administrator" w:date="2024-04-29T14:25:00Z">
        <w:r w:rsidR="00FB09B2">
          <w:rPr>
            <w:sz w:val="22"/>
            <w:szCs w:val="22"/>
          </w:rPr>
          <w:t> </w:t>
        </w:r>
      </w:ins>
      <w:del w:id="1433" w:author="Administrator" w:date="2024-04-29T14:25:00Z">
        <w:r w:rsidRPr="00955D7B" w:rsidDel="00FB09B2">
          <w:rPr>
            <w:sz w:val="22"/>
            <w:szCs w:val="22"/>
          </w:rPr>
          <w:delText xml:space="preserve"> </w:delText>
        </w:r>
      </w:del>
      <w:r w:rsidR="00962385">
        <w:fldChar w:fldCharType="begin"/>
      </w:r>
      <w:r w:rsidR="00962385">
        <w:instrText>HYPERLINK "https://www.python.org/downloads"</w:instrText>
      </w:r>
      <w:r w:rsidR="00962385">
        <w:fldChar w:fldCharType="separate"/>
      </w:r>
      <w:r w:rsidRPr="00955D7B">
        <w:rPr>
          <w:rStyle w:val="Hypertextovodkaz"/>
          <w:sz w:val="22"/>
          <w:szCs w:val="22"/>
        </w:rPr>
        <w:t>https://www.python.org/downloads</w:t>
      </w:r>
      <w:r w:rsidR="00962385">
        <w:rPr>
          <w:rStyle w:val="Hypertextovodkaz"/>
          <w:sz w:val="22"/>
          <w:szCs w:val="22"/>
        </w:rPr>
        <w:fldChar w:fldCharType="end"/>
      </w:r>
      <w:r>
        <w:rPr>
          <w:sz w:val="22"/>
          <w:szCs w:val="22"/>
        </w:rPr>
        <w:t xml:space="preserve">, nástroj Git dostupný z </w:t>
      </w:r>
      <w:r w:rsidR="00962385">
        <w:fldChar w:fldCharType="begin"/>
      </w:r>
      <w:r w:rsidR="00962385">
        <w:instrText>HYPERLINK "https://git-scm.com/"</w:instrText>
      </w:r>
      <w:r w:rsidR="00962385">
        <w:fldChar w:fldCharType="separate"/>
      </w:r>
      <w:r w:rsidRPr="00E355CC">
        <w:rPr>
          <w:rStyle w:val="Hypertextovodkaz"/>
          <w:sz w:val="22"/>
          <w:szCs w:val="22"/>
        </w:rPr>
        <w:t>https://git-scm.com/</w:t>
      </w:r>
      <w:r w:rsidR="00962385">
        <w:rPr>
          <w:rStyle w:val="Hypertextovodkaz"/>
          <w:sz w:val="22"/>
          <w:szCs w:val="22"/>
        </w:rPr>
        <w:fldChar w:fldCharType="end"/>
      </w:r>
      <w:r>
        <w:rPr>
          <w:sz w:val="22"/>
          <w:szCs w:val="22"/>
        </w:rPr>
        <w:t xml:space="preserve"> a kompilátor programovacího jazyka C: </w:t>
      </w:r>
      <w:r w:rsidRPr="00F72273">
        <w:rPr>
          <w:sz w:val="22"/>
          <w:szCs w:val="22"/>
          <w:lang w:eastAsia="cs-CZ"/>
        </w:rPr>
        <w:t xml:space="preserve">Microsoft </w:t>
      </w:r>
      <w:proofErr w:type="spellStart"/>
      <w:r w:rsidRPr="00F72273">
        <w:rPr>
          <w:sz w:val="22"/>
          <w:szCs w:val="22"/>
          <w:lang w:eastAsia="cs-CZ"/>
        </w:rPr>
        <w:t>Visual</w:t>
      </w:r>
      <w:proofErr w:type="spellEnd"/>
      <w:r w:rsidRPr="00F72273">
        <w:rPr>
          <w:sz w:val="22"/>
          <w:szCs w:val="22"/>
          <w:lang w:eastAsia="cs-CZ"/>
        </w:rPr>
        <w:t xml:space="preserve"> C++ 14.0 nebo novější</w:t>
      </w:r>
      <w:r>
        <w:rPr>
          <w:sz w:val="22"/>
          <w:szCs w:val="22"/>
          <w:lang w:eastAsia="cs-CZ"/>
        </w:rPr>
        <w:t xml:space="preserve">, který je dostupný na </w:t>
      </w:r>
      <w:r w:rsidR="00962385">
        <w:fldChar w:fldCharType="begin"/>
      </w:r>
      <w:r w:rsidR="00962385">
        <w:instrText>HYPERLINK "https://visualstudio.microsoft.com/visual-cpp-build-tools/"</w:instrText>
      </w:r>
      <w:r w:rsidR="00962385">
        <w:fldChar w:fldCharType="separate"/>
      </w:r>
      <w:r w:rsidRPr="00E355CC">
        <w:rPr>
          <w:rStyle w:val="Hypertextovodkaz"/>
          <w:sz w:val="22"/>
          <w:szCs w:val="22"/>
          <w:lang w:eastAsia="cs-CZ"/>
        </w:rPr>
        <w:t>https://visualstudio.microsoft.com/visual-cpp-build-tools/</w:t>
      </w:r>
      <w:r w:rsidR="00962385">
        <w:rPr>
          <w:rStyle w:val="Hypertextovodkaz"/>
          <w:sz w:val="22"/>
          <w:szCs w:val="22"/>
          <w:lang w:eastAsia="cs-CZ"/>
        </w:rPr>
        <w:fldChar w:fldCharType="end"/>
      </w:r>
      <w:r>
        <w:rPr>
          <w:sz w:val="22"/>
          <w:szCs w:val="22"/>
          <w:lang w:eastAsia="cs-CZ"/>
        </w:rPr>
        <w:t>.</w:t>
      </w:r>
    </w:p>
    <w:p w14:paraId="18E38797" w14:textId="28BFA3A1" w:rsidR="005A786A" w:rsidRPr="00955D7B" w:rsidRDefault="005A786A">
      <w:pPr>
        <w:spacing w:before="0" w:after="120"/>
        <w:jc w:val="both"/>
        <w:rPr>
          <w:sz w:val="22"/>
          <w:szCs w:val="22"/>
        </w:rPr>
        <w:pPrChange w:id="1434" w:author="Vojtěch Bžatek" w:date="2024-05-22T05:15:00Z" w16du:dateUtc="2024-05-22T03:15:00Z">
          <w:pPr>
            <w:spacing w:before="0" w:after="0"/>
            <w:jc w:val="both"/>
          </w:pPr>
        </w:pPrChange>
      </w:pPr>
      <w:r w:rsidRPr="00955D7B">
        <w:rPr>
          <w:sz w:val="22"/>
          <w:szCs w:val="22"/>
        </w:rPr>
        <w:t>Zdrojov</w:t>
      </w:r>
      <w:r w:rsidR="000D2786">
        <w:rPr>
          <w:sz w:val="22"/>
          <w:szCs w:val="22"/>
        </w:rPr>
        <w:t>é</w:t>
      </w:r>
      <w:r w:rsidRPr="00955D7B">
        <w:rPr>
          <w:sz w:val="22"/>
          <w:szCs w:val="22"/>
        </w:rPr>
        <w:t xml:space="preserve"> kód</w:t>
      </w:r>
      <w:r w:rsidR="000D2786">
        <w:rPr>
          <w:sz w:val="22"/>
          <w:szCs w:val="22"/>
        </w:rPr>
        <w:t>y</w:t>
      </w:r>
      <w:r w:rsidRPr="00955D7B">
        <w:rPr>
          <w:sz w:val="22"/>
          <w:szCs w:val="22"/>
        </w:rPr>
        <w:t xml:space="preserve"> </w:t>
      </w:r>
      <w:r>
        <w:rPr>
          <w:sz w:val="22"/>
          <w:szCs w:val="22"/>
        </w:rPr>
        <w:t>a </w:t>
      </w:r>
      <w:r w:rsidRPr="00955D7B">
        <w:rPr>
          <w:sz w:val="22"/>
          <w:szCs w:val="22"/>
        </w:rPr>
        <w:t xml:space="preserve">instalační balíček je dostupný na GitHub </w:t>
      </w:r>
      <w:proofErr w:type="spellStart"/>
      <w:r w:rsidRPr="00955D7B">
        <w:rPr>
          <w:sz w:val="22"/>
          <w:szCs w:val="22"/>
        </w:rPr>
        <w:t>repozitáři</w:t>
      </w:r>
      <w:proofErr w:type="spellEnd"/>
      <w:r w:rsidRPr="00955D7B">
        <w:rPr>
          <w:sz w:val="22"/>
          <w:szCs w:val="22"/>
        </w:rPr>
        <w:t>. Stáhn</w:t>
      </w:r>
      <w:r>
        <w:rPr>
          <w:sz w:val="22"/>
          <w:szCs w:val="22"/>
        </w:rPr>
        <w:t>e</w:t>
      </w:r>
      <w:r w:rsidRPr="00955D7B">
        <w:rPr>
          <w:sz w:val="22"/>
          <w:szCs w:val="22"/>
        </w:rPr>
        <w:t>te jej pomocí Git příkazu:</w:t>
      </w:r>
      <w:r>
        <w:rPr>
          <w:sz w:val="22"/>
          <w:szCs w:val="22"/>
        </w:rPr>
        <w:t xml:space="preserve"> </w:t>
      </w:r>
      <w:r w:rsidRPr="00955D7B">
        <w:rPr>
          <w:sz w:val="22"/>
          <w:szCs w:val="22"/>
        </w:rPr>
        <w:t>„</w:t>
      </w:r>
      <w:proofErr w:type="spellStart"/>
      <w:r w:rsidRPr="00955D7B">
        <w:rPr>
          <w:sz w:val="22"/>
          <w:szCs w:val="22"/>
        </w:rPr>
        <w:t>git</w:t>
      </w:r>
      <w:proofErr w:type="spellEnd"/>
      <w:r w:rsidRPr="00955D7B">
        <w:rPr>
          <w:sz w:val="22"/>
          <w:szCs w:val="22"/>
        </w:rPr>
        <w:t xml:space="preserve"> </w:t>
      </w:r>
      <w:proofErr w:type="spellStart"/>
      <w:proofErr w:type="gramStart"/>
      <w:r w:rsidRPr="00955D7B">
        <w:rPr>
          <w:sz w:val="22"/>
          <w:szCs w:val="22"/>
        </w:rPr>
        <w:t>clone</w:t>
      </w:r>
      <w:proofErr w:type="spellEnd"/>
      <w:r w:rsidRPr="00955D7B">
        <w:rPr>
          <w:sz w:val="22"/>
          <w:szCs w:val="22"/>
        </w:rPr>
        <w:t xml:space="preserve"> -b</w:t>
      </w:r>
      <w:proofErr w:type="gramEnd"/>
      <w:r w:rsidRPr="00955D7B">
        <w:rPr>
          <w:sz w:val="22"/>
          <w:szCs w:val="22"/>
        </w:rPr>
        <w:t xml:space="preserve"> </w:t>
      </w:r>
      <w:proofErr w:type="spellStart"/>
      <w:r w:rsidR="000D2786">
        <w:rPr>
          <w:sz w:val="22"/>
          <w:szCs w:val="22"/>
        </w:rPr>
        <w:t>PostChain</w:t>
      </w:r>
      <w:r w:rsidRPr="00955D7B">
        <w:rPr>
          <w:sz w:val="22"/>
          <w:szCs w:val="22"/>
        </w:rPr>
        <w:t>-service</w:t>
      </w:r>
      <w:proofErr w:type="spellEnd"/>
      <w:r w:rsidRPr="00955D7B">
        <w:rPr>
          <w:sz w:val="22"/>
          <w:szCs w:val="22"/>
        </w:rPr>
        <w:t xml:space="preserve"> </w:t>
      </w:r>
      <w:r w:rsidR="00962385">
        <w:fldChar w:fldCharType="begin"/>
      </w:r>
      <w:r w:rsidR="00962385">
        <w:instrText>HYPERLINK "https://github.com/naxit-01/DiplomovaPrace.git"</w:instrText>
      </w:r>
      <w:r w:rsidR="00962385">
        <w:fldChar w:fldCharType="separate"/>
      </w:r>
      <w:r w:rsidRPr="00955D7B">
        <w:rPr>
          <w:rStyle w:val="Hypertextovodkaz"/>
          <w:sz w:val="22"/>
          <w:szCs w:val="22"/>
        </w:rPr>
        <w:t>https://github.com/naxit-01/DiplomovaPrace.git</w:t>
      </w:r>
      <w:r w:rsidR="00962385">
        <w:rPr>
          <w:rStyle w:val="Hypertextovodkaz"/>
          <w:sz w:val="22"/>
          <w:szCs w:val="22"/>
        </w:rPr>
        <w:fldChar w:fldCharType="end"/>
      </w:r>
      <w:r w:rsidRPr="00955D7B">
        <w:rPr>
          <w:sz w:val="22"/>
          <w:szCs w:val="22"/>
        </w:rPr>
        <w:t>“.</w:t>
      </w:r>
    </w:p>
    <w:p w14:paraId="6BD56B78" w14:textId="26132399" w:rsidR="005A786A" w:rsidRPr="00955D7B" w:rsidRDefault="005A786A">
      <w:pPr>
        <w:spacing w:before="0" w:after="120"/>
        <w:ind w:firstLine="397"/>
        <w:jc w:val="both"/>
        <w:rPr>
          <w:sz w:val="22"/>
          <w:szCs w:val="22"/>
        </w:rPr>
        <w:pPrChange w:id="1435" w:author="Vojtěch Bžatek" w:date="2024-05-22T05:15:00Z" w16du:dateUtc="2024-05-22T03:15:00Z">
          <w:pPr>
            <w:spacing w:before="0" w:after="0"/>
            <w:ind w:firstLine="397"/>
            <w:jc w:val="both"/>
          </w:pPr>
        </w:pPrChange>
      </w:pPr>
      <w:r w:rsidRPr="00955D7B">
        <w:rPr>
          <w:sz w:val="22"/>
          <w:szCs w:val="22"/>
        </w:rPr>
        <w:t>Po stažení přejděte do složky „</w:t>
      </w:r>
      <w:proofErr w:type="spellStart"/>
      <w:r w:rsidRPr="00955D7B">
        <w:rPr>
          <w:sz w:val="22"/>
          <w:szCs w:val="22"/>
        </w:rPr>
        <w:t>Diplomov</w:t>
      </w:r>
      <w:r>
        <w:rPr>
          <w:sz w:val="22"/>
          <w:szCs w:val="22"/>
        </w:rPr>
        <w:t>a</w:t>
      </w:r>
      <w:r w:rsidRPr="00955D7B">
        <w:rPr>
          <w:sz w:val="22"/>
          <w:szCs w:val="22"/>
        </w:rPr>
        <w:t>Prace</w:t>
      </w:r>
      <w:proofErr w:type="spellEnd"/>
      <w:r w:rsidRPr="00955D7B">
        <w:rPr>
          <w:sz w:val="22"/>
          <w:szCs w:val="22"/>
        </w:rPr>
        <w:t>“</w:t>
      </w:r>
      <w:r>
        <w:rPr>
          <w:sz w:val="22"/>
          <w:szCs w:val="22"/>
        </w:rPr>
        <w:t xml:space="preserve"> a </w:t>
      </w:r>
      <w:r w:rsidRPr="00955D7B">
        <w:rPr>
          <w:sz w:val="22"/>
          <w:szCs w:val="22"/>
        </w:rPr>
        <w:t xml:space="preserve">spusťte instalační soubor „setup.bat“. Ve vašem adresáři se </w:t>
      </w:r>
      <w:proofErr w:type="gramStart"/>
      <w:r w:rsidRPr="00955D7B">
        <w:rPr>
          <w:sz w:val="22"/>
          <w:szCs w:val="22"/>
        </w:rPr>
        <w:t>vytvoří</w:t>
      </w:r>
      <w:proofErr w:type="gramEnd"/>
      <w:r w:rsidRPr="00955D7B">
        <w:rPr>
          <w:sz w:val="22"/>
          <w:szCs w:val="22"/>
        </w:rPr>
        <w:t xml:space="preserve"> virtuální prostředí</w:t>
      </w:r>
      <w:r>
        <w:rPr>
          <w:sz w:val="22"/>
          <w:szCs w:val="22"/>
        </w:rPr>
        <w:t xml:space="preserve"> a </w:t>
      </w:r>
      <w:r w:rsidRPr="00955D7B">
        <w:rPr>
          <w:sz w:val="22"/>
          <w:szCs w:val="22"/>
        </w:rPr>
        <w:t xml:space="preserve">do něj se vám nainstalují všechny potřebné knihovny. Zároveň se vám v adresáři </w:t>
      </w:r>
      <w:proofErr w:type="gramStart"/>
      <w:r w:rsidRPr="00955D7B">
        <w:rPr>
          <w:sz w:val="22"/>
          <w:szCs w:val="22"/>
        </w:rPr>
        <w:t>vytvoří</w:t>
      </w:r>
      <w:proofErr w:type="gramEnd"/>
      <w:r w:rsidRPr="00955D7B">
        <w:rPr>
          <w:sz w:val="22"/>
          <w:szCs w:val="22"/>
        </w:rPr>
        <w:t xml:space="preserve"> dva spustitelné soubory: „activate_client.bat“</w:t>
      </w:r>
      <w:r>
        <w:rPr>
          <w:sz w:val="22"/>
          <w:szCs w:val="22"/>
        </w:rPr>
        <w:t xml:space="preserve"> a </w:t>
      </w:r>
      <w:r w:rsidRPr="00955D7B">
        <w:rPr>
          <w:sz w:val="22"/>
          <w:szCs w:val="22"/>
        </w:rPr>
        <w:t>„activate_blockchain.bat“.</w:t>
      </w:r>
      <w:r>
        <w:rPr>
          <w:sz w:val="22"/>
          <w:szCs w:val="22"/>
        </w:rPr>
        <w:t xml:space="preserve"> </w:t>
      </w:r>
      <w:r w:rsidR="000D2786">
        <w:rPr>
          <w:sz w:val="22"/>
          <w:szCs w:val="22"/>
        </w:rPr>
        <w:t xml:space="preserve">Instalace může trvat několik minut. </w:t>
      </w:r>
      <w:r w:rsidRPr="00955D7B">
        <w:rPr>
          <w:sz w:val="22"/>
          <w:szCs w:val="22"/>
        </w:rPr>
        <w:t>V této chvíli by mělo být vše připraveno pro spuštění uzlů</w:t>
      </w:r>
      <w:r>
        <w:rPr>
          <w:sz w:val="22"/>
          <w:szCs w:val="22"/>
        </w:rPr>
        <w:t xml:space="preserve"> a </w:t>
      </w:r>
      <w:r w:rsidRPr="00955D7B">
        <w:rPr>
          <w:sz w:val="22"/>
          <w:szCs w:val="22"/>
        </w:rPr>
        <w:t>klientů.</w:t>
      </w:r>
    </w:p>
    <w:p w14:paraId="7588BC99" w14:textId="3CC8D522" w:rsidR="005A786A" w:rsidRPr="00955D7B" w:rsidRDefault="005A786A">
      <w:pPr>
        <w:spacing w:before="0" w:after="120"/>
        <w:ind w:firstLine="397"/>
        <w:jc w:val="both"/>
        <w:rPr>
          <w:sz w:val="22"/>
          <w:szCs w:val="22"/>
        </w:rPr>
        <w:pPrChange w:id="1436" w:author="Vojtěch Bžatek" w:date="2024-05-22T05:15:00Z" w16du:dateUtc="2024-05-22T03:15:00Z">
          <w:pPr>
            <w:spacing w:before="0" w:after="0"/>
            <w:ind w:firstLine="397"/>
            <w:jc w:val="both"/>
          </w:pPr>
        </w:pPrChange>
      </w:pPr>
      <w:r w:rsidRPr="00955D7B">
        <w:rPr>
          <w:sz w:val="22"/>
          <w:szCs w:val="22"/>
        </w:rPr>
        <w:t>Doporučuji v síti spustit alespoň tři uzly. Toho docílíte spuštěním, alespoň třikrát za sebou souboru „activate_</w:t>
      </w:r>
      <w:r w:rsidR="000D2786">
        <w:rPr>
          <w:sz w:val="22"/>
          <w:szCs w:val="22"/>
        </w:rPr>
        <w:t>node</w:t>
      </w:r>
      <w:r w:rsidRPr="00955D7B">
        <w:rPr>
          <w:sz w:val="22"/>
          <w:szCs w:val="22"/>
        </w:rPr>
        <w:t>.bat“. Uzly samozřejmě nemusí být všechny na stejném stroji. Můžete je rozjet na jakémkoliv stroji v dostupné síti. Důležité je</w:t>
      </w:r>
      <w:r>
        <w:rPr>
          <w:sz w:val="22"/>
          <w:szCs w:val="22"/>
        </w:rPr>
        <w:t>,</w:t>
      </w:r>
      <w:r w:rsidRPr="00955D7B">
        <w:rPr>
          <w:sz w:val="22"/>
          <w:szCs w:val="22"/>
        </w:rPr>
        <w:t xml:space="preserve"> aby stroje spolu mohl</w:t>
      </w:r>
      <w:ins w:id="1437" w:author="Administrator" w:date="2024-04-29T14:25:00Z">
        <w:r w:rsidR="00FB09B2">
          <w:rPr>
            <w:sz w:val="22"/>
            <w:szCs w:val="22"/>
          </w:rPr>
          <w:t>y</w:t>
        </w:r>
      </w:ins>
      <w:del w:id="1438" w:author="Administrator" w:date="2024-04-29T14:25:00Z">
        <w:r w:rsidRPr="00955D7B" w:rsidDel="00FB09B2">
          <w:rPr>
            <w:sz w:val="22"/>
            <w:szCs w:val="22"/>
          </w:rPr>
          <w:delText>i</w:delText>
        </w:r>
      </w:del>
      <w:r w:rsidRPr="00955D7B">
        <w:rPr>
          <w:sz w:val="22"/>
          <w:szCs w:val="22"/>
        </w:rPr>
        <w:t xml:space="preserve"> komunikovat</w:t>
      </w:r>
      <w:r>
        <w:rPr>
          <w:sz w:val="22"/>
          <w:szCs w:val="22"/>
        </w:rPr>
        <w:t>, </w:t>
      </w:r>
      <w:r w:rsidRPr="00955D7B">
        <w:rPr>
          <w:sz w:val="22"/>
          <w:szCs w:val="22"/>
        </w:rPr>
        <w:t>správné uvedení sousedních uzlů v konfiguračním souboru „config.ini“.</w:t>
      </w:r>
    </w:p>
    <w:p w14:paraId="19B829E7" w14:textId="4C9DA800" w:rsidR="005A786A" w:rsidRPr="00955D7B" w:rsidRDefault="005A786A" w:rsidP="005A786A">
      <w:pPr>
        <w:spacing w:before="0" w:after="0"/>
        <w:ind w:firstLine="397"/>
        <w:jc w:val="both"/>
        <w:rPr>
          <w:sz w:val="22"/>
          <w:szCs w:val="22"/>
        </w:rPr>
      </w:pPr>
      <w:r w:rsidRPr="00955D7B">
        <w:rPr>
          <w:sz w:val="22"/>
          <w:szCs w:val="22"/>
        </w:rPr>
        <w:t>Po spuštění uzlů můžete zprovoznit klienta spuštěním souboru „activate_client.bat“</w:t>
      </w:r>
      <w:r>
        <w:rPr>
          <w:sz w:val="22"/>
          <w:szCs w:val="22"/>
        </w:rPr>
        <w:t xml:space="preserve">. </w:t>
      </w:r>
      <w:r w:rsidRPr="00955D7B">
        <w:rPr>
          <w:sz w:val="22"/>
          <w:szCs w:val="22"/>
        </w:rPr>
        <w:t>Klient poskytuje 5 různých příkazů, kterým</w:t>
      </w:r>
      <w:r w:rsidR="000D2786">
        <w:rPr>
          <w:sz w:val="22"/>
          <w:szCs w:val="22"/>
        </w:rPr>
        <w:t>i</w:t>
      </w:r>
      <w:r w:rsidRPr="00955D7B">
        <w:rPr>
          <w:sz w:val="22"/>
          <w:szCs w:val="22"/>
        </w:rPr>
        <w:t xml:space="preserve"> ovládáte </w:t>
      </w:r>
      <w:proofErr w:type="spellStart"/>
      <w:r w:rsidRPr="00955D7B">
        <w:rPr>
          <w:sz w:val="22"/>
          <w:szCs w:val="22"/>
        </w:rPr>
        <w:t>blockchainovou</w:t>
      </w:r>
      <w:proofErr w:type="spellEnd"/>
      <w:r w:rsidRPr="00955D7B">
        <w:rPr>
          <w:sz w:val="22"/>
          <w:szCs w:val="22"/>
        </w:rPr>
        <w:t xml:space="preserve"> síť. </w:t>
      </w:r>
    </w:p>
    <w:p w14:paraId="3F6A38A3" w14:textId="77777777" w:rsidR="000D2786" w:rsidRDefault="005A786A" w:rsidP="000D2786">
      <w:pPr>
        <w:pStyle w:val="Odstavecseseznamem"/>
        <w:numPr>
          <w:ilvl w:val="0"/>
          <w:numId w:val="42"/>
        </w:numPr>
        <w:jc w:val="both"/>
        <w:rPr>
          <w:sz w:val="22"/>
          <w:szCs w:val="18"/>
        </w:rPr>
      </w:pPr>
      <w:r w:rsidRPr="000D2786">
        <w:rPr>
          <w:sz w:val="22"/>
          <w:szCs w:val="18"/>
        </w:rPr>
        <w:t>Získat tabulku uzlů – Dotážete se zvoleného uzlu, jaká je tabulka uzlů. Tím nijak síť neovlivňujete a je to pouze informace pro vás.</w:t>
      </w:r>
    </w:p>
    <w:p w14:paraId="5D3C8882" w14:textId="77777777" w:rsidR="000D2786" w:rsidRDefault="005A786A" w:rsidP="000D2786">
      <w:pPr>
        <w:pStyle w:val="Odstavecseseznamem"/>
        <w:numPr>
          <w:ilvl w:val="0"/>
          <w:numId w:val="42"/>
        </w:numPr>
        <w:jc w:val="both"/>
        <w:rPr>
          <w:sz w:val="22"/>
          <w:szCs w:val="18"/>
        </w:rPr>
      </w:pPr>
      <w:r w:rsidRPr="000D2786">
        <w:rPr>
          <w:sz w:val="22"/>
          <w:szCs w:val="18"/>
        </w:rPr>
        <w:t>Odeslat log – Odešlete buď vámi napsanou zprávu, nebo náhodně vybraný systémový log z </w:t>
      </w:r>
      <w:proofErr w:type="spellStart"/>
      <w:r w:rsidRPr="000D2786">
        <w:rPr>
          <w:sz w:val="22"/>
          <w:szCs w:val="18"/>
        </w:rPr>
        <w:t>datasetu</w:t>
      </w:r>
      <w:proofErr w:type="spellEnd"/>
      <w:r w:rsidRPr="000D2786">
        <w:rPr>
          <w:sz w:val="22"/>
          <w:szCs w:val="18"/>
        </w:rPr>
        <w:t xml:space="preserve"> uloženém v adresáři. </w:t>
      </w:r>
    </w:p>
    <w:p w14:paraId="493EC815" w14:textId="4B9EE426" w:rsidR="000D2786" w:rsidRDefault="005A786A" w:rsidP="000D2786">
      <w:pPr>
        <w:pStyle w:val="Odstavecseseznamem"/>
        <w:numPr>
          <w:ilvl w:val="0"/>
          <w:numId w:val="42"/>
        </w:numPr>
        <w:jc w:val="both"/>
        <w:rPr>
          <w:sz w:val="22"/>
          <w:szCs w:val="18"/>
        </w:rPr>
      </w:pPr>
      <w:r w:rsidRPr="000D2786">
        <w:rPr>
          <w:sz w:val="22"/>
          <w:szCs w:val="18"/>
        </w:rPr>
        <w:t xml:space="preserve">Zahájení těžby – Odešlete příkaz celé </w:t>
      </w:r>
      <w:r w:rsidR="00ED5B10" w:rsidRPr="000D2786">
        <w:rPr>
          <w:sz w:val="22"/>
          <w:szCs w:val="18"/>
        </w:rPr>
        <w:t>síti,</w:t>
      </w:r>
      <w:r w:rsidRPr="000D2786">
        <w:rPr>
          <w:sz w:val="22"/>
          <w:szCs w:val="18"/>
        </w:rPr>
        <w:t xml:space="preserve"> aby zahájila těžbu.</w:t>
      </w:r>
    </w:p>
    <w:p w14:paraId="7AD3DD15" w14:textId="77777777" w:rsidR="000D2786" w:rsidRDefault="005A786A" w:rsidP="000D2786">
      <w:pPr>
        <w:pStyle w:val="Odstavecseseznamem"/>
        <w:numPr>
          <w:ilvl w:val="0"/>
          <w:numId w:val="42"/>
        </w:numPr>
        <w:jc w:val="both"/>
        <w:rPr>
          <w:sz w:val="22"/>
          <w:szCs w:val="18"/>
        </w:rPr>
      </w:pPr>
      <w:r w:rsidRPr="000D2786">
        <w:rPr>
          <w:sz w:val="22"/>
          <w:szCs w:val="18"/>
        </w:rPr>
        <w:t>Vyhodnotit řetězy – Odešlete příkaz síti, aby ukončila těžbu a porovnala řetězy uložené na jednotlivých uzlech v síti.</w:t>
      </w:r>
    </w:p>
    <w:p w14:paraId="58E87F4A" w14:textId="09361518" w:rsidR="005A786A" w:rsidRPr="000D2786" w:rsidRDefault="005A786A" w:rsidP="000D2786">
      <w:pPr>
        <w:pStyle w:val="Odstavecseseznamem"/>
        <w:numPr>
          <w:ilvl w:val="0"/>
          <w:numId w:val="42"/>
        </w:numPr>
        <w:jc w:val="both"/>
        <w:rPr>
          <w:sz w:val="22"/>
          <w:szCs w:val="18"/>
        </w:rPr>
      </w:pPr>
      <w:r w:rsidRPr="000D2786">
        <w:rPr>
          <w:sz w:val="22"/>
          <w:szCs w:val="18"/>
        </w:rPr>
        <w:t xml:space="preserve">Získat řetěz – Dotážete se zvoleného uzlu na jeho uložený řetěz. </w:t>
      </w:r>
    </w:p>
    <w:p w14:paraId="7DA76E20" w14:textId="35EDAF87" w:rsidR="008175AD" w:rsidRDefault="008175AD">
      <w:pPr>
        <w:spacing w:before="0" w:after="0" w:line="240" w:lineRule="auto"/>
        <w:rPr>
          <w:ins w:id="1439" w:author="Vojtěch Bžatek" w:date="2024-05-22T05:15:00Z" w16du:dateUtc="2024-05-22T03:15:00Z"/>
        </w:rPr>
      </w:pPr>
      <w:ins w:id="1440" w:author="Vojtěch Bžatek" w:date="2024-05-22T05:15:00Z" w16du:dateUtc="2024-05-22T03:15:00Z">
        <w:r>
          <w:br w:type="page"/>
        </w:r>
      </w:ins>
    </w:p>
    <w:p w14:paraId="7A739812" w14:textId="08B26562" w:rsidR="005A786A" w:rsidDel="008175AD" w:rsidRDefault="005A786A" w:rsidP="005A786A">
      <w:pPr>
        <w:rPr>
          <w:del w:id="1441" w:author="Vojtěch Bžatek" w:date="2024-05-22T05:15:00Z" w16du:dateUtc="2024-05-22T03:15:00Z"/>
        </w:rPr>
      </w:pPr>
    </w:p>
    <w:p w14:paraId="7666255F" w14:textId="61157B97" w:rsidR="00363C12" w:rsidRDefault="00363C12" w:rsidP="0016197D">
      <w:pPr>
        <w:pStyle w:val="Nadpis1"/>
      </w:pPr>
      <w:bookmarkStart w:id="1442" w:name="_Toc162785142"/>
      <w:bookmarkStart w:id="1443" w:name="_Toc167245513"/>
      <w:r w:rsidRPr="00363C12">
        <w:t>Možnosti dalšího rozvoje</w:t>
      </w:r>
      <w:bookmarkEnd w:id="1442"/>
      <w:bookmarkEnd w:id="1443"/>
    </w:p>
    <w:p w14:paraId="5C70B6BB" w14:textId="79D63E86" w:rsidR="00C358E9" w:rsidRDefault="00C358E9" w:rsidP="00393616">
      <w:pPr>
        <w:pStyle w:val="Nadpis2"/>
      </w:pPr>
      <w:bookmarkStart w:id="1444" w:name="_Toc167245514"/>
      <w:r>
        <w:t>Zavedení plné certifikační autority</w:t>
      </w:r>
      <w:bookmarkEnd w:id="1444"/>
    </w:p>
    <w:p w14:paraId="77D3EE80" w14:textId="5079A00F" w:rsidR="00C358E9" w:rsidRPr="005A786A" w:rsidRDefault="00C358E9">
      <w:pPr>
        <w:ind w:firstLine="397"/>
        <w:jc w:val="both"/>
        <w:rPr>
          <w:sz w:val="22"/>
          <w:szCs w:val="22"/>
          <w:lang w:eastAsia="cs-CZ"/>
        </w:rPr>
        <w:pPrChange w:id="1445" w:author="Vojtěch Bžatek" w:date="2024-05-22T05:15:00Z" w16du:dateUtc="2024-05-22T03:15:00Z">
          <w:pPr>
            <w:jc w:val="both"/>
          </w:pPr>
        </w:pPrChange>
      </w:pPr>
      <w:r w:rsidRPr="005A786A">
        <w:rPr>
          <w:sz w:val="22"/>
          <w:szCs w:val="22"/>
          <w:lang w:eastAsia="cs-CZ"/>
        </w:rPr>
        <w:t>CA kterou jsem použil, jak jsem zmínil, nesplňuje všechny požadavky na certifikační autoritu. Entity, když se k</w:t>
      </w:r>
      <w:r w:rsidR="00393616" w:rsidRPr="005A786A">
        <w:rPr>
          <w:sz w:val="22"/>
          <w:szCs w:val="22"/>
          <w:lang w:eastAsia="cs-CZ"/>
        </w:rPr>
        <w:t xml:space="preserve"> ní </w:t>
      </w:r>
      <w:r w:rsidRPr="005A786A">
        <w:rPr>
          <w:sz w:val="22"/>
          <w:szCs w:val="22"/>
          <w:lang w:eastAsia="cs-CZ"/>
        </w:rPr>
        <w:t xml:space="preserve">přihlašují a žádají o svůj soukromý podpisový klíč se žádným způsobem neautentizují. V běžném fungování, CA neposkytuje všem tazatelům certifikát entity, ale poskytuje ho jen samotné entitě, která ho přikládá ke své zprávě. Příjemce zprávy </w:t>
      </w:r>
      <w:proofErr w:type="gramStart"/>
      <w:r w:rsidRPr="005A786A">
        <w:rPr>
          <w:sz w:val="22"/>
          <w:szCs w:val="22"/>
          <w:lang w:eastAsia="cs-CZ"/>
        </w:rPr>
        <w:t>ověří</w:t>
      </w:r>
      <w:proofErr w:type="gramEnd"/>
      <w:r w:rsidRPr="005A786A">
        <w:rPr>
          <w:sz w:val="22"/>
          <w:szCs w:val="22"/>
          <w:lang w:eastAsia="cs-CZ"/>
        </w:rPr>
        <w:t xml:space="preserve"> veřejným podpisovým klíčem</w:t>
      </w:r>
      <w:r w:rsidR="00393616" w:rsidRPr="005A786A">
        <w:rPr>
          <w:sz w:val="22"/>
          <w:szCs w:val="22"/>
          <w:lang w:eastAsia="cs-CZ"/>
        </w:rPr>
        <w:t xml:space="preserve"> certifikační autority</w:t>
      </w:r>
      <w:r w:rsidRPr="005A786A">
        <w:rPr>
          <w:sz w:val="22"/>
          <w:szCs w:val="22"/>
          <w:lang w:eastAsia="cs-CZ"/>
        </w:rPr>
        <w:t xml:space="preserve"> </w:t>
      </w:r>
      <w:r w:rsidR="00393616" w:rsidRPr="005A786A">
        <w:rPr>
          <w:sz w:val="22"/>
          <w:szCs w:val="22"/>
          <w:lang w:eastAsia="cs-CZ"/>
        </w:rPr>
        <w:t xml:space="preserve">certifikát odesílatele a jím pak ověří podepsanou zprávu. Vytvoření CA nebylo cílem mé práce, a proto jsem její fungování značně zjednodušil. Pro plné nasazení </w:t>
      </w:r>
      <w:proofErr w:type="spellStart"/>
      <w:r w:rsidR="00393616" w:rsidRPr="005A786A">
        <w:rPr>
          <w:sz w:val="22"/>
          <w:szCs w:val="22"/>
          <w:lang w:eastAsia="cs-CZ"/>
        </w:rPr>
        <w:t>mikroslužeb</w:t>
      </w:r>
      <w:proofErr w:type="spellEnd"/>
      <w:r w:rsidR="00393616" w:rsidRPr="005A786A">
        <w:rPr>
          <w:sz w:val="22"/>
          <w:szCs w:val="22"/>
          <w:lang w:eastAsia="cs-CZ"/>
        </w:rPr>
        <w:t xml:space="preserve"> bude potřeba vyměnit CA ze jinou, běžně používanou, a upravit komunikaci mezi entitami podle požadavků nové CA. </w:t>
      </w:r>
      <w:del w:id="1446" w:author="Vojtěch Bžatek" w:date="2024-05-21T12:28:00Z" w16du:dateUtc="2024-05-21T10:28:00Z">
        <w:r w:rsidR="00393616" w:rsidRPr="005A786A" w:rsidDel="003C360E">
          <w:rPr>
            <w:sz w:val="22"/>
            <w:szCs w:val="22"/>
            <w:lang w:eastAsia="cs-CZ"/>
          </w:rPr>
          <w:delText xml:space="preserve">Tato úpravu by dle mého odhadu měla být </w:delText>
        </w:r>
        <w:commentRangeStart w:id="1447"/>
        <w:r w:rsidR="00393616" w:rsidRPr="005A786A" w:rsidDel="003C360E">
          <w:rPr>
            <w:sz w:val="22"/>
            <w:szCs w:val="22"/>
            <w:lang w:eastAsia="cs-CZ"/>
          </w:rPr>
          <w:delText>triviální</w:delText>
        </w:r>
        <w:commentRangeEnd w:id="1447"/>
        <w:r w:rsidR="00FB09B2" w:rsidDel="003C360E">
          <w:rPr>
            <w:rStyle w:val="Odkaznakoment"/>
          </w:rPr>
          <w:commentReference w:id="1447"/>
        </w:r>
        <w:r w:rsidR="00393616" w:rsidRPr="005A786A" w:rsidDel="003C360E">
          <w:rPr>
            <w:sz w:val="22"/>
            <w:szCs w:val="22"/>
            <w:lang w:eastAsia="cs-CZ"/>
          </w:rPr>
          <w:delText xml:space="preserve">. </w:delText>
        </w:r>
      </w:del>
    </w:p>
    <w:p w14:paraId="27B44C56" w14:textId="6FC16FC0" w:rsidR="00393616" w:rsidRDefault="00393616" w:rsidP="00393616">
      <w:pPr>
        <w:pStyle w:val="Nadpis2"/>
      </w:pPr>
      <w:bookmarkStart w:id="1448" w:name="_Toc167245515"/>
      <w:r>
        <w:t xml:space="preserve">Implementace autorských řešení algoritmů CRYSTALS </w:t>
      </w:r>
      <w:proofErr w:type="spellStart"/>
      <w:r>
        <w:t>Kyber</w:t>
      </w:r>
      <w:proofErr w:type="spellEnd"/>
      <w:r>
        <w:t xml:space="preserve"> a CRYSTALS DILITHIUM</w:t>
      </w:r>
      <w:bookmarkEnd w:id="1448"/>
    </w:p>
    <w:p w14:paraId="5B8956AC" w14:textId="680EC443" w:rsidR="005661D9" w:rsidRDefault="00393616">
      <w:pPr>
        <w:ind w:firstLine="397"/>
        <w:jc w:val="both"/>
        <w:rPr>
          <w:sz w:val="22"/>
          <w:szCs w:val="22"/>
          <w:lang w:eastAsia="cs-CZ"/>
        </w:rPr>
        <w:pPrChange w:id="1449" w:author="Vojtěch Bžatek" w:date="2024-05-22T05:15:00Z" w16du:dateUtc="2024-05-22T03:15:00Z">
          <w:pPr>
            <w:jc w:val="both"/>
          </w:pPr>
        </w:pPrChange>
      </w:pPr>
      <w:r w:rsidRPr="005A786A">
        <w:rPr>
          <w:sz w:val="22"/>
          <w:szCs w:val="22"/>
          <w:lang w:eastAsia="cs-CZ"/>
        </w:rPr>
        <w:t xml:space="preserve">Při tvorbě knihoven pro </w:t>
      </w:r>
      <w:proofErr w:type="spellStart"/>
      <w:r w:rsidRPr="005A786A">
        <w:rPr>
          <w:sz w:val="22"/>
          <w:szCs w:val="22"/>
          <w:lang w:eastAsia="cs-CZ"/>
        </w:rPr>
        <w:t>postkvantové</w:t>
      </w:r>
      <w:proofErr w:type="spellEnd"/>
      <w:r w:rsidRPr="005A786A">
        <w:rPr>
          <w:sz w:val="22"/>
          <w:szCs w:val="22"/>
          <w:lang w:eastAsia="cs-CZ"/>
        </w:rPr>
        <w:t xml:space="preserve"> algoritmy jsem se snažil zahrnout co nejvíce relevantních zdrojů. Velkou pozornost jsem věnoval přímo autorským řešením daných algoritmů. V případě CRYSTALS-</w:t>
      </w:r>
      <w:proofErr w:type="spellStart"/>
      <w:r w:rsidRPr="005A786A">
        <w:rPr>
          <w:sz w:val="22"/>
          <w:szCs w:val="22"/>
          <w:lang w:eastAsia="cs-CZ"/>
        </w:rPr>
        <w:t>Kyber</w:t>
      </w:r>
      <w:proofErr w:type="spellEnd"/>
      <w:r w:rsidRPr="005A786A">
        <w:rPr>
          <w:sz w:val="22"/>
          <w:szCs w:val="22"/>
          <w:lang w:eastAsia="cs-CZ"/>
        </w:rPr>
        <w:t xml:space="preserve"> a CRYSTALS-DILITHIUM jsem nedospěl ke zdárnému závěru. Jejich řešení jsou stavěna pro demonstraci fungování jejich algoritmů, ale ne přímo na jejich využití. Jimi dodané aplikace dokážou provést série testů na fungování </w:t>
      </w:r>
      <w:r w:rsidR="00C5402A" w:rsidRPr="005A786A">
        <w:rPr>
          <w:sz w:val="22"/>
          <w:szCs w:val="22"/>
          <w:lang w:eastAsia="cs-CZ"/>
        </w:rPr>
        <w:t xml:space="preserve">jejich kryptografických mechanismů. </w:t>
      </w:r>
      <w:commentRangeStart w:id="1450"/>
      <w:r w:rsidR="00C5402A" w:rsidRPr="005A786A">
        <w:rPr>
          <w:sz w:val="22"/>
          <w:szCs w:val="22"/>
          <w:lang w:eastAsia="cs-CZ"/>
        </w:rPr>
        <w:t>Když jsem se snažil tyto testy rozebrat a využít jejích obsah pro moji potřebu, dokázal jsem se dosta</w:t>
      </w:r>
      <w:r w:rsidR="009D0050" w:rsidRPr="005A786A">
        <w:rPr>
          <w:sz w:val="22"/>
          <w:szCs w:val="22"/>
          <w:lang w:eastAsia="cs-CZ"/>
        </w:rPr>
        <w:t>t pouze</w:t>
      </w:r>
      <w:r w:rsidR="00C5402A" w:rsidRPr="005A786A">
        <w:rPr>
          <w:sz w:val="22"/>
          <w:szCs w:val="22"/>
          <w:lang w:eastAsia="cs-CZ"/>
        </w:rPr>
        <w:t xml:space="preserve"> do bodu</w:t>
      </w:r>
      <w:r w:rsidR="009D0050" w:rsidRPr="005A786A">
        <w:rPr>
          <w:sz w:val="22"/>
          <w:szCs w:val="22"/>
          <w:lang w:eastAsia="cs-CZ"/>
        </w:rPr>
        <w:t>,</w:t>
      </w:r>
      <w:r w:rsidR="00C5402A" w:rsidRPr="005A786A">
        <w:rPr>
          <w:sz w:val="22"/>
          <w:szCs w:val="22"/>
          <w:lang w:eastAsia="cs-CZ"/>
        </w:rPr>
        <w:t xml:space="preserve"> kdy moje požadavky fungovaly v rámci jedné entity. V případě </w:t>
      </w:r>
      <w:proofErr w:type="spellStart"/>
      <w:r w:rsidR="00C5402A" w:rsidRPr="005A786A">
        <w:rPr>
          <w:sz w:val="22"/>
          <w:szCs w:val="22"/>
          <w:lang w:eastAsia="cs-CZ"/>
        </w:rPr>
        <w:t>Kyber</w:t>
      </w:r>
      <w:proofErr w:type="spellEnd"/>
      <w:r w:rsidR="00C5402A" w:rsidRPr="005A786A">
        <w:rPr>
          <w:sz w:val="22"/>
          <w:szCs w:val="22"/>
          <w:lang w:eastAsia="cs-CZ"/>
        </w:rPr>
        <w:t xml:space="preserve"> jsem byl schopný vygenerovat KEM klíče, z veřejného KEM klíče vytvořit symetrický klíč a </w:t>
      </w:r>
      <w:proofErr w:type="spellStart"/>
      <w:r w:rsidR="00C5402A" w:rsidRPr="005A786A">
        <w:rPr>
          <w:sz w:val="22"/>
          <w:szCs w:val="22"/>
          <w:lang w:eastAsia="cs-CZ"/>
        </w:rPr>
        <w:t>ciphertext</w:t>
      </w:r>
      <w:proofErr w:type="spellEnd"/>
      <w:r w:rsidR="00C5402A" w:rsidRPr="005A786A">
        <w:rPr>
          <w:sz w:val="22"/>
          <w:szCs w:val="22"/>
          <w:lang w:eastAsia="cs-CZ"/>
        </w:rPr>
        <w:t xml:space="preserve"> a ze </w:t>
      </w:r>
      <w:proofErr w:type="spellStart"/>
      <w:r w:rsidR="00C5402A" w:rsidRPr="005A786A">
        <w:rPr>
          <w:sz w:val="22"/>
          <w:szCs w:val="22"/>
          <w:lang w:eastAsia="cs-CZ"/>
        </w:rPr>
        <w:t>ciphertextu</w:t>
      </w:r>
      <w:proofErr w:type="spellEnd"/>
      <w:r w:rsidR="00C5402A" w:rsidRPr="005A786A">
        <w:rPr>
          <w:sz w:val="22"/>
          <w:szCs w:val="22"/>
          <w:lang w:eastAsia="cs-CZ"/>
        </w:rPr>
        <w:t xml:space="preserve"> a soukromého klíče dopočítat kopii symetrického klíče. V případě algoritmu DILITHIUM jsem byl schopný vygenerovat podpisové klíče, podepsat zprávu soukromým podpisovým klíčem a následně tento podpis ověřit veřejným klíčem. Jenže, jak jsem zmínil, vše fungovalo v rámci jedné entity – programu, ale když jsem jednotlivé části separoval, tak hodnoty klíčů přestaly odpovídat. S mými schopnostmi a časovými prostředky jsem nebyl schopen pochopit</w:t>
      </w:r>
      <w:r w:rsidR="009D0050" w:rsidRPr="005A786A">
        <w:rPr>
          <w:sz w:val="22"/>
          <w:szCs w:val="22"/>
          <w:lang w:eastAsia="cs-CZ"/>
        </w:rPr>
        <w:t>,</w:t>
      </w:r>
      <w:r w:rsidR="00C5402A" w:rsidRPr="005A786A">
        <w:rPr>
          <w:sz w:val="22"/>
          <w:szCs w:val="22"/>
          <w:lang w:eastAsia="cs-CZ"/>
        </w:rPr>
        <w:t xml:space="preserve"> v čem nastal problém, a proto autorské řešení těchto algoritmů nejsou implementovány. Vyřešení </w:t>
      </w:r>
      <w:r w:rsidR="009D0050" w:rsidRPr="005A786A">
        <w:rPr>
          <w:sz w:val="22"/>
          <w:szCs w:val="22"/>
          <w:lang w:eastAsia="cs-CZ"/>
        </w:rPr>
        <w:t>zmíněných problémů a zařazení autorských řešení považuji za důležité a rozhodně by se tímto směrem měl ubírat nejbližší rozvoj práce.</w:t>
      </w:r>
      <w:commentRangeEnd w:id="1450"/>
      <w:r w:rsidR="00FB09B2">
        <w:rPr>
          <w:rStyle w:val="Odkaznakoment"/>
        </w:rPr>
        <w:commentReference w:id="1450"/>
      </w:r>
    </w:p>
    <w:p w14:paraId="198C3B8C" w14:textId="77777777" w:rsidR="005661D9" w:rsidRDefault="005661D9">
      <w:pPr>
        <w:spacing w:before="0" w:after="0" w:line="240" w:lineRule="auto"/>
        <w:rPr>
          <w:sz w:val="22"/>
          <w:szCs w:val="22"/>
          <w:lang w:eastAsia="cs-CZ"/>
        </w:rPr>
      </w:pPr>
      <w:r>
        <w:rPr>
          <w:sz w:val="22"/>
          <w:szCs w:val="22"/>
          <w:lang w:eastAsia="cs-CZ"/>
        </w:rPr>
        <w:br w:type="page"/>
      </w:r>
    </w:p>
    <w:p w14:paraId="7CC06FCF" w14:textId="70C6BB8D" w:rsidR="009D0050" w:rsidRDefault="009D0050" w:rsidP="009D0050">
      <w:pPr>
        <w:pStyle w:val="Nadpis2"/>
      </w:pPr>
      <w:bookmarkStart w:id="1451" w:name="_Toc167245516"/>
      <w:r>
        <w:lastRenderedPageBreak/>
        <w:t>Automatizace těžby a porovnání řetězů</w:t>
      </w:r>
      <w:bookmarkEnd w:id="1451"/>
    </w:p>
    <w:p w14:paraId="4D61F239" w14:textId="7A652998" w:rsidR="009D0050" w:rsidDel="00C00A4E" w:rsidRDefault="009D0050">
      <w:pPr>
        <w:spacing w:before="0" w:after="120"/>
        <w:ind w:firstLine="397"/>
        <w:jc w:val="both"/>
        <w:rPr>
          <w:del w:id="1452" w:author="Vojtěch Bžatek" w:date="2024-05-22T03:25:00Z" w16du:dateUtc="2024-05-22T01:25:00Z"/>
          <w:sz w:val="22"/>
          <w:szCs w:val="22"/>
          <w:lang w:eastAsia="cs-CZ"/>
        </w:rPr>
        <w:pPrChange w:id="1453" w:author="Vojtěch Bžatek" w:date="2024-05-22T05:16:00Z" w16du:dateUtc="2024-05-22T03:16:00Z">
          <w:pPr>
            <w:jc w:val="both"/>
          </w:pPr>
        </w:pPrChange>
      </w:pPr>
      <w:r w:rsidRPr="005A786A">
        <w:rPr>
          <w:sz w:val="22"/>
          <w:szCs w:val="22"/>
          <w:lang w:eastAsia="cs-CZ"/>
        </w:rPr>
        <w:t xml:space="preserve">Pro lepší demonstraci jsem </w:t>
      </w:r>
      <w:proofErr w:type="spellStart"/>
      <w:r w:rsidRPr="005A786A">
        <w:rPr>
          <w:sz w:val="22"/>
          <w:szCs w:val="22"/>
          <w:lang w:eastAsia="cs-CZ"/>
        </w:rPr>
        <w:t>blockchainovou</w:t>
      </w:r>
      <w:proofErr w:type="spellEnd"/>
      <w:r w:rsidRPr="005A786A">
        <w:rPr>
          <w:sz w:val="22"/>
          <w:szCs w:val="22"/>
          <w:lang w:eastAsia="cs-CZ"/>
        </w:rPr>
        <w:t xml:space="preserve"> síť nenapsal plně automatickou. Proces zahájení těžby a vyhodnocení řetězů iniciuje uživatel. Pro plné fungování </w:t>
      </w:r>
      <w:proofErr w:type="spellStart"/>
      <w:r w:rsidRPr="005A786A">
        <w:rPr>
          <w:sz w:val="22"/>
          <w:szCs w:val="22"/>
          <w:lang w:eastAsia="cs-CZ"/>
        </w:rPr>
        <w:t>blockchainové</w:t>
      </w:r>
      <w:proofErr w:type="spellEnd"/>
      <w:r w:rsidRPr="005A786A">
        <w:rPr>
          <w:sz w:val="22"/>
          <w:szCs w:val="22"/>
          <w:lang w:eastAsia="cs-CZ"/>
        </w:rPr>
        <w:t xml:space="preserve"> sítě by se tyto aktivity měl</w:t>
      </w:r>
      <w:ins w:id="1454" w:author="Administrator" w:date="2024-04-29T14:29:00Z">
        <w:r w:rsidR="00FB09B2">
          <w:rPr>
            <w:sz w:val="22"/>
            <w:szCs w:val="22"/>
            <w:lang w:eastAsia="cs-CZ"/>
          </w:rPr>
          <w:t>y</w:t>
        </w:r>
      </w:ins>
      <w:del w:id="1455" w:author="Administrator" w:date="2024-04-29T14:29:00Z">
        <w:r w:rsidRPr="005A786A" w:rsidDel="00FB09B2">
          <w:rPr>
            <w:sz w:val="22"/>
            <w:szCs w:val="22"/>
            <w:lang w:eastAsia="cs-CZ"/>
          </w:rPr>
          <w:delText>i</w:delText>
        </w:r>
      </w:del>
      <w:r w:rsidRPr="005A786A">
        <w:rPr>
          <w:sz w:val="22"/>
          <w:szCs w:val="22"/>
          <w:lang w:eastAsia="cs-CZ"/>
        </w:rPr>
        <w:t xml:space="preserve"> konat automaticky. Například zavést podmínku, že pro případ, kdy se uzel vyskytne v síti jako první, tak zahájí těžbu okamžitě po získání svého klíče od certifikační autority. Další uzly, už tuto podmínku plnit nemusí, protože se k těžbě připojí automaticky při zahájení těžby dalšího bloku. </w:t>
      </w:r>
    </w:p>
    <w:p w14:paraId="3C58B165" w14:textId="77777777" w:rsidR="00C00A4E" w:rsidRPr="005A786A" w:rsidRDefault="00C00A4E">
      <w:pPr>
        <w:spacing w:before="0" w:after="120"/>
        <w:ind w:firstLine="397"/>
        <w:jc w:val="both"/>
        <w:rPr>
          <w:ins w:id="1456" w:author="Vojtěch Bžatek" w:date="2024-05-22T03:25:00Z" w16du:dateUtc="2024-05-22T01:25:00Z"/>
          <w:sz w:val="22"/>
          <w:szCs w:val="22"/>
          <w:lang w:eastAsia="cs-CZ"/>
        </w:rPr>
        <w:pPrChange w:id="1457" w:author="Vojtěch Bžatek" w:date="2024-05-22T05:16:00Z" w16du:dateUtc="2024-05-22T03:16:00Z">
          <w:pPr>
            <w:jc w:val="both"/>
          </w:pPr>
        </w:pPrChange>
      </w:pPr>
    </w:p>
    <w:p w14:paraId="5B7CEAC7" w14:textId="1133C64A" w:rsidR="009D0050" w:rsidRPr="005A786A" w:rsidRDefault="009D0050">
      <w:pPr>
        <w:spacing w:before="0" w:after="0"/>
        <w:ind w:firstLine="397"/>
        <w:jc w:val="both"/>
        <w:rPr>
          <w:sz w:val="22"/>
          <w:szCs w:val="22"/>
          <w:lang w:eastAsia="cs-CZ"/>
        </w:rPr>
        <w:pPrChange w:id="1458" w:author="Vojtěch Bžatek" w:date="2024-05-22T03:26:00Z" w16du:dateUtc="2024-05-22T01:26:00Z">
          <w:pPr>
            <w:jc w:val="both"/>
          </w:pPr>
        </w:pPrChange>
      </w:pPr>
      <w:r w:rsidRPr="005A786A">
        <w:rPr>
          <w:sz w:val="22"/>
          <w:szCs w:val="22"/>
          <w:lang w:eastAsia="cs-CZ"/>
        </w:rPr>
        <w:t xml:space="preserve">Co se týče automatizace porovnání řetězů, tak dle mého názoru je potřeba provést obsáhlejší úvahu o </w:t>
      </w:r>
      <w:r w:rsidR="00803A12" w:rsidRPr="005A786A">
        <w:rPr>
          <w:sz w:val="22"/>
          <w:szCs w:val="22"/>
          <w:lang w:eastAsia="cs-CZ"/>
        </w:rPr>
        <w:t>tom,</w:t>
      </w:r>
      <w:r w:rsidRPr="005A786A">
        <w:rPr>
          <w:sz w:val="22"/>
          <w:szCs w:val="22"/>
          <w:lang w:eastAsia="cs-CZ"/>
        </w:rPr>
        <w:t xml:space="preserve"> jak často je potřeba ji plnit. Zda zvolit variantu kdy se řetězy mezi uzly budou porovnávat po každé těžbě bloku, nebo při každém zažádáním o řetěz</w:t>
      </w:r>
      <w:r w:rsidR="00803A12" w:rsidRPr="005A786A">
        <w:rPr>
          <w:sz w:val="22"/>
          <w:szCs w:val="22"/>
          <w:lang w:eastAsia="cs-CZ"/>
        </w:rPr>
        <w:t>,</w:t>
      </w:r>
      <w:r w:rsidRPr="005A786A">
        <w:rPr>
          <w:sz w:val="22"/>
          <w:szCs w:val="22"/>
          <w:lang w:eastAsia="cs-CZ"/>
        </w:rPr>
        <w:t xml:space="preserve"> </w:t>
      </w:r>
      <w:r w:rsidR="00803A12" w:rsidRPr="005A786A">
        <w:rPr>
          <w:sz w:val="22"/>
          <w:szCs w:val="22"/>
          <w:lang w:eastAsia="cs-CZ"/>
        </w:rPr>
        <w:t>anebo</w:t>
      </w:r>
      <w:r w:rsidRPr="005A786A">
        <w:rPr>
          <w:sz w:val="22"/>
          <w:szCs w:val="22"/>
          <w:lang w:eastAsia="cs-CZ"/>
        </w:rPr>
        <w:t xml:space="preserve"> třeba jen při připojení nového uzlu do sítě. </w:t>
      </w:r>
      <w:r w:rsidR="00803A12" w:rsidRPr="005A786A">
        <w:rPr>
          <w:sz w:val="22"/>
          <w:szCs w:val="22"/>
          <w:lang w:eastAsia="cs-CZ"/>
        </w:rPr>
        <w:t xml:space="preserve">To přímo záleží na </w:t>
      </w:r>
      <w:r w:rsidR="00B32345" w:rsidRPr="005A786A">
        <w:rPr>
          <w:sz w:val="22"/>
          <w:szCs w:val="22"/>
          <w:lang w:eastAsia="cs-CZ"/>
        </w:rPr>
        <w:t>budoucím využití této</w:t>
      </w:r>
      <w:r w:rsidR="00803A12" w:rsidRPr="005A786A">
        <w:rPr>
          <w:sz w:val="22"/>
          <w:szCs w:val="22"/>
          <w:lang w:eastAsia="cs-CZ"/>
        </w:rPr>
        <w:t xml:space="preserve"> </w:t>
      </w:r>
      <w:proofErr w:type="spellStart"/>
      <w:r w:rsidR="00803A12" w:rsidRPr="005A786A">
        <w:rPr>
          <w:sz w:val="22"/>
          <w:szCs w:val="22"/>
          <w:lang w:eastAsia="cs-CZ"/>
        </w:rPr>
        <w:t>blockchainové</w:t>
      </w:r>
      <w:proofErr w:type="spellEnd"/>
      <w:r w:rsidR="00803A12" w:rsidRPr="005A786A">
        <w:rPr>
          <w:sz w:val="22"/>
          <w:szCs w:val="22"/>
          <w:lang w:eastAsia="cs-CZ"/>
        </w:rPr>
        <w:t xml:space="preserve"> sítě. Porovnání řetězů je nákladnou operací, protože při ní dochází k přerušení těžby a také, v případě konfliktů, k odesílání celé databáze přes síť. To může trvat delší dobu a v případě velkých databází i dny. </w:t>
      </w:r>
    </w:p>
    <w:p w14:paraId="508611A5" w14:textId="64D90804" w:rsidR="00803A12" w:rsidRDefault="00803A12" w:rsidP="00803A12">
      <w:pPr>
        <w:pStyle w:val="Nadpis2"/>
      </w:pPr>
      <w:bookmarkStart w:id="1459" w:name="_Toc167245517"/>
      <w:r>
        <w:t>Vstupní řetěz do sítě</w:t>
      </w:r>
      <w:bookmarkEnd w:id="1459"/>
    </w:p>
    <w:p w14:paraId="7A301C0B" w14:textId="7BA8A054" w:rsidR="00803A12" w:rsidRPr="005A786A" w:rsidRDefault="00803A12">
      <w:pPr>
        <w:ind w:firstLine="397"/>
        <w:jc w:val="both"/>
        <w:rPr>
          <w:sz w:val="22"/>
          <w:szCs w:val="22"/>
          <w:lang w:eastAsia="cs-CZ"/>
        </w:rPr>
        <w:pPrChange w:id="1460" w:author="Vojtěch Bžatek" w:date="2024-05-22T05:16:00Z" w16du:dateUtc="2024-05-22T03:16:00Z">
          <w:pPr>
            <w:jc w:val="both"/>
          </w:pPr>
        </w:pPrChange>
      </w:pPr>
      <w:r w:rsidRPr="005A786A">
        <w:rPr>
          <w:sz w:val="22"/>
          <w:szCs w:val="22"/>
          <w:lang w:eastAsia="cs-CZ"/>
        </w:rPr>
        <w:t xml:space="preserve">Předchozí bod o budoucím rozvoji, porovnání řetězů, nebyl vůbec triviální. Jiné jsou jednodušší. Můžeme předpokládat, že </w:t>
      </w:r>
      <w:proofErr w:type="spellStart"/>
      <w:r w:rsidRPr="005A786A">
        <w:rPr>
          <w:sz w:val="22"/>
          <w:szCs w:val="22"/>
          <w:lang w:eastAsia="cs-CZ"/>
        </w:rPr>
        <w:t>blockchainová</w:t>
      </w:r>
      <w:proofErr w:type="spellEnd"/>
      <w:r w:rsidRPr="005A786A">
        <w:rPr>
          <w:sz w:val="22"/>
          <w:szCs w:val="22"/>
          <w:lang w:eastAsia="cs-CZ"/>
        </w:rPr>
        <w:t xml:space="preserve"> síť </w:t>
      </w:r>
      <w:r w:rsidR="00B32345" w:rsidRPr="005A786A">
        <w:rPr>
          <w:sz w:val="22"/>
          <w:szCs w:val="22"/>
          <w:lang w:eastAsia="cs-CZ"/>
        </w:rPr>
        <w:t>nebude v provozu</w:t>
      </w:r>
      <w:r w:rsidRPr="005A786A">
        <w:rPr>
          <w:sz w:val="22"/>
          <w:szCs w:val="22"/>
          <w:lang w:eastAsia="cs-CZ"/>
        </w:rPr>
        <w:t xml:space="preserve"> bez přestávky celou dobu. Data lze zálohovat pomocí zavedeného koncového bodu pro získání celého řetězu. Jenže v současné době není uzel schopen takový řetěz vzít a zahájit nad ním novou </w:t>
      </w:r>
      <w:proofErr w:type="spellStart"/>
      <w:r w:rsidRPr="005A786A">
        <w:rPr>
          <w:sz w:val="22"/>
          <w:szCs w:val="22"/>
          <w:lang w:eastAsia="cs-CZ"/>
        </w:rPr>
        <w:t>blockchainovou</w:t>
      </w:r>
      <w:proofErr w:type="spellEnd"/>
      <w:r w:rsidRPr="005A786A">
        <w:rPr>
          <w:sz w:val="22"/>
          <w:szCs w:val="22"/>
          <w:lang w:eastAsia="cs-CZ"/>
        </w:rPr>
        <w:t xml:space="preserve"> síť. Uzel při své iniciaci </w:t>
      </w:r>
      <w:proofErr w:type="gramStart"/>
      <w:r w:rsidRPr="005A786A">
        <w:rPr>
          <w:sz w:val="22"/>
          <w:szCs w:val="22"/>
          <w:lang w:eastAsia="cs-CZ"/>
        </w:rPr>
        <w:t>vytváří</w:t>
      </w:r>
      <w:proofErr w:type="gramEnd"/>
      <w:r w:rsidRPr="005A786A">
        <w:rPr>
          <w:sz w:val="22"/>
          <w:szCs w:val="22"/>
          <w:lang w:eastAsia="cs-CZ"/>
        </w:rPr>
        <w:t xml:space="preserve"> vždy nový prázdný řetěz. Jednoduchou úpravou je možné </w:t>
      </w:r>
      <w:r w:rsidR="00B32345" w:rsidRPr="005A786A">
        <w:rPr>
          <w:sz w:val="22"/>
          <w:szCs w:val="22"/>
          <w:lang w:eastAsia="cs-CZ"/>
        </w:rPr>
        <w:t xml:space="preserve">tuto iniciaci přepsat tak, aby uzel, pokud je v síti první, použil řetěz ze svého úložiště. </w:t>
      </w:r>
    </w:p>
    <w:p w14:paraId="36B8F185" w14:textId="5C2D291B" w:rsidR="00B32345" w:rsidRDefault="00B32345" w:rsidP="00B32345">
      <w:pPr>
        <w:pStyle w:val="Nadpis2"/>
      </w:pPr>
      <w:bookmarkStart w:id="1461" w:name="_Toc167245518"/>
      <w:r>
        <w:t>Autentizace entit</w:t>
      </w:r>
      <w:bookmarkEnd w:id="1461"/>
    </w:p>
    <w:p w14:paraId="3F4BFC20" w14:textId="234AA029" w:rsidR="005661D9" w:rsidRDefault="00B32345">
      <w:pPr>
        <w:ind w:firstLine="397"/>
        <w:jc w:val="both"/>
        <w:rPr>
          <w:sz w:val="22"/>
          <w:szCs w:val="22"/>
          <w:lang w:eastAsia="cs-CZ"/>
        </w:rPr>
        <w:pPrChange w:id="1462" w:author="Vojtěch Bžatek" w:date="2024-05-22T05:16:00Z" w16du:dateUtc="2024-05-22T03:16:00Z">
          <w:pPr>
            <w:jc w:val="both"/>
          </w:pPr>
        </w:pPrChange>
      </w:pPr>
      <w:proofErr w:type="spellStart"/>
      <w:r w:rsidRPr="005A786A">
        <w:rPr>
          <w:sz w:val="22"/>
          <w:szCs w:val="22"/>
          <w:lang w:eastAsia="cs-CZ"/>
        </w:rPr>
        <w:t>Blockchainová</w:t>
      </w:r>
      <w:proofErr w:type="spellEnd"/>
      <w:r w:rsidRPr="005A786A">
        <w:rPr>
          <w:sz w:val="22"/>
          <w:szCs w:val="22"/>
          <w:lang w:eastAsia="cs-CZ"/>
        </w:rPr>
        <w:t xml:space="preserve"> síť, kterou jsem napsal, je plně otevřená. Neprobíhá v ní žádná autorizace a ani autentizace. Lze předpokládat, že by potenciální uživatel sítě nechtěl, aby do </w:t>
      </w:r>
      <w:proofErr w:type="spellStart"/>
      <w:r w:rsidRPr="005A786A">
        <w:rPr>
          <w:sz w:val="22"/>
          <w:szCs w:val="22"/>
          <w:lang w:eastAsia="cs-CZ"/>
        </w:rPr>
        <w:t>blockchainové</w:t>
      </w:r>
      <w:proofErr w:type="spellEnd"/>
      <w:r w:rsidRPr="005A786A">
        <w:rPr>
          <w:sz w:val="22"/>
          <w:szCs w:val="22"/>
          <w:lang w:eastAsia="cs-CZ"/>
        </w:rPr>
        <w:t xml:space="preserve"> databáze mohl přistupovat kdokoliv </w:t>
      </w:r>
      <w:del w:id="1463" w:author="Administrator" w:date="2024-04-29T14:29:00Z">
        <w:r w:rsidRPr="005A786A" w:rsidDel="00FB09B2">
          <w:rPr>
            <w:sz w:val="22"/>
            <w:szCs w:val="22"/>
            <w:lang w:eastAsia="cs-CZ"/>
          </w:rPr>
          <w:delText>a nebo</w:delText>
        </w:r>
      </w:del>
      <w:ins w:id="1464" w:author="Administrator" w:date="2024-04-29T14:29:00Z">
        <w:r w:rsidR="00FB09B2" w:rsidRPr="005A786A">
          <w:rPr>
            <w:sz w:val="22"/>
            <w:szCs w:val="22"/>
            <w:lang w:eastAsia="cs-CZ"/>
          </w:rPr>
          <w:t>anebo</w:t>
        </w:r>
      </w:ins>
      <w:r w:rsidRPr="005A786A">
        <w:rPr>
          <w:sz w:val="22"/>
          <w:szCs w:val="22"/>
          <w:lang w:eastAsia="cs-CZ"/>
        </w:rPr>
        <w:t xml:space="preserve"> aby kdokoliv mohl provozovat uzel sítě. Takové omezení je potřeba zavést do obsluhy koncových bodů uzlů tak, aby byly vyřizovány jen ty požadavky, které uživatel sítě uzná za vhodné. Tím se ale významně </w:t>
      </w:r>
      <w:proofErr w:type="gramStart"/>
      <w:r w:rsidRPr="005A786A">
        <w:rPr>
          <w:sz w:val="22"/>
          <w:szCs w:val="22"/>
          <w:lang w:eastAsia="cs-CZ"/>
        </w:rPr>
        <w:t>sníží</w:t>
      </w:r>
      <w:proofErr w:type="gramEnd"/>
      <w:r w:rsidRPr="005A786A">
        <w:rPr>
          <w:sz w:val="22"/>
          <w:szCs w:val="22"/>
          <w:lang w:eastAsia="cs-CZ"/>
        </w:rPr>
        <w:t xml:space="preserve"> její </w:t>
      </w:r>
      <w:proofErr w:type="spellStart"/>
      <w:r w:rsidRPr="005A786A">
        <w:rPr>
          <w:sz w:val="22"/>
          <w:szCs w:val="22"/>
          <w:lang w:eastAsia="cs-CZ"/>
        </w:rPr>
        <w:t>decentralizovanost</w:t>
      </w:r>
      <w:proofErr w:type="spellEnd"/>
      <w:r w:rsidRPr="005A786A">
        <w:rPr>
          <w:sz w:val="22"/>
          <w:szCs w:val="22"/>
          <w:lang w:eastAsia="cs-CZ"/>
        </w:rPr>
        <w:t>.</w:t>
      </w:r>
    </w:p>
    <w:p w14:paraId="761478B8" w14:textId="77777777" w:rsidR="005661D9" w:rsidRDefault="005661D9">
      <w:pPr>
        <w:spacing w:before="0" w:after="0" w:line="240" w:lineRule="auto"/>
        <w:rPr>
          <w:sz w:val="22"/>
          <w:szCs w:val="22"/>
          <w:lang w:eastAsia="cs-CZ"/>
        </w:rPr>
      </w:pPr>
      <w:r>
        <w:rPr>
          <w:sz w:val="22"/>
          <w:szCs w:val="22"/>
          <w:lang w:eastAsia="cs-CZ"/>
        </w:rPr>
        <w:br w:type="page"/>
      </w:r>
    </w:p>
    <w:p w14:paraId="53EFDD2E" w14:textId="5D3DC7A0" w:rsidR="00B32345" w:rsidRDefault="00B32345" w:rsidP="00B32345">
      <w:pPr>
        <w:pStyle w:val="Nadpis2"/>
      </w:pPr>
      <w:bookmarkStart w:id="1465" w:name="_Toc167245519"/>
      <w:proofErr w:type="spellStart"/>
      <w:r>
        <w:lastRenderedPageBreak/>
        <w:t>Proof</w:t>
      </w:r>
      <w:proofErr w:type="spellEnd"/>
      <w:r>
        <w:t xml:space="preserve"> </w:t>
      </w:r>
      <w:proofErr w:type="spellStart"/>
      <w:r>
        <w:t>of</w:t>
      </w:r>
      <w:proofErr w:type="spellEnd"/>
      <w:r>
        <w:t xml:space="preserve"> </w:t>
      </w:r>
      <w:proofErr w:type="spellStart"/>
      <w:r>
        <w:t>work</w:t>
      </w:r>
      <w:bookmarkEnd w:id="1465"/>
      <w:proofErr w:type="spellEnd"/>
    </w:p>
    <w:p w14:paraId="3BAF401D" w14:textId="64A3BC1D" w:rsidR="00B32345" w:rsidRPr="005A786A" w:rsidRDefault="00B32345">
      <w:pPr>
        <w:ind w:firstLine="397"/>
        <w:jc w:val="both"/>
        <w:rPr>
          <w:sz w:val="22"/>
          <w:szCs w:val="22"/>
          <w:lang w:eastAsia="cs-CZ"/>
        </w:rPr>
        <w:pPrChange w:id="1466" w:author="Vojtěch Bžatek" w:date="2024-05-22T05:16:00Z" w16du:dateUtc="2024-05-22T03:16:00Z">
          <w:pPr>
            <w:jc w:val="both"/>
          </w:pPr>
        </w:pPrChange>
      </w:pPr>
      <w:r w:rsidRPr="005A786A">
        <w:rPr>
          <w:sz w:val="22"/>
          <w:szCs w:val="22"/>
          <w:lang w:eastAsia="cs-CZ"/>
        </w:rPr>
        <w:t>Uzly při svém těžení volají funkci „</w:t>
      </w:r>
      <w:proofErr w:type="spellStart"/>
      <w:r w:rsidRPr="005A786A">
        <w:rPr>
          <w:sz w:val="22"/>
          <w:szCs w:val="22"/>
          <w:lang w:eastAsia="cs-CZ"/>
        </w:rPr>
        <w:t>mining</w:t>
      </w:r>
      <w:proofErr w:type="spellEnd"/>
      <w:r w:rsidRPr="005A786A">
        <w:rPr>
          <w:sz w:val="22"/>
          <w:szCs w:val="22"/>
          <w:lang w:eastAsia="cs-CZ"/>
        </w:rPr>
        <w:t xml:space="preserve">“, která spadá pod třídu „Blockchain“. Tato funkce hledá takovou hodnotu důkazu, aby byla splněna podmínka o náročnosti </w:t>
      </w:r>
      <w:proofErr w:type="spellStart"/>
      <w:r w:rsidRPr="005A786A">
        <w:rPr>
          <w:sz w:val="22"/>
          <w:szCs w:val="22"/>
          <w:lang w:eastAsia="cs-CZ"/>
        </w:rPr>
        <w:t>hash</w:t>
      </w:r>
      <w:ins w:id="1467" w:author="Vojtěch Bžatek" w:date="2024-05-22T12:33:00Z" w16du:dateUtc="2024-05-22T10:33:00Z">
        <w:r w:rsidR="002E5596">
          <w:rPr>
            <w:sz w:val="22"/>
            <w:szCs w:val="22"/>
            <w:lang w:eastAsia="cs-CZ"/>
          </w:rPr>
          <w:t>e</w:t>
        </w:r>
      </w:ins>
      <w:proofErr w:type="spellEnd"/>
      <w:del w:id="1468" w:author="Vojtěch Bžatek" w:date="2024-05-22T12:33:00Z" w16du:dateUtc="2024-05-22T10:33:00Z">
        <w:r w:rsidRPr="005A786A" w:rsidDel="002E5596">
          <w:rPr>
            <w:sz w:val="22"/>
            <w:szCs w:val="22"/>
            <w:lang w:eastAsia="cs-CZ"/>
          </w:rPr>
          <w:delText>a</w:delText>
        </w:r>
      </w:del>
      <w:r w:rsidRPr="005A786A">
        <w:rPr>
          <w:sz w:val="22"/>
          <w:szCs w:val="22"/>
          <w:lang w:eastAsia="cs-CZ"/>
        </w:rPr>
        <w:t xml:space="preserve"> celého bloku. </w:t>
      </w:r>
      <w:r w:rsidR="0093555E" w:rsidRPr="005A786A">
        <w:rPr>
          <w:sz w:val="22"/>
          <w:szCs w:val="22"/>
          <w:lang w:eastAsia="cs-CZ"/>
        </w:rPr>
        <w:t xml:space="preserve">Hledaní probíhá metodou pokus, omyl. Funkce generuje náhodná čísla a ověřuje pro ně, zda je podmínka splněna. Generování čísel jsem omezil na hodnoty od 0 do x-té mocniny čísla 100, kde x se rovná hodnotě náročnosti </w:t>
      </w:r>
      <w:proofErr w:type="spellStart"/>
      <w:r w:rsidR="0093555E" w:rsidRPr="005A786A">
        <w:rPr>
          <w:sz w:val="22"/>
          <w:szCs w:val="22"/>
          <w:lang w:eastAsia="cs-CZ"/>
        </w:rPr>
        <w:t>hashe</w:t>
      </w:r>
      <w:proofErr w:type="spellEnd"/>
      <w:r w:rsidR="0093555E" w:rsidRPr="005A786A">
        <w:rPr>
          <w:sz w:val="22"/>
          <w:szCs w:val="22"/>
          <w:lang w:eastAsia="cs-CZ"/>
        </w:rPr>
        <w:t xml:space="preserve">. Dolní hranice se samozřejmě nabízela, ale horní hranici jsem určil sledováním úspěšně vytěžených bloků po určitou dobu. Jednalo se spíše o kvalifikovaný odhad než od podrobný výzkum. Na základě pravděpodobnosti se musí nevyhnutelně stát, že takovýto interval nebude stačit ani jednu uzlu a blok nebude možné vytěžit. V tom případě síť zamrzne a bude potřeba ji restartovat. Považuji za vhodné se hlouběji zamyslet na tím, jakou hodnotu by měla mít horní hranice. Hashovací funkce jsou ze své podstaty nepředpokládatelné. Nelze předpokládat výstup na základě vstupu do té doby, dokud není výstup spočítán. Je tedy možné, že určení horní hranice není možné a bude nutné </w:t>
      </w:r>
      <w:r w:rsidR="008B4E52" w:rsidRPr="005A786A">
        <w:rPr>
          <w:sz w:val="22"/>
          <w:szCs w:val="22"/>
          <w:lang w:eastAsia="cs-CZ"/>
        </w:rPr>
        <w:t xml:space="preserve">ji neurčovat. V důsledky to bude znamenat zpomalení těžby bloků, protože většina hodnot důkazů se nacházela pod číslem 100 miliard. </w:t>
      </w:r>
    </w:p>
    <w:p w14:paraId="621003D7" w14:textId="6004799A" w:rsidR="008B4E52" w:rsidRDefault="008B4E52" w:rsidP="008B4E52">
      <w:pPr>
        <w:pStyle w:val="Nadpis2"/>
      </w:pPr>
      <w:bookmarkStart w:id="1469" w:name="_Toc167245520"/>
      <w:r>
        <w:t>Otestovat hranice schopností sítě</w:t>
      </w:r>
      <w:bookmarkEnd w:id="1469"/>
    </w:p>
    <w:p w14:paraId="763594A2" w14:textId="00EF0749" w:rsidR="008B4E52" w:rsidRDefault="008B4E52">
      <w:pPr>
        <w:ind w:firstLine="397"/>
        <w:jc w:val="both"/>
        <w:rPr>
          <w:ins w:id="1470" w:author="Administrator" w:date="2024-04-29T14:30:00Z"/>
          <w:sz w:val="22"/>
          <w:szCs w:val="22"/>
          <w:lang w:eastAsia="cs-CZ"/>
        </w:rPr>
        <w:pPrChange w:id="1471" w:author="Vojtěch Bžatek" w:date="2024-05-22T05:16:00Z" w16du:dateUtc="2024-05-22T03:16:00Z">
          <w:pPr>
            <w:jc w:val="both"/>
          </w:pPr>
        </w:pPrChange>
      </w:pPr>
      <w:r w:rsidRPr="005A786A">
        <w:rPr>
          <w:sz w:val="22"/>
          <w:szCs w:val="22"/>
          <w:lang w:eastAsia="cs-CZ"/>
        </w:rPr>
        <w:t>Možností rozvoje této práce je spousta. Jako poslední, z mého pohledu důležitou</w:t>
      </w:r>
      <w:r w:rsidR="005A786A" w:rsidRPr="005A786A">
        <w:rPr>
          <w:sz w:val="22"/>
          <w:szCs w:val="22"/>
          <w:lang w:eastAsia="cs-CZ"/>
        </w:rPr>
        <w:t>,</w:t>
      </w:r>
      <w:r w:rsidRPr="005A786A">
        <w:rPr>
          <w:sz w:val="22"/>
          <w:szCs w:val="22"/>
          <w:lang w:eastAsia="cs-CZ"/>
        </w:rPr>
        <w:t xml:space="preserve"> uvedu otestování schopností </w:t>
      </w:r>
      <w:proofErr w:type="spellStart"/>
      <w:r w:rsidRPr="005A786A">
        <w:rPr>
          <w:sz w:val="22"/>
          <w:szCs w:val="22"/>
          <w:lang w:eastAsia="cs-CZ"/>
        </w:rPr>
        <w:t>blockchainové</w:t>
      </w:r>
      <w:proofErr w:type="spellEnd"/>
      <w:r w:rsidRPr="005A786A">
        <w:rPr>
          <w:sz w:val="22"/>
          <w:szCs w:val="22"/>
          <w:lang w:eastAsia="cs-CZ"/>
        </w:rPr>
        <w:t xml:space="preserve"> sítě. V rámci testů jsem do </w:t>
      </w:r>
      <w:proofErr w:type="spellStart"/>
      <w:r w:rsidRPr="005A786A">
        <w:rPr>
          <w:sz w:val="22"/>
          <w:szCs w:val="22"/>
          <w:lang w:eastAsia="cs-CZ"/>
        </w:rPr>
        <w:t>postkvantové</w:t>
      </w:r>
      <w:proofErr w:type="spellEnd"/>
      <w:r w:rsidRPr="005A786A">
        <w:rPr>
          <w:sz w:val="22"/>
          <w:szCs w:val="22"/>
          <w:lang w:eastAsia="cs-CZ"/>
        </w:rPr>
        <w:t xml:space="preserve"> </w:t>
      </w:r>
      <w:proofErr w:type="spellStart"/>
      <w:r w:rsidRPr="005A786A">
        <w:rPr>
          <w:sz w:val="22"/>
          <w:szCs w:val="22"/>
          <w:lang w:eastAsia="cs-CZ"/>
        </w:rPr>
        <w:t>blockchainové</w:t>
      </w:r>
      <w:proofErr w:type="spellEnd"/>
      <w:r w:rsidRPr="005A786A">
        <w:rPr>
          <w:sz w:val="22"/>
          <w:szCs w:val="22"/>
          <w:lang w:eastAsia="cs-CZ"/>
        </w:rPr>
        <w:t xml:space="preserve"> sítě odesílal každou vteřinu novou zprávu. Síť se skládala ze tří uzlů, CA a jednoho klienta. Síť fungovala bez jakýkoliv problémů. Protože </w:t>
      </w:r>
      <w:proofErr w:type="spellStart"/>
      <w:r w:rsidR="005A786A" w:rsidRPr="005A786A">
        <w:rPr>
          <w:sz w:val="22"/>
          <w:szCs w:val="22"/>
          <w:lang w:eastAsia="cs-CZ"/>
        </w:rPr>
        <w:t>postkvantová</w:t>
      </w:r>
      <w:proofErr w:type="spellEnd"/>
      <w:r w:rsidR="005A786A" w:rsidRPr="005A786A">
        <w:rPr>
          <w:sz w:val="22"/>
          <w:szCs w:val="22"/>
          <w:lang w:eastAsia="cs-CZ"/>
        </w:rPr>
        <w:t xml:space="preserve"> </w:t>
      </w:r>
      <w:proofErr w:type="spellStart"/>
      <w:r w:rsidR="005A786A" w:rsidRPr="005A786A">
        <w:rPr>
          <w:sz w:val="22"/>
          <w:szCs w:val="22"/>
          <w:lang w:eastAsia="cs-CZ"/>
        </w:rPr>
        <w:t>blockchainová</w:t>
      </w:r>
      <w:proofErr w:type="spellEnd"/>
      <w:r w:rsidR="005A786A" w:rsidRPr="005A786A">
        <w:rPr>
          <w:sz w:val="22"/>
          <w:szCs w:val="22"/>
          <w:lang w:eastAsia="cs-CZ"/>
        </w:rPr>
        <w:t xml:space="preserve"> </w:t>
      </w:r>
      <w:r w:rsidRPr="005A786A">
        <w:rPr>
          <w:sz w:val="22"/>
          <w:szCs w:val="22"/>
          <w:lang w:eastAsia="cs-CZ"/>
        </w:rPr>
        <w:t xml:space="preserve">síť běžela v rámci jednoho počítače, nepovažoval jsem za vypovídající provést úplnou zátěžovou zkoušku. Její výsledky by nebyly vypovídající, protože by nezohledňovala </w:t>
      </w:r>
      <w:r w:rsidR="005A786A" w:rsidRPr="005A786A">
        <w:rPr>
          <w:sz w:val="22"/>
          <w:szCs w:val="22"/>
          <w:lang w:eastAsia="cs-CZ"/>
        </w:rPr>
        <w:t xml:space="preserve">zpoždění způsobené síťovým provozem. Určitě považuji za zajímavé spustit uzly na více lokalitách a ověřit, kolik zpráv dokážou bez kolizí zpracovat. </w:t>
      </w:r>
    </w:p>
    <w:p w14:paraId="0AF28D76" w14:textId="2C5A08DB" w:rsidR="00FB09B2" w:rsidRDefault="00FB09B2" w:rsidP="00FB09B2">
      <w:pPr>
        <w:pStyle w:val="Nadpis2"/>
        <w:rPr>
          <w:ins w:id="1472" w:author="Administrator" w:date="2024-04-29T14:30:00Z"/>
        </w:rPr>
      </w:pPr>
      <w:bookmarkStart w:id="1473" w:name="_Toc167245521"/>
      <w:ins w:id="1474" w:author="Administrator" w:date="2024-04-29T14:30:00Z">
        <w:r>
          <w:t>Systémová integrace</w:t>
        </w:r>
        <w:bookmarkEnd w:id="1473"/>
      </w:ins>
    </w:p>
    <w:p w14:paraId="6CF72C72" w14:textId="6A747152" w:rsidR="00FB09B2" w:rsidRDefault="00FB09B2" w:rsidP="005A786A">
      <w:pPr>
        <w:jc w:val="both"/>
        <w:rPr>
          <w:sz w:val="22"/>
          <w:szCs w:val="22"/>
          <w:lang w:eastAsia="cs-CZ"/>
        </w:rPr>
      </w:pPr>
      <w:ins w:id="1475" w:author="Administrator" w:date="2024-04-29T14:30:00Z">
        <w:r>
          <w:rPr>
            <w:sz w:val="22"/>
            <w:szCs w:val="22"/>
            <w:lang w:eastAsia="cs-CZ"/>
          </w:rPr>
          <w:t>Vytvořit prvky tak, aby jejich zapojení do cloudových syst</w:t>
        </w:r>
      </w:ins>
      <w:ins w:id="1476" w:author="Administrator" w:date="2024-04-29T14:31:00Z">
        <w:r>
          <w:rPr>
            <w:sz w:val="22"/>
            <w:szCs w:val="22"/>
            <w:lang w:eastAsia="cs-CZ"/>
          </w:rPr>
          <w:t xml:space="preserve">émů bylo triviální. </w:t>
        </w:r>
        <w:proofErr w:type="spellStart"/>
        <w:r>
          <w:rPr>
            <w:sz w:val="22"/>
            <w:szCs w:val="22"/>
            <w:lang w:eastAsia="cs-CZ"/>
          </w:rPr>
          <w:t>Docker-</w:t>
        </w:r>
        <w:proofErr w:type="gramStart"/>
        <w:r>
          <w:rPr>
            <w:sz w:val="22"/>
            <w:szCs w:val="22"/>
            <w:lang w:eastAsia="cs-CZ"/>
          </w:rPr>
          <w:t>compose.yaml</w:t>
        </w:r>
        <w:proofErr w:type="spellEnd"/>
        <w:proofErr w:type="gramEnd"/>
        <w:r>
          <w:rPr>
            <w:sz w:val="22"/>
            <w:szCs w:val="22"/>
            <w:lang w:eastAsia="cs-CZ"/>
          </w:rPr>
          <w:t xml:space="preserve">, </w:t>
        </w:r>
        <w:proofErr w:type="spellStart"/>
        <w:r>
          <w:rPr>
            <w:sz w:val="22"/>
            <w:szCs w:val="22"/>
            <w:lang w:eastAsia="cs-CZ"/>
          </w:rPr>
          <w:t>helm</w:t>
        </w:r>
        <w:proofErr w:type="spellEnd"/>
        <w:r>
          <w:rPr>
            <w:sz w:val="22"/>
            <w:szCs w:val="22"/>
            <w:lang w:eastAsia="cs-CZ"/>
          </w:rPr>
          <w:t xml:space="preserve"> </w:t>
        </w:r>
        <w:proofErr w:type="spellStart"/>
        <w:r>
          <w:rPr>
            <w:sz w:val="22"/>
            <w:szCs w:val="22"/>
            <w:lang w:eastAsia="cs-CZ"/>
          </w:rPr>
          <w:t>charts</w:t>
        </w:r>
        <w:proofErr w:type="spellEnd"/>
        <w:r>
          <w:rPr>
            <w:sz w:val="22"/>
            <w:szCs w:val="22"/>
            <w:lang w:eastAsia="cs-CZ"/>
          </w:rPr>
          <w:t>….</w:t>
        </w:r>
      </w:ins>
    </w:p>
    <w:p w14:paraId="305AA19A" w14:textId="537913A1" w:rsidR="006B2CC0" w:rsidRDefault="006B2CC0">
      <w:pPr>
        <w:spacing w:before="0" w:after="0" w:line="240" w:lineRule="auto"/>
        <w:rPr>
          <w:sz w:val="22"/>
          <w:szCs w:val="22"/>
          <w:lang w:eastAsia="cs-CZ"/>
        </w:rPr>
      </w:pPr>
      <w:r>
        <w:rPr>
          <w:sz w:val="22"/>
          <w:szCs w:val="22"/>
          <w:lang w:eastAsia="cs-CZ"/>
        </w:rPr>
        <w:br w:type="page"/>
      </w:r>
    </w:p>
    <w:p w14:paraId="4779F09F" w14:textId="32D1D93C" w:rsidR="003E75F1" w:rsidRPr="00B9078F" w:rsidRDefault="003E75F1" w:rsidP="000F2752">
      <w:pPr>
        <w:pStyle w:val="Nadpis1"/>
        <w:numPr>
          <w:ilvl w:val="0"/>
          <w:numId w:val="0"/>
        </w:numPr>
        <w:spacing w:after="120"/>
        <w:ind w:left="432" w:hanging="432"/>
      </w:pPr>
      <w:bookmarkStart w:id="1477" w:name="_Toc175620018"/>
      <w:bookmarkStart w:id="1478" w:name="_Toc175704447"/>
      <w:bookmarkStart w:id="1479" w:name="_Toc176513330"/>
      <w:bookmarkStart w:id="1480" w:name="_Toc162785144"/>
      <w:bookmarkStart w:id="1481" w:name="_Toc167245522"/>
      <w:bookmarkEnd w:id="2"/>
      <w:bookmarkEnd w:id="3"/>
      <w:bookmarkEnd w:id="4"/>
      <w:bookmarkEnd w:id="5"/>
      <w:bookmarkEnd w:id="6"/>
      <w:r w:rsidRPr="00B9078F">
        <w:lastRenderedPageBreak/>
        <w:t>ZÁVĚR</w:t>
      </w:r>
      <w:bookmarkEnd w:id="1477"/>
      <w:bookmarkEnd w:id="1478"/>
      <w:bookmarkEnd w:id="1479"/>
      <w:bookmarkEnd w:id="1480"/>
      <w:bookmarkEnd w:id="1481"/>
    </w:p>
    <w:p w14:paraId="1EE6E50D" w14:textId="263D3DFE" w:rsidR="00677DE8" w:rsidRPr="00665B8B" w:rsidRDefault="003707DA">
      <w:pPr>
        <w:spacing w:after="120"/>
        <w:ind w:firstLine="397"/>
        <w:jc w:val="both"/>
        <w:rPr>
          <w:rFonts w:eastAsia="Times New Roman"/>
          <w:sz w:val="22"/>
          <w:szCs w:val="22"/>
          <w:lang w:eastAsia="cs-CZ"/>
        </w:rPr>
        <w:pPrChange w:id="1482" w:author="Vojtěch Bžatek" w:date="2024-05-22T05:16:00Z" w16du:dateUtc="2024-05-22T03:16:00Z">
          <w:pPr>
            <w:spacing w:after="120"/>
            <w:ind w:firstLine="708"/>
            <w:jc w:val="both"/>
          </w:pPr>
        </w:pPrChange>
      </w:pPr>
      <w:r w:rsidRPr="00ED5B10">
        <w:rPr>
          <w:rFonts w:eastAsia="Times New Roman"/>
          <w:sz w:val="22"/>
          <w:szCs w:val="22"/>
          <w:lang w:eastAsia="cs-CZ"/>
        </w:rPr>
        <w:t>V této diplomov</w:t>
      </w:r>
      <w:r w:rsidR="001F4348">
        <w:rPr>
          <w:rFonts w:eastAsia="Times New Roman"/>
          <w:sz w:val="22"/>
          <w:szCs w:val="22"/>
          <w:lang w:eastAsia="cs-CZ"/>
        </w:rPr>
        <w:t>é</w:t>
      </w:r>
      <w:r w:rsidRPr="00ED5B10">
        <w:rPr>
          <w:rFonts w:eastAsia="Times New Roman"/>
          <w:sz w:val="22"/>
          <w:szCs w:val="22"/>
          <w:lang w:eastAsia="cs-CZ"/>
        </w:rPr>
        <w:t xml:space="preserve"> práci jsem popisoval</w:t>
      </w:r>
      <w:r w:rsidR="00DC7ED6" w:rsidRPr="00ED5B10">
        <w:rPr>
          <w:rFonts w:eastAsia="Times New Roman"/>
          <w:sz w:val="22"/>
          <w:szCs w:val="22"/>
          <w:lang w:eastAsia="cs-CZ"/>
        </w:rPr>
        <w:t>,</w:t>
      </w:r>
      <w:r w:rsidRPr="00ED5B10">
        <w:rPr>
          <w:rFonts w:eastAsia="Times New Roman"/>
          <w:sz w:val="22"/>
          <w:szCs w:val="22"/>
          <w:lang w:eastAsia="cs-CZ"/>
        </w:rPr>
        <w:t xml:space="preserve"> jakým způsobem mohou být implementovány moderní bezpečnostní mechanismy pro ochranu dat v informačních systémech. V kapitole 2 jsem popsal význam </w:t>
      </w:r>
      <w:proofErr w:type="spellStart"/>
      <w:r w:rsidRPr="00ED5B10">
        <w:rPr>
          <w:rFonts w:eastAsia="Times New Roman"/>
          <w:sz w:val="22"/>
          <w:szCs w:val="22"/>
          <w:lang w:eastAsia="cs-CZ"/>
        </w:rPr>
        <w:t>postkvantových</w:t>
      </w:r>
      <w:proofErr w:type="spellEnd"/>
      <w:r w:rsidRPr="00ED5B10">
        <w:rPr>
          <w:rFonts w:eastAsia="Times New Roman"/>
          <w:sz w:val="22"/>
          <w:szCs w:val="22"/>
          <w:lang w:eastAsia="cs-CZ"/>
        </w:rPr>
        <w:t xml:space="preserve"> kryptografických algoritmů pro zajištění odolnosti komunikaci proti nadcházejícím kvantovým počítačům. V kapitole </w:t>
      </w:r>
      <w:r w:rsidR="00D015A0">
        <w:rPr>
          <w:rFonts w:eastAsia="Times New Roman"/>
          <w:sz w:val="22"/>
          <w:szCs w:val="22"/>
          <w:lang w:eastAsia="cs-CZ"/>
        </w:rPr>
        <w:t>3</w:t>
      </w:r>
      <w:r w:rsidRPr="00ED5B10">
        <w:rPr>
          <w:rFonts w:eastAsia="Times New Roman"/>
          <w:sz w:val="22"/>
          <w:szCs w:val="22"/>
          <w:lang w:eastAsia="cs-CZ"/>
        </w:rPr>
        <w:t xml:space="preserve"> jsem uvedl seznam zavedených </w:t>
      </w:r>
      <w:proofErr w:type="spellStart"/>
      <w:r w:rsidRPr="00ED5B10">
        <w:rPr>
          <w:rFonts w:eastAsia="Times New Roman"/>
          <w:sz w:val="22"/>
          <w:szCs w:val="22"/>
          <w:lang w:eastAsia="cs-CZ"/>
        </w:rPr>
        <w:t>postkvantových</w:t>
      </w:r>
      <w:proofErr w:type="spellEnd"/>
      <w:r w:rsidRPr="00ED5B10">
        <w:rPr>
          <w:rFonts w:eastAsia="Times New Roman"/>
          <w:sz w:val="22"/>
          <w:szCs w:val="22"/>
          <w:lang w:eastAsia="cs-CZ"/>
        </w:rPr>
        <w:t xml:space="preserve"> algoritmů včetně jejich implementací v jazyce Python</w:t>
      </w:r>
      <w:r w:rsidR="00D015A0">
        <w:rPr>
          <w:rFonts w:eastAsia="Times New Roman"/>
          <w:sz w:val="22"/>
          <w:szCs w:val="22"/>
          <w:lang w:eastAsia="cs-CZ"/>
        </w:rPr>
        <w:t xml:space="preserve"> a</w:t>
      </w:r>
      <w:r w:rsidRPr="00ED5B10">
        <w:rPr>
          <w:rFonts w:eastAsia="Times New Roman"/>
          <w:sz w:val="22"/>
          <w:szCs w:val="22"/>
          <w:lang w:eastAsia="cs-CZ"/>
        </w:rPr>
        <w:t xml:space="preserve"> </w:t>
      </w:r>
      <w:r w:rsidR="00D015A0">
        <w:rPr>
          <w:rFonts w:eastAsia="Times New Roman"/>
          <w:sz w:val="22"/>
          <w:szCs w:val="22"/>
          <w:lang w:eastAsia="cs-CZ"/>
        </w:rPr>
        <w:t>t</w:t>
      </w:r>
      <w:r w:rsidRPr="00ED5B10">
        <w:rPr>
          <w:rFonts w:eastAsia="Times New Roman"/>
          <w:sz w:val="22"/>
          <w:szCs w:val="22"/>
          <w:lang w:eastAsia="cs-CZ"/>
        </w:rPr>
        <w:t>yto nabyté znalosti jsem rozšířil o praktické využití v </w:t>
      </w:r>
      <w:proofErr w:type="spellStart"/>
      <w:r w:rsidRPr="00ED5B10">
        <w:rPr>
          <w:rFonts w:eastAsia="Times New Roman"/>
          <w:sz w:val="22"/>
          <w:szCs w:val="22"/>
          <w:lang w:eastAsia="cs-CZ"/>
        </w:rPr>
        <w:t>mikroslužbě</w:t>
      </w:r>
      <w:proofErr w:type="spellEnd"/>
      <w:r w:rsidRPr="00ED5B10">
        <w:rPr>
          <w:rFonts w:eastAsia="Times New Roman"/>
          <w:sz w:val="22"/>
          <w:szCs w:val="22"/>
          <w:lang w:eastAsia="cs-CZ"/>
        </w:rPr>
        <w:t>, která zabezpečuje kvantově odolnou komunikaci</w:t>
      </w:r>
      <w:r w:rsidR="00997B52" w:rsidRPr="00ED5B10">
        <w:rPr>
          <w:rFonts w:eastAsia="Times New Roman"/>
          <w:sz w:val="22"/>
          <w:szCs w:val="22"/>
          <w:lang w:eastAsia="cs-CZ"/>
        </w:rPr>
        <w:t xml:space="preserve">. Její podrobný popis včetně postupu k použití. Ve své diplomové práci jsem se také věnoval metodě ochraně dat před nežádoucími změnami. Uvedl jsem technologii </w:t>
      </w:r>
      <w:proofErr w:type="spellStart"/>
      <w:r w:rsidR="00997B52" w:rsidRPr="00ED5B10">
        <w:rPr>
          <w:rFonts w:eastAsia="Times New Roman"/>
          <w:sz w:val="22"/>
          <w:szCs w:val="22"/>
          <w:lang w:eastAsia="cs-CZ"/>
        </w:rPr>
        <w:t>blockchainových</w:t>
      </w:r>
      <w:proofErr w:type="spellEnd"/>
      <w:r w:rsidR="00997B52" w:rsidRPr="00ED5B10">
        <w:rPr>
          <w:rFonts w:eastAsia="Times New Roman"/>
          <w:sz w:val="22"/>
          <w:szCs w:val="22"/>
          <w:lang w:eastAsia="cs-CZ"/>
        </w:rPr>
        <w:t xml:space="preserve"> sítí jako možné řešení, kterou jsem v kapitole 5 popsal včetně jejích nezbytných součástí</w:t>
      </w:r>
      <w:r w:rsidR="002B1E05" w:rsidRPr="00ED5B10">
        <w:rPr>
          <w:rFonts w:eastAsia="Times New Roman"/>
          <w:sz w:val="22"/>
          <w:szCs w:val="22"/>
          <w:lang w:eastAsia="cs-CZ"/>
        </w:rPr>
        <w:t xml:space="preserve"> a </w:t>
      </w:r>
      <w:r w:rsidR="00997B52" w:rsidRPr="00ED5B10">
        <w:rPr>
          <w:rFonts w:eastAsia="Times New Roman"/>
          <w:sz w:val="22"/>
          <w:szCs w:val="22"/>
          <w:lang w:eastAsia="cs-CZ"/>
        </w:rPr>
        <w:t xml:space="preserve">funkcionalit. Vyvinul jsem vlastní </w:t>
      </w:r>
      <w:proofErr w:type="spellStart"/>
      <w:r w:rsidR="00997B52" w:rsidRPr="00ED5B10">
        <w:rPr>
          <w:rFonts w:eastAsia="Times New Roman"/>
          <w:sz w:val="22"/>
          <w:szCs w:val="22"/>
          <w:lang w:eastAsia="cs-CZ"/>
        </w:rPr>
        <w:t>blockchaino</w:t>
      </w:r>
      <w:ins w:id="1483" w:author="Administrator" w:date="2024-04-29T14:31:00Z">
        <w:r w:rsidR="00FB09B2">
          <w:rPr>
            <w:rFonts w:eastAsia="Times New Roman"/>
            <w:sz w:val="22"/>
            <w:szCs w:val="22"/>
            <w:lang w:eastAsia="cs-CZ"/>
          </w:rPr>
          <w:t>v</w:t>
        </w:r>
      </w:ins>
      <w:r w:rsidR="00997B52" w:rsidRPr="00ED5B10">
        <w:rPr>
          <w:rFonts w:eastAsia="Times New Roman"/>
          <w:sz w:val="22"/>
          <w:szCs w:val="22"/>
          <w:lang w:eastAsia="cs-CZ"/>
        </w:rPr>
        <w:t>ou</w:t>
      </w:r>
      <w:proofErr w:type="spellEnd"/>
      <w:r w:rsidR="00997B52" w:rsidRPr="00ED5B10">
        <w:rPr>
          <w:rFonts w:eastAsia="Times New Roman"/>
          <w:sz w:val="22"/>
          <w:szCs w:val="22"/>
          <w:lang w:eastAsia="cs-CZ"/>
        </w:rPr>
        <w:t xml:space="preserve"> síť pro uchování logových záznamů z koncových zařízení. Dokumentaci k mé vlastní </w:t>
      </w:r>
      <w:proofErr w:type="spellStart"/>
      <w:r w:rsidR="00997B52" w:rsidRPr="00ED5B10">
        <w:rPr>
          <w:rFonts w:eastAsia="Times New Roman"/>
          <w:sz w:val="22"/>
          <w:szCs w:val="22"/>
          <w:lang w:eastAsia="cs-CZ"/>
        </w:rPr>
        <w:t>blockchainové</w:t>
      </w:r>
      <w:proofErr w:type="spellEnd"/>
      <w:r w:rsidR="00997B52" w:rsidRPr="00ED5B10">
        <w:rPr>
          <w:rFonts w:eastAsia="Times New Roman"/>
          <w:sz w:val="22"/>
          <w:szCs w:val="22"/>
          <w:lang w:eastAsia="cs-CZ"/>
        </w:rPr>
        <w:t xml:space="preserve"> sítě uvádím v kapitole 6. Na závěr této práce jsem sjednotil obě předešlé </w:t>
      </w:r>
      <w:proofErr w:type="spellStart"/>
      <w:r w:rsidR="00997B52" w:rsidRPr="00ED5B10">
        <w:rPr>
          <w:rFonts w:eastAsia="Times New Roman"/>
          <w:sz w:val="22"/>
          <w:szCs w:val="22"/>
          <w:lang w:eastAsia="cs-CZ"/>
        </w:rPr>
        <w:t>mikroslužby</w:t>
      </w:r>
      <w:proofErr w:type="spellEnd"/>
      <w:r w:rsidR="00997B52" w:rsidRPr="00ED5B10">
        <w:rPr>
          <w:rFonts w:eastAsia="Times New Roman"/>
          <w:sz w:val="22"/>
          <w:szCs w:val="22"/>
          <w:lang w:eastAsia="cs-CZ"/>
        </w:rPr>
        <w:t xml:space="preserve"> do jednoho celistvého řešení. Všechn</w:t>
      </w:r>
      <w:ins w:id="1484" w:author="Administrator" w:date="2024-04-29T14:32:00Z">
        <w:r w:rsidR="00FB09B2">
          <w:rPr>
            <w:rFonts w:eastAsia="Times New Roman"/>
            <w:sz w:val="22"/>
            <w:szCs w:val="22"/>
            <w:lang w:eastAsia="cs-CZ"/>
          </w:rPr>
          <w:t>y cíle uvedené v</w:t>
        </w:r>
      </w:ins>
      <w:del w:id="1485" w:author="Administrator" w:date="2024-04-29T14:32:00Z">
        <w:r w:rsidR="00997B52" w:rsidRPr="00ED5B10" w:rsidDel="00FB09B2">
          <w:rPr>
            <w:rFonts w:eastAsia="Times New Roman"/>
            <w:sz w:val="22"/>
            <w:szCs w:val="22"/>
            <w:lang w:eastAsia="cs-CZ"/>
          </w:rPr>
          <w:delText>a</w:delText>
        </w:r>
      </w:del>
      <w:r w:rsidR="00997B52" w:rsidRPr="00ED5B10">
        <w:rPr>
          <w:rFonts w:eastAsia="Times New Roman"/>
          <w:sz w:val="22"/>
          <w:szCs w:val="22"/>
          <w:lang w:eastAsia="cs-CZ"/>
        </w:rPr>
        <w:t xml:space="preserve"> zadání mé diplomové práce jsem splnil.</w:t>
      </w:r>
    </w:p>
    <w:p w14:paraId="1AEDD8B3" w14:textId="77777777" w:rsidR="003E75F1" w:rsidRPr="00B9078F" w:rsidRDefault="00516BC6" w:rsidP="00797236">
      <w:r w:rsidRPr="00B9078F">
        <w:br w:type="page"/>
      </w:r>
    </w:p>
    <w:p w14:paraId="319F0E9D" w14:textId="66700CA3" w:rsidR="00516BC6" w:rsidRDefault="0094745C" w:rsidP="00797236">
      <w:pPr>
        <w:pStyle w:val="Nadpis1"/>
        <w:numPr>
          <w:ilvl w:val="0"/>
          <w:numId w:val="0"/>
        </w:numPr>
        <w:ind w:left="432" w:hanging="432"/>
      </w:pPr>
      <w:bookmarkStart w:id="1486" w:name="_Toc162785145"/>
      <w:bookmarkStart w:id="1487" w:name="_Toc167245523"/>
      <w:bookmarkStart w:id="1488" w:name="_Hlk165191883"/>
      <w:r w:rsidRPr="00B9078F">
        <w:lastRenderedPageBreak/>
        <w:t>SEZNAM POUŽITÉ LITERATURY</w:t>
      </w:r>
      <w:bookmarkEnd w:id="1486"/>
      <w:bookmarkEnd w:id="1487"/>
    </w:p>
    <w:p w14:paraId="3E0070BB" w14:textId="7D9C3627" w:rsidR="00B9078F" w:rsidRPr="00702732" w:rsidDel="004461EE" w:rsidRDefault="00B9078F">
      <w:pPr>
        <w:spacing w:line="480" w:lineRule="auto"/>
        <w:rPr>
          <w:del w:id="1489" w:author="Vojtěch Bžatek" w:date="2024-05-22T05:20:00Z" w16du:dateUtc="2024-05-22T03:20:00Z"/>
          <w:b/>
          <w:sz w:val="22"/>
          <w:szCs w:val="22"/>
          <w:rPrChange w:id="1490" w:author="Vojtěch Bžatek" w:date="2024-05-22T05:48:00Z" w16du:dateUtc="2024-05-22T03:48:00Z">
            <w:rPr>
              <w:del w:id="1491" w:author="Vojtěch Bžatek" w:date="2024-05-22T05:20:00Z" w16du:dateUtc="2024-05-22T03:20:00Z"/>
              <w:b/>
            </w:rPr>
          </w:rPrChange>
        </w:rPr>
      </w:pPr>
      <w:del w:id="1492" w:author="Vojtěch Bžatek" w:date="2024-05-22T05:20:00Z" w16du:dateUtc="2024-05-22T03:20:00Z">
        <w:r w:rsidRPr="00702732" w:rsidDel="004461EE">
          <w:rPr>
            <w:b/>
            <w:sz w:val="22"/>
            <w:szCs w:val="22"/>
            <w:rPrChange w:id="1493" w:author="Vojtěch Bžatek" w:date="2024-05-22T05:48:00Z" w16du:dateUtc="2024-05-22T03:48:00Z">
              <w:rPr>
                <w:b/>
              </w:rPr>
            </w:rPrChange>
          </w:rPr>
          <w:delText>MONOGRAFIE</w:delText>
        </w:r>
      </w:del>
    </w:p>
    <w:p w14:paraId="321FF2DC" w14:textId="7618C0A2" w:rsidR="00E74607" w:rsidRPr="00702732" w:rsidRDefault="00330ABC">
      <w:pPr>
        <w:pStyle w:val="literaturatext"/>
        <w:jc w:val="left"/>
        <w:rPr>
          <w:sz w:val="22"/>
          <w:szCs w:val="22"/>
          <w:rPrChange w:id="1494" w:author="Vojtěch Bžatek" w:date="2024-05-22T05:48:00Z" w16du:dateUtc="2024-05-22T03:48:00Z">
            <w:rPr/>
          </w:rPrChange>
        </w:rPr>
        <w:pPrChange w:id="1495" w:author="Vojtěch Bžatek" w:date="2024-05-22T05:48:00Z" w16du:dateUtc="2024-05-22T03:48:00Z">
          <w:pPr>
            <w:pStyle w:val="literaturatext"/>
          </w:pPr>
        </w:pPrChange>
      </w:pPr>
      <w:bookmarkStart w:id="1496" w:name="_Hlk167269353"/>
      <w:del w:id="1497" w:author="Vojtěch Bžatek" w:date="2024-05-22T05:36:00Z" w16du:dateUtc="2024-05-22T03:36:00Z">
        <w:r w:rsidRPr="00702732" w:rsidDel="00E74607">
          <w:rPr>
            <w:color w:val="FF0000"/>
            <w:sz w:val="22"/>
            <w:szCs w:val="22"/>
          </w:rPr>
          <w:delText xml:space="preserve">[h1] </w:delText>
        </w:r>
        <w:r w:rsidR="001710F4" w:rsidRPr="00702732" w:rsidDel="00E74607">
          <w:rPr>
            <w:sz w:val="22"/>
            <w:szCs w:val="22"/>
            <w:shd w:val="clear" w:color="auto" w:fill="FCFCFC"/>
            <w:rPrChange w:id="1498" w:author="Vojtěch Bžatek" w:date="2024-05-22T05:48:00Z" w16du:dateUtc="2024-05-22T03:48:00Z">
              <w:rPr>
                <w:shd w:val="clear" w:color="auto" w:fill="FCFCFC"/>
              </w:rPr>
            </w:rPrChange>
          </w:rPr>
          <w:delText xml:space="preserve">Kaplan, M., Leurent, G., Leverrier, A.,  Naya-Plasencia, M. (2016). Breaking Symmetric Cryptosystems Using Quantum Period Finding. In: Robshaw, M., Katz, J. (eds) Advances in Cryptology – CRYPTO 2016. CRYPTO 2016. Lecture Notes in Computer Science(), vol 9815. Springer, Berlin, Heidelberg. </w:delText>
        </w:r>
      </w:del>
      <w:moveFromRangeStart w:id="1499" w:author="Vojtěch Bžatek" w:date="2024-05-22T05:34:00Z" w:name="move167248511"/>
      <w:moveFrom w:id="1500" w:author="Vojtěch Bžatek" w:date="2024-05-22T05:34:00Z" w16du:dateUtc="2024-05-22T03:34:00Z">
        <w:del w:id="1501" w:author="Vojtěch Bžatek" w:date="2024-05-22T05:36:00Z" w16du:dateUtc="2024-05-22T03:36:00Z">
          <w:r w:rsidR="00962385" w:rsidRPr="00702732" w:rsidDel="00E74607">
            <w:rPr>
              <w:sz w:val="22"/>
              <w:szCs w:val="22"/>
              <w:rPrChange w:id="1502" w:author="Vojtěch Bžatek" w:date="2024-05-22T05:48:00Z" w16du:dateUtc="2024-05-22T03:48:00Z">
                <w:rPr/>
              </w:rPrChange>
            </w:rPr>
            <w:fldChar w:fldCharType="begin"/>
          </w:r>
          <w:r w:rsidR="00962385" w:rsidRPr="00702732" w:rsidDel="00E74607">
            <w:rPr>
              <w:sz w:val="22"/>
              <w:szCs w:val="22"/>
              <w:rPrChange w:id="1503" w:author="Vojtěch Bžatek" w:date="2024-05-22T05:48:00Z" w16du:dateUtc="2024-05-22T03:48:00Z">
                <w:rPr/>
              </w:rPrChange>
            </w:rPr>
            <w:delInstrText>HYPERLINK "https://doi.org/10.1007/978-3-662-53008-5_8"</w:delInstrText>
          </w:r>
        </w:del>
      </w:moveFrom>
      <w:del w:id="1504" w:author="Vojtěch Bžatek" w:date="2024-05-22T05:34:00Z" w16du:dateUtc="2024-05-22T03:34:00Z">
        <w:r w:rsidR="00962385" w:rsidRPr="00B12BF5" w:rsidDel="00E74607">
          <w:rPr>
            <w:sz w:val="22"/>
            <w:szCs w:val="22"/>
          </w:rPr>
        </w:r>
      </w:del>
      <w:moveFrom w:id="1505" w:author="Vojtěch Bžatek" w:date="2024-05-22T05:34:00Z" w16du:dateUtc="2024-05-22T03:34:00Z">
        <w:del w:id="1506" w:author="Vojtěch Bžatek" w:date="2024-05-22T05:36:00Z" w16du:dateUtc="2024-05-22T03:36:00Z">
          <w:r w:rsidR="00962385" w:rsidRPr="00702732" w:rsidDel="00E74607">
            <w:rPr>
              <w:sz w:val="22"/>
              <w:szCs w:val="22"/>
              <w:rPrChange w:id="1507" w:author="Vojtěch Bžatek" w:date="2024-05-22T05:48:00Z" w16du:dateUtc="2024-05-22T03:48:00Z">
                <w:rPr>
                  <w:rStyle w:val="Hypertextovodkaz"/>
                  <w:shd w:val="clear" w:color="auto" w:fill="FCFCFC"/>
                </w:rPr>
              </w:rPrChange>
            </w:rPr>
            <w:fldChar w:fldCharType="separate"/>
          </w:r>
          <w:r w:rsidR="001710F4" w:rsidRPr="00702732" w:rsidDel="00E74607">
            <w:rPr>
              <w:rStyle w:val="Hypertextovodkaz"/>
              <w:sz w:val="22"/>
              <w:szCs w:val="22"/>
              <w:shd w:val="clear" w:color="auto" w:fill="FCFCFC"/>
              <w:rPrChange w:id="1508" w:author="Vojtěch Bžatek" w:date="2024-05-22T05:48:00Z" w16du:dateUtc="2024-05-22T03:48:00Z">
                <w:rPr>
                  <w:rStyle w:val="Hypertextovodkaz"/>
                  <w:shd w:val="clear" w:color="auto" w:fill="FCFCFC"/>
                </w:rPr>
              </w:rPrChange>
            </w:rPr>
            <w:delText>https://doi.org/10.1007/978-3-662-53008-5_8</w:delText>
          </w:r>
          <w:r w:rsidR="00962385" w:rsidRPr="00702732" w:rsidDel="00E74607">
            <w:rPr>
              <w:rStyle w:val="Hypertextovodkaz"/>
              <w:sz w:val="22"/>
              <w:szCs w:val="22"/>
              <w:shd w:val="clear" w:color="auto" w:fill="FCFCFC"/>
              <w:rPrChange w:id="1509" w:author="Vojtěch Bžatek" w:date="2024-05-22T05:48:00Z" w16du:dateUtc="2024-05-22T03:48:00Z">
                <w:rPr>
                  <w:rStyle w:val="Hypertextovodkaz"/>
                  <w:shd w:val="clear" w:color="auto" w:fill="FCFCFC"/>
                </w:rPr>
              </w:rPrChange>
            </w:rPr>
            <w:fldChar w:fldCharType="end"/>
          </w:r>
        </w:del>
      </w:moveFrom>
      <w:moveFromRangeEnd w:id="1499"/>
      <w:ins w:id="1510" w:author="Vojtěch Bžatek" w:date="2024-05-22T05:30:00Z" w16du:dateUtc="2024-05-22T03:30:00Z">
        <w:r w:rsidR="00E74607" w:rsidRPr="00702732">
          <w:rPr>
            <w:sz w:val="22"/>
            <w:szCs w:val="22"/>
            <w:rPrChange w:id="1511" w:author="Vojtěch Bžatek" w:date="2024-05-22T05:48:00Z" w16du:dateUtc="2024-05-22T03:48:00Z">
              <w:rPr/>
            </w:rPrChange>
          </w:rPr>
          <w:t>KAPLAN, M.</w:t>
        </w:r>
      </w:ins>
      <w:ins w:id="1512" w:author="Vojtěch Bžatek" w:date="2024-05-22T10:31:00Z" w16du:dateUtc="2024-05-22T08:31:00Z">
        <w:r w:rsidR="006A29FA" w:rsidRPr="00702732">
          <w:rPr>
            <w:sz w:val="22"/>
            <w:szCs w:val="22"/>
          </w:rPr>
          <w:t>;</w:t>
        </w:r>
      </w:ins>
      <w:ins w:id="1513" w:author="Vojtěch Bžatek" w:date="2024-05-22T05:30:00Z" w16du:dateUtc="2024-05-22T03:30:00Z">
        <w:r w:rsidR="00E74607" w:rsidRPr="00702732">
          <w:rPr>
            <w:sz w:val="22"/>
            <w:szCs w:val="22"/>
            <w:rPrChange w:id="1514" w:author="Vojtěch Bžatek" w:date="2024-05-22T05:48:00Z" w16du:dateUtc="2024-05-22T03:48:00Z">
              <w:rPr/>
            </w:rPrChange>
          </w:rPr>
          <w:t xml:space="preserve"> LEURENT, G.</w:t>
        </w:r>
      </w:ins>
      <w:ins w:id="1515" w:author="Vojtěch Bžatek" w:date="2024-05-22T10:31:00Z" w16du:dateUtc="2024-05-22T08:31:00Z">
        <w:r w:rsidR="006A29FA" w:rsidRPr="00702732">
          <w:rPr>
            <w:sz w:val="22"/>
            <w:szCs w:val="22"/>
          </w:rPr>
          <w:t>;</w:t>
        </w:r>
      </w:ins>
      <w:ins w:id="1516" w:author="Vojtěch Bžatek" w:date="2024-05-22T05:30:00Z" w16du:dateUtc="2024-05-22T03:30:00Z">
        <w:r w:rsidR="00E74607" w:rsidRPr="00702732">
          <w:rPr>
            <w:sz w:val="22"/>
            <w:szCs w:val="22"/>
            <w:rPrChange w:id="1517" w:author="Vojtěch Bžatek" w:date="2024-05-22T05:48:00Z" w16du:dateUtc="2024-05-22T03:48:00Z">
              <w:rPr/>
            </w:rPrChange>
          </w:rPr>
          <w:t xml:space="preserve"> LEVERRIER, A.</w:t>
        </w:r>
      </w:ins>
      <w:ins w:id="1518" w:author="Vojtěch Bžatek" w:date="2024-05-22T10:31:00Z" w16du:dateUtc="2024-05-22T08:31:00Z">
        <w:r w:rsidR="006A29FA" w:rsidRPr="00702732">
          <w:rPr>
            <w:sz w:val="22"/>
            <w:szCs w:val="22"/>
          </w:rPr>
          <w:t>;</w:t>
        </w:r>
      </w:ins>
      <w:ins w:id="1519" w:author="Vojtěch Bžatek" w:date="2024-05-22T05:30:00Z" w16du:dateUtc="2024-05-22T03:30:00Z">
        <w:r w:rsidR="00E74607" w:rsidRPr="00702732">
          <w:rPr>
            <w:sz w:val="22"/>
            <w:szCs w:val="22"/>
            <w:rPrChange w:id="1520" w:author="Vojtěch Bžatek" w:date="2024-05-22T05:48:00Z" w16du:dateUtc="2024-05-22T03:48:00Z">
              <w:rPr/>
            </w:rPrChange>
          </w:rPr>
          <w:t xml:space="preserve"> NAYA-PLA</w:t>
        </w:r>
      </w:ins>
      <w:ins w:id="1521" w:author="Vojtěch Bžatek" w:date="2024-05-22T05:31:00Z" w16du:dateUtc="2024-05-22T03:31:00Z">
        <w:r w:rsidR="00E74607" w:rsidRPr="00702732">
          <w:rPr>
            <w:sz w:val="22"/>
            <w:szCs w:val="22"/>
            <w:rPrChange w:id="1522" w:author="Vojtěch Bžatek" w:date="2024-05-22T05:48:00Z" w16du:dateUtc="2024-05-22T03:48:00Z">
              <w:rPr/>
            </w:rPrChange>
          </w:rPr>
          <w:t xml:space="preserve">SENCIA, M. </w:t>
        </w:r>
        <w:proofErr w:type="spellStart"/>
        <w:r w:rsidR="00E74607" w:rsidRPr="00702732">
          <w:rPr>
            <w:i/>
            <w:iCs/>
            <w:sz w:val="22"/>
            <w:szCs w:val="22"/>
            <w:shd w:val="clear" w:color="auto" w:fill="FCFCFC"/>
            <w:rPrChange w:id="1523" w:author="Vojtěch Bžatek" w:date="2024-05-22T05:48:00Z" w16du:dateUtc="2024-05-22T03:48:00Z">
              <w:rPr>
                <w:shd w:val="clear" w:color="auto" w:fill="FCFCFC"/>
              </w:rPr>
            </w:rPrChange>
          </w:rPr>
          <w:t>Breaking</w:t>
        </w:r>
        <w:proofErr w:type="spellEnd"/>
        <w:r w:rsidR="00E74607" w:rsidRPr="00702732">
          <w:rPr>
            <w:i/>
            <w:iCs/>
            <w:sz w:val="22"/>
            <w:szCs w:val="22"/>
            <w:shd w:val="clear" w:color="auto" w:fill="FCFCFC"/>
            <w:rPrChange w:id="1524" w:author="Vojtěch Bžatek" w:date="2024-05-22T05:48:00Z" w16du:dateUtc="2024-05-22T03:48:00Z">
              <w:rPr>
                <w:shd w:val="clear" w:color="auto" w:fill="FCFCFC"/>
              </w:rPr>
            </w:rPrChange>
          </w:rPr>
          <w:t xml:space="preserve"> </w:t>
        </w:r>
        <w:proofErr w:type="spellStart"/>
        <w:r w:rsidR="00E74607" w:rsidRPr="00702732">
          <w:rPr>
            <w:i/>
            <w:iCs/>
            <w:sz w:val="22"/>
            <w:szCs w:val="22"/>
            <w:shd w:val="clear" w:color="auto" w:fill="FCFCFC"/>
            <w:rPrChange w:id="1525" w:author="Vojtěch Bžatek" w:date="2024-05-22T05:48:00Z" w16du:dateUtc="2024-05-22T03:48:00Z">
              <w:rPr>
                <w:shd w:val="clear" w:color="auto" w:fill="FCFCFC"/>
              </w:rPr>
            </w:rPrChange>
          </w:rPr>
          <w:t>Symmetric</w:t>
        </w:r>
        <w:proofErr w:type="spellEnd"/>
        <w:r w:rsidR="00E74607" w:rsidRPr="00702732">
          <w:rPr>
            <w:i/>
            <w:iCs/>
            <w:sz w:val="22"/>
            <w:szCs w:val="22"/>
            <w:shd w:val="clear" w:color="auto" w:fill="FCFCFC"/>
            <w:rPrChange w:id="1526" w:author="Vojtěch Bžatek" w:date="2024-05-22T05:48:00Z" w16du:dateUtc="2024-05-22T03:48:00Z">
              <w:rPr>
                <w:shd w:val="clear" w:color="auto" w:fill="FCFCFC"/>
              </w:rPr>
            </w:rPrChange>
          </w:rPr>
          <w:t xml:space="preserve"> </w:t>
        </w:r>
        <w:proofErr w:type="spellStart"/>
        <w:r w:rsidR="00E74607" w:rsidRPr="00702732">
          <w:rPr>
            <w:i/>
            <w:iCs/>
            <w:sz w:val="22"/>
            <w:szCs w:val="22"/>
            <w:shd w:val="clear" w:color="auto" w:fill="FCFCFC"/>
            <w:rPrChange w:id="1527" w:author="Vojtěch Bžatek" w:date="2024-05-22T05:48:00Z" w16du:dateUtc="2024-05-22T03:48:00Z">
              <w:rPr>
                <w:shd w:val="clear" w:color="auto" w:fill="FCFCFC"/>
              </w:rPr>
            </w:rPrChange>
          </w:rPr>
          <w:t>Cryptosystems</w:t>
        </w:r>
        <w:proofErr w:type="spellEnd"/>
        <w:r w:rsidR="00E74607" w:rsidRPr="00702732">
          <w:rPr>
            <w:i/>
            <w:iCs/>
            <w:sz w:val="22"/>
            <w:szCs w:val="22"/>
            <w:shd w:val="clear" w:color="auto" w:fill="FCFCFC"/>
            <w:rPrChange w:id="1528" w:author="Vojtěch Bžatek" w:date="2024-05-22T05:48:00Z" w16du:dateUtc="2024-05-22T03:48:00Z">
              <w:rPr>
                <w:shd w:val="clear" w:color="auto" w:fill="FCFCFC"/>
              </w:rPr>
            </w:rPrChange>
          </w:rPr>
          <w:t xml:space="preserve"> </w:t>
        </w:r>
        <w:proofErr w:type="spellStart"/>
        <w:r w:rsidR="00E74607" w:rsidRPr="00702732">
          <w:rPr>
            <w:i/>
            <w:iCs/>
            <w:sz w:val="22"/>
            <w:szCs w:val="22"/>
            <w:shd w:val="clear" w:color="auto" w:fill="FCFCFC"/>
            <w:rPrChange w:id="1529" w:author="Vojtěch Bžatek" w:date="2024-05-22T05:48:00Z" w16du:dateUtc="2024-05-22T03:48:00Z">
              <w:rPr>
                <w:shd w:val="clear" w:color="auto" w:fill="FCFCFC"/>
              </w:rPr>
            </w:rPrChange>
          </w:rPr>
          <w:t>Using</w:t>
        </w:r>
        <w:proofErr w:type="spellEnd"/>
        <w:r w:rsidR="00E74607" w:rsidRPr="00702732">
          <w:rPr>
            <w:i/>
            <w:iCs/>
            <w:sz w:val="22"/>
            <w:szCs w:val="22"/>
            <w:shd w:val="clear" w:color="auto" w:fill="FCFCFC"/>
            <w:rPrChange w:id="1530" w:author="Vojtěch Bžatek" w:date="2024-05-22T05:48:00Z" w16du:dateUtc="2024-05-22T03:48:00Z">
              <w:rPr>
                <w:shd w:val="clear" w:color="auto" w:fill="FCFCFC"/>
              </w:rPr>
            </w:rPrChange>
          </w:rPr>
          <w:t> </w:t>
        </w:r>
        <w:proofErr w:type="spellStart"/>
        <w:r w:rsidR="00E74607" w:rsidRPr="00702732">
          <w:rPr>
            <w:i/>
            <w:iCs/>
            <w:sz w:val="22"/>
            <w:szCs w:val="22"/>
            <w:shd w:val="clear" w:color="auto" w:fill="FCFCFC"/>
            <w:rPrChange w:id="1531" w:author="Vojtěch Bžatek" w:date="2024-05-22T05:48:00Z" w16du:dateUtc="2024-05-22T03:48:00Z">
              <w:rPr>
                <w:shd w:val="clear" w:color="auto" w:fill="FCFCFC"/>
              </w:rPr>
            </w:rPrChange>
          </w:rPr>
          <w:t>Quantum</w:t>
        </w:r>
        <w:proofErr w:type="spellEnd"/>
        <w:r w:rsidR="00E74607" w:rsidRPr="00702732">
          <w:rPr>
            <w:i/>
            <w:iCs/>
            <w:sz w:val="22"/>
            <w:szCs w:val="22"/>
            <w:shd w:val="clear" w:color="auto" w:fill="FCFCFC"/>
            <w:rPrChange w:id="1532" w:author="Vojtěch Bžatek" w:date="2024-05-22T05:48:00Z" w16du:dateUtc="2024-05-22T03:48:00Z">
              <w:rPr>
                <w:shd w:val="clear" w:color="auto" w:fill="FCFCFC"/>
              </w:rPr>
            </w:rPrChange>
          </w:rPr>
          <w:t xml:space="preserve"> Period </w:t>
        </w:r>
        <w:proofErr w:type="spellStart"/>
        <w:r w:rsidR="00E74607" w:rsidRPr="00702732">
          <w:rPr>
            <w:i/>
            <w:iCs/>
            <w:sz w:val="22"/>
            <w:szCs w:val="22"/>
            <w:shd w:val="clear" w:color="auto" w:fill="FCFCFC"/>
            <w:rPrChange w:id="1533" w:author="Vojtěch Bžatek" w:date="2024-05-22T05:48:00Z" w16du:dateUtc="2024-05-22T03:48:00Z">
              <w:rPr>
                <w:shd w:val="clear" w:color="auto" w:fill="FCFCFC"/>
              </w:rPr>
            </w:rPrChange>
          </w:rPr>
          <w:t>Finding</w:t>
        </w:r>
        <w:proofErr w:type="spellEnd"/>
        <w:r w:rsidR="00E74607" w:rsidRPr="00702732">
          <w:rPr>
            <w:i/>
            <w:iCs/>
            <w:sz w:val="22"/>
            <w:szCs w:val="22"/>
            <w:shd w:val="clear" w:color="auto" w:fill="FCFCFC"/>
            <w:rPrChange w:id="1534" w:author="Vojtěch Bžatek" w:date="2024-05-22T05:48:00Z" w16du:dateUtc="2024-05-22T03:48:00Z">
              <w:rPr>
                <w:i/>
                <w:iCs/>
                <w:shd w:val="clear" w:color="auto" w:fill="FCFCFC"/>
              </w:rPr>
            </w:rPrChange>
          </w:rPr>
          <w:t xml:space="preserve">. </w:t>
        </w:r>
        <w:r w:rsidR="00E74607" w:rsidRPr="00702732">
          <w:rPr>
            <w:sz w:val="22"/>
            <w:szCs w:val="22"/>
            <w:shd w:val="clear" w:color="auto" w:fill="FCFCFC"/>
            <w:rPrChange w:id="1535" w:author="Vojtěch Bžatek" w:date="2024-05-22T05:48:00Z" w16du:dateUtc="2024-05-22T03:48:00Z">
              <w:rPr>
                <w:shd w:val="clear" w:color="auto" w:fill="FCFCFC"/>
              </w:rPr>
            </w:rPrChange>
          </w:rPr>
          <w:t>Online</w:t>
        </w:r>
      </w:ins>
      <w:ins w:id="1536" w:author="Vojtěch Bžatek" w:date="2024-05-22T05:32:00Z" w16du:dateUtc="2024-05-22T03:32:00Z">
        <w:r w:rsidR="00E74607" w:rsidRPr="00702732">
          <w:rPr>
            <w:sz w:val="22"/>
            <w:szCs w:val="22"/>
            <w:shd w:val="clear" w:color="auto" w:fill="FCFCFC"/>
            <w:rPrChange w:id="1537" w:author="Vojtěch Bžatek" w:date="2024-05-22T05:48:00Z" w16du:dateUtc="2024-05-22T03:48:00Z">
              <w:rPr>
                <w:shd w:val="clear" w:color="auto" w:fill="FCFCFC"/>
              </w:rPr>
            </w:rPrChange>
          </w:rPr>
          <w:t xml:space="preserve">. </w:t>
        </w:r>
      </w:ins>
      <w:ins w:id="1538" w:author="Vojtěch Bžatek" w:date="2024-05-22T05:31:00Z" w16du:dateUtc="2024-05-22T03:31:00Z">
        <w:r w:rsidR="00E74607" w:rsidRPr="00702732">
          <w:rPr>
            <w:sz w:val="22"/>
            <w:szCs w:val="22"/>
            <w:shd w:val="clear" w:color="auto" w:fill="FCFCFC"/>
            <w:rPrChange w:id="1539" w:author="Vojtěch Bžatek" w:date="2024-05-22T05:48:00Z" w16du:dateUtc="2024-05-22T03:48:00Z">
              <w:rPr>
                <w:shd w:val="clear" w:color="auto" w:fill="FCFCFC"/>
              </w:rPr>
            </w:rPrChange>
          </w:rPr>
          <w:t xml:space="preserve"> </w:t>
        </w:r>
      </w:ins>
      <w:proofErr w:type="spellStart"/>
      <w:ins w:id="1540" w:author="Vojtěch Bžatek" w:date="2024-05-22T05:33:00Z" w16du:dateUtc="2024-05-22T03:33:00Z">
        <w:r w:rsidR="00E74607" w:rsidRPr="00702732">
          <w:rPr>
            <w:sz w:val="22"/>
            <w:szCs w:val="22"/>
            <w:shd w:val="clear" w:color="auto" w:fill="FCFCFC"/>
            <w:rPrChange w:id="1541" w:author="Vojtěch Bžatek" w:date="2024-05-22T05:48:00Z" w16du:dateUtc="2024-05-22T03:48:00Z">
              <w:rPr>
                <w:shd w:val="clear" w:color="auto" w:fill="FCFCFC"/>
              </w:rPr>
            </w:rPrChange>
          </w:rPr>
          <w:t>Springer</w:t>
        </w:r>
        <w:proofErr w:type="spellEnd"/>
        <w:r w:rsidR="00E74607" w:rsidRPr="00702732">
          <w:rPr>
            <w:sz w:val="22"/>
            <w:szCs w:val="22"/>
            <w:shd w:val="clear" w:color="auto" w:fill="FCFCFC"/>
            <w:rPrChange w:id="1542" w:author="Vojtěch Bžatek" w:date="2024-05-22T05:48:00Z" w16du:dateUtc="2024-05-22T03:48:00Z">
              <w:rPr>
                <w:shd w:val="clear" w:color="auto" w:fill="FCFCFC"/>
              </w:rPr>
            </w:rPrChange>
          </w:rPr>
          <w:t>, 20</w:t>
        </w:r>
      </w:ins>
      <w:ins w:id="1543" w:author="Vojtěch Bžatek" w:date="2024-05-22T05:34:00Z" w16du:dateUtc="2024-05-22T03:34:00Z">
        <w:r w:rsidR="00E74607" w:rsidRPr="00702732">
          <w:rPr>
            <w:sz w:val="22"/>
            <w:szCs w:val="22"/>
            <w:shd w:val="clear" w:color="auto" w:fill="FCFCFC"/>
            <w:rPrChange w:id="1544" w:author="Vojtěch Bžatek" w:date="2024-05-22T05:48:00Z" w16du:dateUtc="2024-05-22T03:48:00Z">
              <w:rPr>
                <w:shd w:val="clear" w:color="auto" w:fill="FCFCFC"/>
              </w:rPr>
            </w:rPrChange>
          </w:rPr>
          <w:t xml:space="preserve">16. Dostupné z: </w:t>
        </w:r>
      </w:ins>
      <w:moveToRangeStart w:id="1545" w:author="Vojtěch Bžatek" w:date="2024-05-22T05:34:00Z" w:name="move167248511"/>
      <w:moveTo w:id="1546" w:author="Vojtěch Bžatek" w:date="2024-05-22T05:34:00Z" w16du:dateUtc="2024-05-22T03:34:00Z">
        <w:r w:rsidR="00E74607" w:rsidRPr="00702732">
          <w:rPr>
            <w:sz w:val="22"/>
            <w:szCs w:val="22"/>
            <w:rPrChange w:id="1547" w:author="Vojtěch Bžatek" w:date="2024-05-22T05:48:00Z" w16du:dateUtc="2024-05-22T03:48:00Z">
              <w:rPr/>
            </w:rPrChange>
          </w:rPr>
          <w:fldChar w:fldCharType="begin"/>
        </w:r>
        <w:r w:rsidR="00E74607" w:rsidRPr="00702732">
          <w:rPr>
            <w:sz w:val="22"/>
            <w:szCs w:val="22"/>
            <w:rPrChange w:id="1548" w:author="Vojtěch Bžatek" w:date="2024-05-22T05:48:00Z" w16du:dateUtc="2024-05-22T03:48:00Z">
              <w:rPr/>
            </w:rPrChange>
          </w:rPr>
          <w:instrText>HYPERLINK "https://doi.org/10.1007/978-3-662-53008-5_8"</w:instrText>
        </w:r>
      </w:moveTo>
      <w:ins w:id="1549" w:author="Vojtěch Bžatek" w:date="2024-05-22T05:34:00Z" w16du:dateUtc="2024-05-22T03:34:00Z">
        <w:r w:rsidR="00E74607" w:rsidRPr="00B12BF5">
          <w:rPr>
            <w:sz w:val="22"/>
            <w:szCs w:val="22"/>
          </w:rPr>
        </w:r>
      </w:ins>
      <w:moveTo w:id="1550" w:author="Vojtěch Bžatek" w:date="2024-05-22T05:34:00Z" w16du:dateUtc="2024-05-22T03:34:00Z">
        <w:r w:rsidR="00E74607" w:rsidRPr="00702732">
          <w:rPr>
            <w:sz w:val="22"/>
            <w:szCs w:val="22"/>
            <w:rPrChange w:id="1551" w:author="Vojtěch Bžatek" w:date="2024-05-22T05:48:00Z" w16du:dateUtc="2024-05-22T03:48:00Z">
              <w:rPr>
                <w:rStyle w:val="Hypertextovodkaz"/>
                <w:shd w:val="clear" w:color="auto" w:fill="FCFCFC"/>
              </w:rPr>
            </w:rPrChange>
          </w:rPr>
          <w:fldChar w:fldCharType="separate"/>
        </w:r>
        <w:r w:rsidR="00E74607" w:rsidRPr="00702732">
          <w:rPr>
            <w:rStyle w:val="Hypertextovodkaz"/>
            <w:sz w:val="22"/>
            <w:szCs w:val="22"/>
            <w:shd w:val="clear" w:color="auto" w:fill="FCFCFC"/>
            <w:rPrChange w:id="1552" w:author="Vojtěch Bžatek" w:date="2024-05-22T05:48:00Z" w16du:dateUtc="2024-05-22T03:48:00Z">
              <w:rPr>
                <w:rStyle w:val="Hypertextovodkaz"/>
                <w:shd w:val="clear" w:color="auto" w:fill="FCFCFC"/>
              </w:rPr>
            </w:rPrChange>
          </w:rPr>
          <w:t>https://doi.org/10.1007/978-3-662-53008-5_8</w:t>
        </w:r>
        <w:r w:rsidR="00E74607" w:rsidRPr="00702732">
          <w:rPr>
            <w:rStyle w:val="Hypertextovodkaz"/>
            <w:sz w:val="22"/>
            <w:szCs w:val="22"/>
            <w:shd w:val="clear" w:color="auto" w:fill="FCFCFC"/>
            <w:rPrChange w:id="1553" w:author="Vojtěch Bžatek" w:date="2024-05-22T05:48:00Z" w16du:dateUtc="2024-05-22T03:48:00Z">
              <w:rPr>
                <w:rStyle w:val="Hypertextovodkaz"/>
                <w:shd w:val="clear" w:color="auto" w:fill="FCFCFC"/>
              </w:rPr>
            </w:rPrChange>
          </w:rPr>
          <w:fldChar w:fldCharType="end"/>
        </w:r>
      </w:moveTo>
      <w:moveToRangeEnd w:id="1545"/>
      <w:ins w:id="1554" w:author="Vojtěch Bžatek" w:date="2024-05-22T05:36:00Z" w16du:dateUtc="2024-05-22T03:36:00Z">
        <w:r w:rsidR="00E74607" w:rsidRPr="00702732">
          <w:rPr>
            <w:rStyle w:val="Hypertextovodkaz"/>
            <w:color w:val="auto"/>
            <w:sz w:val="22"/>
            <w:szCs w:val="22"/>
            <w:u w:val="none"/>
            <w:rPrChange w:id="1555" w:author="Vojtěch Bžatek" w:date="2024-05-22T05:48:00Z" w16du:dateUtc="2024-05-22T03:48:00Z">
              <w:rPr>
                <w:rStyle w:val="Hypertextovodkaz"/>
                <w:color w:val="auto"/>
                <w:u w:val="none"/>
              </w:rPr>
            </w:rPrChange>
          </w:rPr>
          <w:t xml:space="preserve">. </w:t>
        </w:r>
      </w:ins>
      <w:ins w:id="1556" w:author="Vojtěch Bžatek" w:date="2024-05-22T05:35:00Z" w16du:dateUtc="2024-05-22T03:35:00Z">
        <w:r w:rsidR="00E74607" w:rsidRPr="00702732">
          <w:rPr>
            <w:sz w:val="22"/>
            <w:szCs w:val="22"/>
            <w:rPrChange w:id="1557" w:author="Vojtěch Bžatek" w:date="2024-05-22T05:48:00Z" w16du:dateUtc="2024-05-22T03:48:00Z">
              <w:rPr/>
            </w:rPrChange>
          </w:rPr>
          <w:t>[citováno 2024-</w:t>
        </w:r>
      </w:ins>
      <w:ins w:id="1558" w:author="Vojtěch Bžatek" w:date="2024-05-22T05:55:00Z" w16du:dateUtc="2024-05-22T03:55:00Z">
        <w:r w:rsidR="00702732">
          <w:rPr>
            <w:sz w:val="22"/>
            <w:szCs w:val="22"/>
          </w:rPr>
          <w:t>0</w:t>
        </w:r>
      </w:ins>
      <w:ins w:id="1559" w:author="Vojtěch Bžatek" w:date="2024-05-22T05:35:00Z" w16du:dateUtc="2024-05-22T03:35:00Z">
        <w:r w:rsidR="00E74607" w:rsidRPr="00702732">
          <w:rPr>
            <w:sz w:val="22"/>
            <w:szCs w:val="22"/>
            <w:rPrChange w:id="1560" w:author="Vojtěch Bžatek" w:date="2024-05-22T05:48:00Z" w16du:dateUtc="2024-05-22T03:48:00Z">
              <w:rPr/>
            </w:rPrChange>
          </w:rPr>
          <w:t>3-1]</w:t>
        </w:r>
      </w:ins>
      <w:ins w:id="1561" w:author="Vojtěch Bžatek" w:date="2024-05-22T05:45:00Z" w16du:dateUtc="2024-05-22T03:45:00Z">
        <w:r w:rsidR="00702732" w:rsidRPr="00702732">
          <w:rPr>
            <w:sz w:val="22"/>
            <w:szCs w:val="22"/>
            <w:rPrChange w:id="1562" w:author="Vojtěch Bžatek" w:date="2024-05-22T05:48:00Z" w16du:dateUtc="2024-05-22T03:48:00Z">
              <w:rPr/>
            </w:rPrChange>
          </w:rPr>
          <w:t>.</w:t>
        </w:r>
      </w:ins>
    </w:p>
    <w:p w14:paraId="1695140E" w14:textId="736D63F5" w:rsidR="00B9078F" w:rsidRPr="00702732" w:rsidDel="004461EE" w:rsidRDefault="00B9078F">
      <w:pPr>
        <w:spacing w:line="480" w:lineRule="auto"/>
        <w:rPr>
          <w:del w:id="1563" w:author="Vojtěch Bžatek" w:date="2024-05-22T05:20:00Z" w16du:dateUtc="2024-05-22T03:20:00Z"/>
          <w:b/>
          <w:sz w:val="22"/>
          <w:szCs w:val="22"/>
          <w:rPrChange w:id="1564" w:author="Vojtěch Bžatek" w:date="2024-05-22T05:48:00Z" w16du:dateUtc="2024-05-22T03:48:00Z">
            <w:rPr>
              <w:del w:id="1565" w:author="Vojtěch Bžatek" w:date="2024-05-22T05:20:00Z" w16du:dateUtc="2024-05-22T03:20:00Z"/>
              <w:b/>
            </w:rPr>
          </w:rPrChange>
        </w:rPr>
      </w:pPr>
      <w:del w:id="1566" w:author="Vojtěch Bžatek" w:date="2024-05-22T05:20:00Z" w16du:dateUtc="2024-05-22T03:20:00Z">
        <w:r w:rsidRPr="00702732" w:rsidDel="004461EE">
          <w:rPr>
            <w:b/>
            <w:sz w:val="22"/>
            <w:szCs w:val="22"/>
            <w:rPrChange w:id="1567" w:author="Vojtěch Bžatek" w:date="2024-05-22T05:48:00Z" w16du:dateUtc="2024-05-22T03:48:00Z">
              <w:rPr>
                <w:b/>
              </w:rPr>
            </w:rPrChange>
          </w:rPr>
          <w:delText>ELEKTRONICKÉ ZDROJE</w:delText>
        </w:r>
      </w:del>
    </w:p>
    <w:bookmarkEnd w:id="1488"/>
    <w:p w14:paraId="44EF7C11" w14:textId="384FDAE3" w:rsidR="00954FDD" w:rsidRPr="00702732" w:rsidRDefault="00954FDD">
      <w:pPr>
        <w:pStyle w:val="literaturatext"/>
        <w:jc w:val="left"/>
        <w:rPr>
          <w:sz w:val="22"/>
          <w:szCs w:val="22"/>
          <w:rPrChange w:id="1568" w:author="Vojtěch Bžatek" w:date="2024-05-22T05:48:00Z" w16du:dateUtc="2024-05-22T03:48:00Z">
            <w:rPr/>
          </w:rPrChange>
        </w:rPr>
        <w:pPrChange w:id="1569" w:author="Vojtěch Bžatek" w:date="2024-05-22T05:48:00Z" w16du:dateUtc="2024-05-22T03:48:00Z">
          <w:pPr>
            <w:pStyle w:val="literaturatext"/>
          </w:pPr>
        </w:pPrChange>
      </w:pPr>
      <w:del w:id="1570" w:author="Vojtěch Bžatek" w:date="2024-05-22T12:04:00Z" w16du:dateUtc="2024-05-22T10:04:00Z">
        <w:r w:rsidRPr="00702732" w:rsidDel="00B971C8">
          <w:rPr>
            <w:color w:val="FF0000"/>
            <w:sz w:val="22"/>
            <w:szCs w:val="22"/>
          </w:rPr>
          <w:delText>[h2]</w:delText>
        </w:r>
      </w:del>
      <w:r w:rsidRPr="00702732">
        <w:rPr>
          <w:sz w:val="22"/>
          <w:szCs w:val="22"/>
          <w:rPrChange w:id="1571" w:author="Vojtěch Bžatek" w:date="2024-05-22T05:48:00Z" w16du:dateUtc="2024-05-22T03:48:00Z">
            <w:rPr/>
          </w:rPrChange>
        </w:rPr>
        <w:t>RÍOS, Rafael Morgan</w:t>
      </w:r>
      <w:ins w:id="1572" w:author="Vojtěch Bžatek" w:date="2024-05-22T05:41:00Z" w16du:dateUtc="2024-05-22T03:41:00Z">
        <w:r w:rsidR="00702732" w:rsidRPr="00702732">
          <w:rPr>
            <w:sz w:val="22"/>
            <w:szCs w:val="22"/>
            <w:rPrChange w:id="1573" w:author="Vojtěch Bžatek" w:date="2024-05-22T05:48:00Z" w16du:dateUtc="2024-05-22T03:48:00Z">
              <w:rPr/>
            </w:rPrChange>
          </w:rPr>
          <w:t>.</w:t>
        </w:r>
      </w:ins>
      <w:del w:id="1574" w:author="Vojtěch Bžatek" w:date="2024-05-22T05:41:00Z" w16du:dateUtc="2024-05-22T03:41:00Z">
        <w:r w:rsidRPr="00702732" w:rsidDel="00702732">
          <w:rPr>
            <w:sz w:val="22"/>
            <w:szCs w:val="22"/>
            <w:rPrChange w:id="1575" w:author="Vojtěch Bžatek" w:date="2024-05-22T05:48:00Z" w16du:dateUtc="2024-05-22T03:48:00Z">
              <w:rPr/>
            </w:rPrChange>
          </w:rPr>
          <w:delText>, 2007.</w:delText>
        </w:r>
      </w:del>
      <w:r w:rsidRPr="00702732">
        <w:rPr>
          <w:sz w:val="22"/>
          <w:szCs w:val="22"/>
          <w:rPrChange w:id="1576" w:author="Vojtěch Bžatek" w:date="2024-05-22T05:48:00Z" w16du:dateUtc="2024-05-22T03:48:00Z">
            <w:rPr/>
          </w:rPrChange>
        </w:rPr>
        <w:t xml:space="preserve"> </w:t>
      </w:r>
      <w:r w:rsidRPr="00702732">
        <w:rPr>
          <w:i/>
          <w:iCs/>
          <w:sz w:val="22"/>
          <w:szCs w:val="22"/>
          <w:rPrChange w:id="1577" w:author="Vojtěch Bžatek" w:date="2024-05-22T05:48:00Z" w16du:dateUtc="2024-05-22T03:48:00Z">
            <w:rPr>
              <w:i/>
              <w:iCs/>
            </w:rPr>
          </w:rPrChange>
        </w:rPr>
        <w:t>OECD Anti-</w:t>
      </w:r>
      <w:proofErr w:type="spellStart"/>
      <w:r w:rsidRPr="00702732">
        <w:rPr>
          <w:i/>
          <w:iCs/>
          <w:sz w:val="22"/>
          <w:szCs w:val="22"/>
          <w:rPrChange w:id="1578" w:author="Vojtěch Bžatek" w:date="2024-05-22T05:48:00Z" w16du:dateUtc="2024-05-22T03:48:00Z">
            <w:rPr>
              <w:i/>
              <w:iCs/>
            </w:rPr>
          </w:rPrChange>
        </w:rPr>
        <w:t>Bribery</w:t>
      </w:r>
      <w:proofErr w:type="spellEnd"/>
      <w:r w:rsidRPr="00702732">
        <w:rPr>
          <w:i/>
          <w:iCs/>
          <w:sz w:val="22"/>
          <w:szCs w:val="22"/>
          <w:rPrChange w:id="1579" w:author="Vojtěch Bžatek" w:date="2024-05-22T05:48:00Z" w16du:dateUtc="2024-05-22T03:48:00Z">
            <w:rPr>
              <w:i/>
              <w:iCs/>
            </w:rPr>
          </w:rPrChange>
        </w:rPr>
        <w:t xml:space="preserve"> </w:t>
      </w:r>
      <w:proofErr w:type="spellStart"/>
      <w:r w:rsidRPr="00702732">
        <w:rPr>
          <w:i/>
          <w:iCs/>
          <w:sz w:val="22"/>
          <w:szCs w:val="22"/>
          <w:rPrChange w:id="1580" w:author="Vojtěch Bžatek" w:date="2024-05-22T05:48:00Z" w16du:dateUtc="2024-05-22T03:48:00Z">
            <w:rPr>
              <w:i/>
              <w:iCs/>
            </w:rPr>
          </w:rPrChange>
        </w:rPr>
        <w:t>Convention</w:t>
      </w:r>
      <w:proofErr w:type="spellEnd"/>
      <w:ins w:id="1581" w:author="Vojtěch Bžatek" w:date="2024-05-22T05:40:00Z" w16du:dateUtc="2024-05-22T03:40:00Z">
        <w:r w:rsidR="00702732" w:rsidRPr="00702732">
          <w:rPr>
            <w:i/>
            <w:iCs/>
            <w:sz w:val="22"/>
            <w:szCs w:val="22"/>
            <w:rPrChange w:id="1582" w:author="Vojtěch Bžatek" w:date="2024-05-22T05:48:00Z" w16du:dateUtc="2024-05-22T03:48:00Z">
              <w:rPr>
                <w:i/>
                <w:iCs/>
              </w:rPr>
            </w:rPrChange>
          </w:rPr>
          <w:t>.</w:t>
        </w:r>
      </w:ins>
      <w:r w:rsidRPr="00702732">
        <w:rPr>
          <w:sz w:val="22"/>
          <w:szCs w:val="22"/>
          <w:rPrChange w:id="1583" w:author="Vojtěch Bžatek" w:date="2024-05-22T05:48:00Z" w16du:dateUtc="2024-05-22T03:48:00Z">
            <w:rPr/>
          </w:rPrChange>
        </w:rPr>
        <w:t xml:space="preserve"> </w:t>
      </w:r>
      <w:del w:id="1584" w:author="Vojtěch Bžatek" w:date="2024-05-22T05:40:00Z" w16du:dateUtc="2024-05-22T03:40:00Z">
        <w:r w:rsidRPr="00702732" w:rsidDel="00702732">
          <w:rPr>
            <w:sz w:val="22"/>
            <w:szCs w:val="22"/>
            <w:rPrChange w:id="1585" w:author="Vojtěch Bžatek" w:date="2024-05-22T05:48:00Z" w16du:dateUtc="2024-05-22T03:48:00Z">
              <w:rPr/>
            </w:rPrChange>
          </w:rPr>
          <w:delText>[</w:delText>
        </w:r>
      </w:del>
      <w:ins w:id="1586" w:author="Vojtěch Bžatek" w:date="2024-05-22T05:40:00Z" w16du:dateUtc="2024-05-22T03:40:00Z">
        <w:r w:rsidR="00702732" w:rsidRPr="00702732">
          <w:rPr>
            <w:sz w:val="22"/>
            <w:szCs w:val="22"/>
            <w:rPrChange w:id="1587" w:author="Vojtěch Bžatek" w:date="2024-05-22T05:48:00Z" w16du:dateUtc="2024-05-22T03:48:00Z">
              <w:rPr/>
            </w:rPrChange>
          </w:rPr>
          <w:t>O</w:t>
        </w:r>
      </w:ins>
      <w:del w:id="1588" w:author="Vojtěch Bžatek" w:date="2024-05-22T05:40:00Z" w16du:dateUtc="2024-05-22T03:40:00Z">
        <w:r w:rsidRPr="00702732" w:rsidDel="00702732">
          <w:rPr>
            <w:sz w:val="22"/>
            <w:szCs w:val="22"/>
            <w:rPrChange w:id="1589" w:author="Vojtěch Bžatek" w:date="2024-05-22T05:48:00Z" w16du:dateUtc="2024-05-22T03:48:00Z">
              <w:rPr/>
            </w:rPrChange>
          </w:rPr>
          <w:delText>o</w:delText>
        </w:r>
      </w:del>
      <w:r w:rsidRPr="00702732">
        <w:rPr>
          <w:sz w:val="22"/>
          <w:szCs w:val="22"/>
          <w:rPrChange w:id="1590" w:author="Vojtěch Bžatek" w:date="2024-05-22T05:48:00Z" w16du:dateUtc="2024-05-22T03:48:00Z">
            <w:rPr/>
          </w:rPrChange>
        </w:rPr>
        <w:t>nline</w:t>
      </w:r>
      <w:del w:id="1591" w:author="Vojtěch Bžatek" w:date="2024-05-22T05:40:00Z" w16du:dateUtc="2024-05-22T03:40:00Z">
        <w:r w:rsidRPr="00702732" w:rsidDel="00702732">
          <w:rPr>
            <w:sz w:val="22"/>
            <w:szCs w:val="22"/>
            <w:rPrChange w:id="1592" w:author="Vojtěch Bžatek" w:date="2024-05-22T05:48:00Z" w16du:dateUtc="2024-05-22T03:48:00Z">
              <w:rPr/>
            </w:rPrChange>
          </w:rPr>
          <w:delText>]</w:delText>
        </w:r>
      </w:del>
      <w:r w:rsidRPr="00702732">
        <w:rPr>
          <w:sz w:val="22"/>
          <w:szCs w:val="22"/>
          <w:rPrChange w:id="1593" w:author="Vojtěch Bžatek" w:date="2024-05-22T05:48:00Z" w16du:dateUtc="2024-05-22T03:48:00Z">
            <w:rPr/>
          </w:rPrChange>
        </w:rPr>
        <w:t>. OECD</w:t>
      </w:r>
      <w:ins w:id="1594" w:author="Vojtěch Bžatek" w:date="2024-05-22T05:40:00Z" w16du:dateUtc="2024-05-22T03:40:00Z">
        <w:r w:rsidR="00702732" w:rsidRPr="00702732">
          <w:rPr>
            <w:sz w:val="22"/>
            <w:szCs w:val="22"/>
            <w:rPrChange w:id="1595" w:author="Vojtěch Bžatek" w:date="2024-05-22T05:48:00Z" w16du:dateUtc="2024-05-22T03:48:00Z">
              <w:rPr/>
            </w:rPrChange>
          </w:rPr>
          <w:t>, 200</w:t>
        </w:r>
      </w:ins>
      <w:ins w:id="1596" w:author="Vojtěch Bžatek" w:date="2024-05-22T05:41:00Z" w16du:dateUtc="2024-05-22T03:41:00Z">
        <w:r w:rsidR="00702732" w:rsidRPr="00702732">
          <w:rPr>
            <w:sz w:val="22"/>
            <w:szCs w:val="22"/>
            <w:rPrChange w:id="1597" w:author="Vojtěch Bžatek" w:date="2024-05-22T05:48:00Z" w16du:dateUtc="2024-05-22T03:48:00Z">
              <w:rPr/>
            </w:rPrChange>
          </w:rPr>
          <w:t>7</w:t>
        </w:r>
      </w:ins>
      <w:del w:id="1598" w:author="Vojtěch Bžatek" w:date="2024-05-22T05:40:00Z" w16du:dateUtc="2024-05-22T03:40:00Z">
        <w:r w:rsidRPr="00702732" w:rsidDel="00702732">
          <w:rPr>
            <w:sz w:val="22"/>
            <w:szCs w:val="22"/>
            <w:rPrChange w:id="1599" w:author="Vojtěch Bžatek" w:date="2024-05-22T05:48:00Z" w16du:dateUtc="2024-05-22T03:48:00Z">
              <w:rPr/>
            </w:rPrChange>
          </w:rPr>
          <w:delText>.</w:delText>
        </w:r>
      </w:del>
      <w:r w:rsidRPr="00702732">
        <w:rPr>
          <w:sz w:val="22"/>
          <w:szCs w:val="22"/>
          <w:rPrChange w:id="1600" w:author="Vojtěch Bžatek" w:date="2024-05-22T05:48:00Z" w16du:dateUtc="2024-05-22T03:48:00Z">
            <w:rPr/>
          </w:rPrChange>
        </w:rPr>
        <w:t xml:space="preserve"> </w:t>
      </w:r>
      <w:del w:id="1601" w:author="Vojtěch Bžatek" w:date="2024-05-22T05:49:00Z" w16du:dateUtc="2024-05-22T03:49:00Z">
        <w:r w:rsidRPr="00702732" w:rsidDel="00702732">
          <w:rPr>
            <w:sz w:val="22"/>
            <w:szCs w:val="22"/>
            <w:rPrChange w:id="1602" w:author="Vojtěch Bžatek" w:date="2024-05-22T05:48:00Z" w16du:dateUtc="2024-05-22T03:48:00Z">
              <w:rPr/>
            </w:rPrChange>
          </w:rPr>
          <w:delText xml:space="preserve">Získáno </w:delText>
        </w:r>
      </w:del>
      <w:ins w:id="1603" w:author="Vojtěch Bžatek" w:date="2024-05-22T05:49:00Z" w16du:dateUtc="2024-05-22T03:49:00Z">
        <w:r w:rsidR="00702732">
          <w:rPr>
            <w:sz w:val="22"/>
            <w:szCs w:val="22"/>
          </w:rPr>
          <w:t>Dostupné</w:t>
        </w:r>
        <w:r w:rsidR="00702732" w:rsidRPr="00702732">
          <w:rPr>
            <w:sz w:val="22"/>
            <w:szCs w:val="22"/>
            <w:rPrChange w:id="1604" w:author="Vojtěch Bžatek" w:date="2024-05-22T05:48:00Z" w16du:dateUtc="2024-05-22T03:48:00Z">
              <w:rPr/>
            </w:rPrChange>
          </w:rPr>
          <w:t xml:space="preserve"> </w:t>
        </w:r>
      </w:ins>
      <w:r w:rsidRPr="00702732">
        <w:rPr>
          <w:sz w:val="22"/>
          <w:szCs w:val="22"/>
          <w:rPrChange w:id="1605" w:author="Vojtěch Bžatek" w:date="2024-05-22T05:48:00Z" w16du:dateUtc="2024-05-22T03:48:00Z">
            <w:rPr/>
          </w:rPrChange>
        </w:rPr>
        <w:t>z</w:t>
      </w:r>
      <w:del w:id="1606" w:author="Vojtěch Bžatek" w:date="2024-05-22T05:49:00Z" w16du:dateUtc="2024-05-22T03:49:00Z">
        <w:r w:rsidRPr="00702732" w:rsidDel="00702732">
          <w:rPr>
            <w:sz w:val="22"/>
            <w:szCs w:val="22"/>
            <w:rPrChange w:id="1607" w:author="Vojtěch Bžatek" w:date="2024-05-22T05:48:00Z" w16du:dateUtc="2024-05-22T03:48:00Z">
              <w:rPr/>
            </w:rPrChange>
          </w:rPr>
          <w:delText> </w:delText>
        </w:r>
      </w:del>
      <w:r w:rsidRPr="00702732">
        <w:rPr>
          <w:sz w:val="22"/>
          <w:szCs w:val="22"/>
          <w:rPrChange w:id="1608" w:author="Vojtěch Bžatek" w:date="2024-05-22T05:48:00Z" w16du:dateUtc="2024-05-22T03:48:00Z">
            <w:rPr/>
          </w:rPrChange>
        </w:rPr>
        <w:t xml:space="preserve">: </w:t>
      </w:r>
      <w:r w:rsidR="00962385" w:rsidRPr="00702732">
        <w:rPr>
          <w:sz w:val="22"/>
          <w:szCs w:val="22"/>
          <w:rPrChange w:id="1609" w:author="Vojtěch Bžatek" w:date="2024-05-22T05:48:00Z" w16du:dateUtc="2024-05-22T03:48:00Z">
            <w:rPr/>
          </w:rPrChange>
        </w:rPr>
        <w:fldChar w:fldCharType="begin"/>
      </w:r>
      <w:r w:rsidR="00962385" w:rsidRPr="00702732">
        <w:rPr>
          <w:sz w:val="22"/>
          <w:szCs w:val="22"/>
          <w:rPrChange w:id="1610" w:author="Vojtěch Bžatek" w:date="2024-05-22T05:48:00Z" w16du:dateUtc="2024-05-22T03:48:00Z">
            <w:rPr/>
          </w:rPrChange>
        </w:rPr>
        <w:instrText>HYPERLINK "https://www.oecd.org/site/dafbriberyten/40019584.pdf"</w:instrText>
      </w:r>
      <w:r w:rsidR="00962385" w:rsidRPr="00B12BF5">
        <w:rPr>
          <w:sz w:val="22"/>
          <w:szCs w:val="22"/>
        </w:rPr>
      </w:r>
      <w:r w:rsidR="00962385" w:rsidRPr="00702732">
        <w:rPr>
          <w:sz w:val="22"/>
          <w:szCs w:val="22"/>
          <w:rPrChange w:id="1611" w:author="Vojtěch Bžatek" w:date="2024-05-22T05:48:00Z" w16du:dateUtc="2024-05-22T03:48:00Z">
            <w:rPr>
              <w:rStyle w:val="Hypertextovodkaz"/>
            </w:rPr>
          </w:rPrChange>
        </w:rPr>
        <w:fldChar w:fldCharType="separate"/>
      </w:r>
      <w:r w:rsidRPr="00702732">
        <w:rPr>
          <w:rStyle w:val="Hypertextovodkaz"/>
          <w:sz w:val="22"/>
          <w:szCs w:val="22"/>
          <w:rPrChange w:id="1612" w:author="Vojtěch Bžatek" w:date="2024-05-22T05:48:00Z" w16du:dateUtc="2024-05-22T03:48:00Z">
            <w:rPr>
              <w:rStyle w:val="Hypertextovodkaz"/>
            </w:rPr>
          </w:rPrChange>
        </w:rPr>
        <w:t>https://www.oecd.org/site</w:t>
      </w:r>
      <w:r w:rsidRPr="00702732">
        <w:rPr>
          <w:rStyle w:val="Hypertextovodkaz"/>
          <w:sz w:val="22"/>
          <w:szCs w:val="22"/>
          <w:rPrChange w:id="1613" w:author="Vojtěch Bžatek" w:date="2024-05-22T05:48:00Z" w16du:dateUtc="2024-05-22T03:48:00Z">
            <w:rPr>
              <w:rStyle w:val="Hypertextovodkaz"/>
            </w:rPr>
          </w:rPrChange>
        </w:rPr>
        <w:t>/</w:t>
      </w:r>
      <w:r w:rsidRPr="00702732">
        <w:rPr>
          <w:rStyle w:val="Hypertextovodkaz"/>
          <w:sz w:val="22"/>
          <w:szCs w:val="22"/>
          <w:rPrChange w:id="1614" w:author="Vojtěch Bžatek" w:date="2024-05-22T05:48:00Z" w16du:dateUtc="2024-05-22T03:48:00Z">
            <w:rPr>
              <w:rStyle w:val="Hypertextovodkaz"/>
            </w:rPr>
          </w:rPrChange>
        </w:rPr>
        <w:t>dafbriberyten/40019584.pdf</w:t>
      </w:r>
      <w:r w:rsidR="00962385" w:rsidRPr="00702732">
        <w:rPr>
          <w:rStyle w:val="Hypertextovodkaz"/>
          <w:sz w:val="22"/>
          <w:szCs w:val="22"/>
          <w:rPrChange w:id="1615" w:author="Vojtěch Bžatek" w:date="2024-05-22T05:48:00Z" w16du:dateUtc="2024-05-22T03:48:00Z">
            <w:rPr>
              <w:rStyle w:val="Hypertextovodkaz"/>
            </w:rPr>
          </w:rPrChange>
        </w:rPr>
        <w:fldChar w:fldCharType="end"/>
      </w:r>
      <w:r w:rsidRPr="00702732">
        <w:rPr>
          <w:sz w:val="22"/>
          <w:szCs w:val="22"/>
          <w:rPrChange w:id="1616" w:author="Vojtěch Bžatek" w:date="2024-05-22T05:48:00Z" w16du:dateUtc="2024-05-22T03:48:00Z">
            <w:rPr/>
          </w:rPrChange>
        </w:rPr>
        <w:t xml:space="preserve">. </w:t>
      </w:r>
      <w:r w:rsidRPr="00702732">
        <w:rPr>
          <w:sz w:val="22"/>
          <w:szCs w:val="22"/>
          <w:shd w:val="clear" w:color="auto" w:fill="FFFFFF"/>
        </w:rPr>
        <w:t>[cit</w:t>
      </w:r>
      <w:ins w:id="1617" w:author="Vojtěch Bžatek" w:date="2024-05-22T05:55:00Z" w16du:dateUtc="2024-05-22T03:55:00Z">
        <w:r w:rsidR="00702732">
          <w:rPr>
            <w:sz w:val="22"/>
            <w:szCs w:val="22"/>
            <w:shd w:val="clear" w:color="auto" w:fill="FFFFFF"/>
          </w:rPr>
          <w:t>ováno</w:t>
        </w:r>
      </w:ins>
      <w:del w:id="1618" w:author="Vojtěch Bžatek" w:date="2024-05-22T05:55:00Z" w16du:dateUtc="2024-05-22T03:55:00Z">
        <w:r w:rsidRPr="00702732" w:rsidDel="00702732">
          <w:rPr>
            <w:sz w:val="22"/>
            <w:szCs w:val="22"/>
            <w:shd w:val="clear" w:color="auto" w:fill="FFFFFF"/>
          </w:rPr>
          <w:delText>.</w:delText>
        </w:r>
      </w:del>
      <w:r w:rsidRPr="00702732">
        <w:rPr>
          <w:sz w:val="22"/>
          <w:szCs w:val="22"/>
          <w:shd w:val="clear" w:color="auto" w:fill="FFFFFF"/>
        </w:rPr>
        <w:t xml:space="preserve"> 2024-04-28]</w:t>
      </w:r>
      <w:ins w:id="1619" w:author="Vojtěch Bžatek" w:date="2024-05-22T05:46:00Z" w16du:dateUtc="2024-05-22T03:46:00Z">
        <w:r w:rsidR="00702732" w:rsidRPr="00702732">
          <w:rPr>
            <w:sz w:val="22"/>
            <w:szCs w:val="22"/>
            <w:shd w:val="clear" w:color="auto" w:fill="FFFFFF"/>
          </w:rPr>
          <w:t>.</w:t>
        </w:r>
      </w:ins>
    </w:p>
    <w:p w14:paraId="327771B7" w14:textId="62EFFB4A" w:rsidR="00954FDD" w:rsidRPr="00702732" w:rsidRDefault="00954FDD">
      <w:pPr>
        <w:pStyle w:val="literaturatext"/>
        <w:jc w:val="left"/>
        <w:rPr>
          <w:sz w:val="22"/>
          <w:szCs w:val="22"/>
          <w:rPrChange w:id="1620" w:author="Vojtěch Bžatek" w:date="2024-05-22T05:48:00Z" w16du:dateUtc="2024-05-22T03:48:00Z">
            <w:rPr/>
          </w:rPrChange>
        </w:rPr>
        <w:pPrChange w:id="1621" w:author="Vojtěch Bžatek" w:date="2024-05-22T05:48:00Z" w16du:dateUtc="2024-05-22T03:48:00Z">
          <w:pPr>
            <w:pStyle w:val="literaturatext"/>
          </w:pPr>
        </w:pPrChange>
      </w:pPr>
      <w:del w:id="1622" w:author="Vojtěch Bžatek" w:date="2024-05-22T12:04:00Z" w16du:dateUtc="2024-05-22T10:04:00Z">
        <w:r w:rsidRPr="00702732" w:rsidDel="00B971C8">
          <w:rPr>
            <w:color w:val="FF0000"/>
            <w:sz w:val="22"/>
            <w:szCs w:val="22"/>
          </w:rPr>
          <w:delText>[h3]</w:delText>
        </w:r>
      </w:del>
      <w:ins w:id="1623" w:author="Vojtěch Bžatek" w:date="2024-05-22T05:42:00Z" w16du:dateUtc="2024-05-22T03:42:00Z">
        <w:r w:rsidR="00702732" w:rsidRPr="00702732">
          <w:rPr>
            <w:sz w:val="22"/>
            <w:szCs w:val="22"/>
            <w:rPrChange w:id="1624" w:author="Vojtěch Bžatek" w:date="2024-05-22T05:48:00Z" w16du:dateUtc="2024-05-22T03:48:00Z">
              <w:rPr/>
            </w:rPrChange>
          </w:rPr>
          <w:t>Anon</w:t>
        </w:r>
      </w:ins>
      <w:del w:id="1625" w:author="Vojtěch Bžatek" w:date="2024-05-22T05:42:00Z" w16du:dateUtc="2024-05-22T03:42:00Z">
        <w:r w:rsidRPr="00702732" w:rsidDel="00702732">
          <w:rPr>
            <w:sz w:val="22"/>
            <w:szCs w:val="22"/>
            <w:rPrChange w:id="1626" w:author="Vojtěch Bžatek" w:date="2024-05-22T05:48:00Z" w16du:dateUtc="2024-05-22T03:48:00Z">
              <w:rPr/>
            </w:rPrChange>
          </w:rPr>
          <w:delText>NIST</w:delText>
        </w:r>
      </w:del>
      <w:ins w:id="1627" w:author="Vojtěch Bžatek" w:date="2024-05-22T05:42:00Z" w16du:dateUtc="2024-05-22T03:42:00Z">
        <w:r w:rsidR="00702732" w:rsidRPr="00702732">
          <w:rPr>
            <w:sz w:val="22"/>
            <w:szCs w:val="22"/>
            <w:rPrChange w:id="1628" w:author="Vojtěch Bžatek" w:date="2024-05-22T05:48:00Z" w16du:dateUtc="2024-05-22T03:48:00Z">
              <w:rPr/>
            </w:rPrChange>
          </w:rPr>
          <w:t>.</w:t>
        </w:r>
      </w:ins>
      <w:del w:id="1629" w:author="Vojtěch Bžatek" w:date="2024-05-22T05:42:00Z" w16du:dateUtc="2024-05-22T03:42:00Z">
        <w:r w:rsidRPr="00702732" w:rsidDel="00702732">
          <w:rPr>
            <w:sz w:val="22"/>
            <w:szCs w:val="22"/>
            <w:rPrChange w:id="1630" w:author="Vojtěch Bžatek" w:date="2024-05-22T05:48:00Z" w16du:dateUtc="2024-05-22T03:48:00Z">
              <w:rPr/>
            </w:rPrChange>
          </w:rPr>
          <w:delText>, 2022.</w:delText>
        </w:r>
      </w:del>
      <w:r w:rsidRPr="00702732">
        <w:rPr>
          <w:sz w:val="22"/>
          <w:szCs w:val="22"/>
          <w:rPrChange w:id="1631" w:author="Vojtěch Bžatek" w:date="2024-05-22T05:48:00Z" w16du:dateUtc="2024-05-22T03:48:00Z">
            <w:rPr/>
          </w:rPrChange>
        </w:rPr>
        <w:t xml:space="preserve"> </w:t>
      </w:r>
      <w:r w:rsidRPr="00702732">
        <w:rPr>
          <w:i/>
          <w:iCs/>
          <w:sz w:val="22"/>
          <w:szCs w:val="22"/>
          <w:rPrChange w:id="1632" w:author="Vojtěch Bžatek" w:date="2024-05-22T05:48:00Z" w16du:dateUtc="2024-05-22T03:48:00Z">
            <w:rPr/>
          </w:rPrChange>
        </w:rPr>
        <w:t xml:space="preserve">NIST </w:t>
      </w:r>
      <w:proofErr w:type="spellStart"/>
      <w:r w:rsidRPr="00702732">
        <w:rPr>
          <w:i/>
          <w:iCs/>
          <w:sz w:val="22"/>
          <w:szCs w:val="22"/>
          <w:rPrChange w:id="1633" w:author="Vojtěch Bžatek" w:date="2024-05-22T05:48:00Z" w16du:dateUtc="2024-05-22T03:48:00Z">
            <w:rPr/>
          </w:rPrChange>
        </w:rPr>
        <w:t>Announces</w:t>
      </w:r>
      <w:proofErr w:type="spellEnd"/>
      <w:r w:rsidRPr="00702732">
        <w:rPr>
          <w:i/>
          <w:iCs/>
          <w:sz w:val="22"/>
          <w:szCs w:val="22"/>
          <w:rPrChange w:id="1634" w:author="Vojtěch Bžatek" w:date="2024-05-22T05:48:00Z" w16du:dateUtc="2024-05-22T03:48:00Z">
            <w:rPr/>
          </w:rPrChange>
        </w:rPr>
        <w:t xml:space="preserve"> </w:t>
      </w:r>
      <w:proofErr w:type="spellStart"/>
      <w:r w:rsidRPr="00702732">
        <w:rPr>
          <w:i/>
          <w:iCs/>
          <w:sz w:val="22"/>
          <w:szCs w:val="22"/>
          <w:rPrChange w:id="1635" w:author="Vojtěch Bžatek" w:date="2024-05-22T05:48:00Z" w16du:dateUtc="2024-05-22T03:48:00Z">
            <w:rPr/>
          </w:rPrChange>
        </w:rPr>
        <w:t>First</w:t>
      </w:r>
      <w:proofErr w:type="spellEnd"/>
      <w:r w:rsidRPr="00702732">
        <w:rPr>
          <w:i/>
          <w:iCs/>
          <w:sz w:val="22"/>
          <w:szCs w:val="22"/>
          <w:rPrChange w:id="1636" w:author="Vojtěch Bžatek" w:date="2024-05-22T05:48:00Z" w16du:dateUtc="2024-05-22T03:48:00Z">
            <w:rPr/>
          </w:rPrChange>
        </w:rPr>
        <w:t xml:space="preserve"> </w:t>
      </w:r>
      <w:proofErr w:type="spellStart"/>
      <w:r w:rsidRPr="00702732">
        <w:rPr>
          <w:i/>
          <w:iCs/>
          <w:sz w:val="22"/>
          <w:szCs w:val="22"/>
          <w:rPrChange w:id="1637" w:author="Vojtěch Bžatek" w:date="2024-05-22T05:48:00Z" w16du:dateUtc="2024-05-22T03:48:00Z">
            <w:rPr/>
          </w:rPrChange>
        </w:rPr>
        <w:t>Four</w:t>
      </w:r>
      <w:proofErr w:type="spellEnd"/>
      <w:r w:rsidRPr="00702732">
        <w:rPr>
          <w:i/>
          <w:iCs/>
          <w:sz w:val="22"/>
          <w:szCs w:val="22"/>
          <w:rPrChange w:id="1638" w:author="Vojtěch Bžatek" w:date="2024-05-22T05:48:00Z" w16du:dateUtc="2024-05-22T03:48:00Z">
            <w:rPr/>
          </w:rPrChange>
        </w:rPr>
        <w:t xml:space="preserve"> </w:t>
      </w:r>
      <w:proofErr w:type="spellStart"/>
      <w:r w:rsidRPr="00702732">
        <w:rPr>
          <w:i/>
          <w:iCs/>
          <w:sz w:val="22"/>
          <w:szCs w:val="22"/>
          <w:rPrChange w:id="1639" w:author="Vojtěch Bžatek" w:date="2024-05-22T05:48:00Z" w16du:dateUtc="2024-05-22T03:48:00Z">
            <w:rPr/>
          </w:rPrChange>
        </w:rPr>
        <w:t>Quantum-Resistant</w:t>
      </w:r>
      <w:proofErr w:type="spellEnd"/>
      <w:r w:rsidRPr="00702732">
        <w:rPr>
          <w:i/>
          <w:iCs/>
          <w:sz w:val="22"/>
          <w:szCs w:val="22"/>
          <w:rPrChange w:id="1640" w:author="Vojtěch Bžatek" w:date="2024-05-22T05:48:00Z" w16du:dateUtc="2024-05-22T03:48:00Z">
            <w:rPr/>
          </w:rPrChange>
        </w:rPr>
        <w:t xml:space="preserve"> </w:t>
      </w:r>
      <w:proofErr w:type="spellStart"/>
      <w:r w:rsidRPr="00702732">
        <w:rPr>
          <w:i/>
          <w:iCs/>
          <w:sz w:val="22"/>
          <w:szCs w:val="22"/>
          <w:rPrChange w:id="1641" w:author="Vojtěch Bžatek" w:date="2024-05-22T05:48:00Z" w16du:dateUtc="2024-05-22T03:48:00Z">
            <w:rPr/>
          </w:rPrChange>
        </w:rPr>
        <w:t>Cryptographic</w:t>
      </w:r>
      <w:proofErr w:type="spellEnd"/>
      <w:r w:rsidRPr="00702732">
        <w:rPr>
          <w:i/>
          <w:iCs/>
          <w:sz w:val="22"/>
          <w:szCs w:val="22"/>
          <w:rPrChange w:id="1642" w:author="Vojtěch Bžatek" w:date="2024-05-22T05:48:00Z" w16du:dateUtc="2024-05-22T03:48:00Z">
            <w:rPr/>
          </w:rPrChange>
        </w:rPr>
        <w:t xml:space="preserve"> </w:t>
      </w:r>
      <w:proofErr w:type="spellStart"/>
      <w:r w:rsidRPr="00702732">
        <w:rPr>
          <w:i/>
          <w:iCs/>
          <w:sz w:val="22"/>
          <w:szCs w:val="22"/>
          <w:rPrChange w:id="1643" w:author="Vojtěch Bžatek" w:date="2024-05-22T05:48:00Z" w16du:dateUtc="2024-05-22T03:48:00Z">
            <w:rPr/>
          </w:rPrChange>
        </w:rPr>
        <w:t>Algorithms</w:t>
      </w:r>
      <w:proofErr w:type="spellEnd"/>
      <w:r w:rsidRPr="00702732">
        <w:rPr>
          <w:sz w:val="22"/>
          <w:szCs w:val="22"/>
          <w:rPrChange w:id="1644" w:author="Vojtěch Bžatek" w:date="2024-05-22T05:48:00Z" w16du:dateUtc="2024-05-22T03:48:00Z">
            <w:rPr/>
          </w:rPrChange>
        </w:rPr>
        <w:t>.</w:t>
      </w:r>
      <w:del w:id="1645" w:author="Vojtěch Bžatek" w:date="2024-05-22T05:43:00Z" w16du:dateUtc="2024-05-22T03:43:00Z">
        <w:r w:rsidRPr="00702732" w:rsidDel="00702732">
          <w:rPr>
            <w:sz w:val="22"/>
            <w:szCs w:val="22"/>
            <w:rPrChange w:id="1646" w:author="Vojtěch Bžatek" w:date="2024-05-22T05:48:00Z" w16du:dateUtc="2024-05-22T03:48:00Z">
              <w:rPr/>
            </w:rPrChange>
          </w:rPr>
          <w:delText xml:space="preserve"> </w:delText>
        </w:r>
        <w:r w:rsidRPr="00702732" w:rsidDel="00702732">
          <w:rPr>
            <w:i/>
            <w:iCs/>
            <w:sz w:val="22"/>
            <w:szCs w:val="22"/>
            <w:rPrChange w:id="1647" w:author="Vojtěch Bžatek" w:date="2024-05-22T05:48:00Z" w16du:dateUtc="2024-05-22T03:48:00Z">
              <w:rPr>
                <w:i/>
                <w:iCs/>
              </w:rPr>
            </w:rPrChange>
          </w:rPr>
          <w:delText>NIST</w:delText>
        </w:r>
      </w:del>
      <w:r w:rsidRPr="00702732">
        <w:rPr>
          <w:sz w:val="22"/>
          <w:szCs w:val="22"/>
          <w:rPrChange w:id="1648" w:author="Vojtěch Bžatek" w:date="2024-05-22T05:48:00Z" w16du:dateUtc="2024-05-22T03:48:00Z">
            <w:rPr/>
          </w:rPrChange>
        </w:rPr>
        <w:t xml:space="preserve"> </w:t>
      </w:r>
      <w:del w:id="1649" w:author="Vojtěch Bžatek" w:date="2024-05-22T05:42:00Z" w16du:dateUtc="2024-05-22T03:42:00Z">
        <w:r w:rsidRPr="00702732" w:rsidDel="00702732">
          <w:rPr>
            <w:sz w:val="22"/>
            <w:szCs w:val="22"/>
            <w:rPrChange w:id="1650" w:author="Vojtěch Bžatek" w:date="2024-05-22T05:48:00Z" w16du:dateUtc="2024-05-22T03:48:00Z">
              <w:rPr/>
            </w:rPrChange>
          </w:rPr>
          <w:delText>[</w:delText>
        </w:r>
      </w:del>
      <w:ins w:id="1651" w:author="Vojtěch Bžatek" w:date="2024-05-22T05:42:00Z" w16du:dateUtc="2024-05-22T03:42:00Z">
        <w:r w:rsidR="00702732" w:rsidRPr="00702732">
          <w:rPr>
            <w:sz w:val="22"/>
            <w:szCs w:val="22"/>
            <w:rPrChange w:id="1652" w:author="Vojtěch Bžatek" w:date="2024-05-22T05:48:00Z" w16du:dateUtc="2024-05-22T03:48:00Z">
              <w:rPr/>
            </w:rPrChange>
          </w:rPr>
          <w:t>O</w:t>
        </w:r>
      </w:ins>
      <w:del w:id="1653" w:author="Vojtěch Bžatek" w:date="2024-05-22T05:42:00Z" w16du:dateUtc="2024-05-22T03:42:00Z">
        <w:r w:rsidRPr="00702732" w:rsidDel="00702732">
          <w:rPr>
            <w:sz w:val="22"/>
            <w:szCs w:val="22"/>
            <w:rPrChange w:id="1654" w:author="Vojtěch Bžatek" w:date="2024-05-22T05:48:00Z" w16du:dateUtc="2024-05-22T03:48:00Z">
              <w:rPr/>
            </w:rPrChange>
          </w:rPr>
          <w:delText>o</w:delText>
        </w:r>
      </w:del>
      <w:r w:rsidRPr="00702732">
        <w:rPr>
          <w:sz w:val="22"/>
          <w:szCs w:val="22"/>
          <w:rPrChange w:id="1655" w:author="Vojtěch Bžatek" w:date="2024-05-22T05:48:00Z" w16du:dateUtc="2024-05-22T03:48:00Z">
            <w:rPr/>
          </w:rPrChange>
        </w:rPr>
        <w:t>nline</w:t>
      </w:r>
      <w:del w:id="1656" w:author="Vojtěch Bžatek" w:date="2024-05-22T05:42:00Z" w16du:dateUtc="2024-05-22T03:42:00Z">
        <w:r w:rsidRPr="00702732" w:rsidDel="00702732">
          <w:rPr>
            <w:sz w:val="22"/>
            <w:szCs w:val="22"/>
            <w:rPrChange w:id="1657" w:author="Vojtěch Bžatek" w:date="2024-05-22T05:48:00Z" w16du:dateUtc="2024-05-22T03:48:00Z">
              <w:rPr/>
            </w:rPrChange>
          </w:rPr>
          <w:delText>]</w:delText>
        </w:r>
      </w:del>
      <w:r w:rsidRPr="00702732">
        <w:rPr>
          <w:sz w:val="22"/>
          <w:szCs w:val="22"/>
          <w:rPrChange w:id="1658" w:author="Vojtěch Bžatek" w:date="2024-05-22T05:48:00Z" w16du:dateUtc="2024-05-22T03:48:00Z">
            <w:rPr/>
          </w:rPrChange>
        </w:rPr>
        <w:t>.</w:t>
      </w:r>
      <w:ins w:id="1659" w:author="Vojtěch Bžatek" w:date="2024-05-22T05:42:00Z" w16du:dateUtc="2024-05-22T03:42:00Z">
        <w:r w:rsidR="00702732" w:rsidRPr="00702732">
          <w:rPr>
            <w:sz w:val="22"/>
            <w:szCs w:val="22"/>
            <w:rPrChange w:id="1660" w:author="Vojtěch Bžatek" w:date="2024-05-22T05:48:00Z" w16du:dateUtc="2024-05-22T03:48:00Z">
              <w:rPr/>
            </w:rPrChange>
          </w:rPr>
          <w:t xml:space="preserve"> NIST, 2022.</w:t>
        </w:r>
      </w:ins>
      <w:r w:rsidRPr="00702732">
        <w:rPr>
          <w:sz w:val="22"/>
          <w:szCs w:val="22"/>
          <w:rPrChange w:id="1661" w:author="Vojtěch Bžatek" w:date="2024-05-22T05:48:00Z" w16du:dateUtc="2024-05-22T03:48:00Z">
            <w:rPr/>
          </w:rPrChange>
        </w:rPr>
        <w:t xml:space="preserve"> </w:t>
      </w:r>
      <w:ins w:id="1662" w:author="Vojtěch Bžatek" w:date="2024-05-22T05:42:00Z" w16du:dateUtc="2024-05-22T03:42:00Z">
        <w:r w:rsidR="00702732" w:rsidRPr="00702732">
          <w:rPr>
            <w:sz w:val="22"/>
            <w:szCs w:val="22"/>
            <w:rPrChange w:id="1663" w:author="Vojtěch Bžatek" w:date="2024-05-22T05:48:00Z" w16du:dateUtc="2024-05-22T03:48:00Z">
              <w:rPr/>
            </w:rPrChange>
          </w:rPr>
          <w:t>Dostupné</w:t>
        </w:r>
      </w:ins>
      <w:del w:id="1664" w:author="Vojtěch Bžatek" w:date="2024-05-22T05:42:00Z" w16du:dateUtc="2024-05-22T03:42:00Z">
        <w:r w:rsidRPr="00702732" w:rsidDel="00702732">
          <w:rPr>
            <w:sz w:val="22"/>
            <w:szCs w:val="22"/>
            <w:rPrChange w:id="1665" w:author="Vojtěch Bžatek" w:date="2024-05-22T05:48:00Z" w16du:dateUtc="2024-05-22T03:48:00Z">
              <w:rPr/>
            </w:rPrChange>
          </w:rPr>
          <w:delText>Získáno</w:delText>
        </w:r>
      </w:del>
      <w:r w:rsidRPr="00702732">
        <w:rPr>
          <w:sz w:val="22"/>
          <w:szCs w:val="22"/>
          <w:rPrChange w:id="1666" w:author="Vojtěch Bžatek" w:date="2024-05-22T05:48:00Z" w16du:dateUtc="2024-05-22T03:48:00Z">
            <w:rPr/>
          </w:rPrChange>
        </w:rPr>
        <w:t xml:space="preserve"> z</w:t>
      </w:r>
      <w:del w:id="1667" w:author="Vojtěch Bžatek" w:date="2024-05-22T05:49:00Z" w16du:dateUtc="2024-05-22T03:49:00Z">
        <w:r w:rsidRPr="00702732" w:rsidDel="00702732">
          <w:rPr>
            <w:sz w:val="22"/>
            <w:szCs w:val="22"/>
            <w:rPrChange w:id="1668" w:author="Vojtěch Bžatek" w:date="2024-05-22T05:48:00Z" w16du:dateUtc="2024-05-22T03:48:00Z">
              <w:rPr/>
            </w:rPrChange>
          </w:rPr>
          <w:delText> </w:delText>
        </w:r>
      </w:del>
      <w:r w:rsidRPr="00702732">
        <w:rPr>
          <w:sz w:val="22"/>
          <w:szCs w:val="22"/>
          <w:rPrChange w:id="1669" w:author="Vojtěch Bžatek" w:date="2024-05-22T05:48:00Z" w16du:dateUtc="2024-05-22T03:48:00Z">
            <w:rPr/>
          </w:rPrChange>
        </w:rPr>
        <w:t xml:space="preserve">: </w:t>
      </w:r>
      <w:r w:rsidR="00962385" w:rsidRPr="00702732">
        <w:rPr>
          <w:sz w:val="22"/>
          <w:szCs w:val="22"/>
          <w:rPrChange w:id="1670" w:author="Vojtěch Bžatek" w:date="2024-05-22T05:48:00Z" w16du:dateUtc="2024-05-22T03:48:00Z">
            <w:rPr/>
          </w:rPrChange>
        </w:rPr>
        <w:fldChar w:fldCharType="begin"/>
      </w:r>
      <w:r w:rsidR="00962385" w:rsidRPr="00702732">
        <w:rPr>
          <w:sz w:val="22"/>
          <w:szCs w:val="22"/>
          <w:rPrChange w:id="1671" w:author="Vojtěch Bžatek" w:date="2024-05-22T05:48:00Z" w16du:dateUtc="2024-05-22T03:48:00Z">
            <w:rPr/>
          </w:rPrChange>
        </w:rPr>
        <w:instrText>HYPERLINK "https://www.nist.gov/news-events/news/2022/07/nist-announces-first-four-quantum-resistant-cryptographic-algorithms"</w:instrText>
      </w:r>
      <w:r w:rsidR="00962385" w:rsidRPr="00B12BF5">
        <w:rPr>
          <w:sz w:val="22"/>
          <w:szCs w:val="22"/>
        </w:rPr>
      </w:r>
      <w:r w:rsidR="00962385" w:rsidRPr="00702732">
        <w:rPr>
          <w:sz w:val="22"/>
          <w:szCs w:val="22"/>
          <w:rPrChange w:id="1672" w:author="Vojtěch Bžatek" w:date="2024-05-22T05:48:00Z" w16du:dateUtc="2024-05-22T03:48:00Z">
            <w:rPr>
              <w:rStyle w:val="Hypertextovodkaz"/>
            </w:rPr>
          </w:rPrChange>
        </w:rPr>
        <w:fldChar w:fldCharType="separate"/>
      </w:r>
      <w:r w:rsidRPr="00702732">
        <w:rPr>
          <w:rStyle w:val="Hypertextovodkaz"/>
          <w:sz w:val="22"/>
          <w:szCs w:val="22"/>
          <w:rPrChange w:id="1673" w:author="Vojtěch Bžatek" w:date="2024-05-22T05:48:00Z" w16du:dateUtc="2024-05-22T03:48:00Z">
            <w:rPr>
              <w:rStyle w:val="Hypertextovodkaz"/>
            </w:rPr>
          </w:rPrChange>
        </w:rPr>
        <w:t>https://www.nist.gov/news-events/news/2022/07/nist-announces-first-four-quantum-resistant-cryptographic-algorithms</w:t>
      </w:r>
      <w:r w:rsidR="00962385" w:rsidRPr="00702732">
        <w:rPr>
          <w:rStyle w:val="Hypertextovodkaz"/>
          <w:sz w:val="22"/>
          <w:szCs w:val="22"/>
          <w:rPrChange w:id="1674" w:author="Vojtěch Bžatek" w:date="2024-05-22T05:48:00Z" w16du:dateUtc="2024-05-22T03:48:00Z">
            <w:rPr>
              <w:rStyle w:val="Hypertextovodkaz"/>
            </w:rPr>
          </w:rPrChange>
        </w:rPr>
        <w:fldChar w:fldCharType="end"/>
      </w:r>
      <w:del w:id="1675" w:author="Vojtěch Bžatek" w:date="2024-05-22T05:46:00Z" w16du:dateUtc="2024-05-22T03:46:00Z">
        <w:r w:rsidRPr="00702732" w:rsidDel="00702732">
          <w:rPr>
            <w:sz w:val="22"/>
            <w:szCs w:val="22"/>
            <w:rPrChange w:id="1676" w:author="Vojtěch Bžatek" w:date="2024-05-22T05:48:00Z" w16du:dateUtc="2024-05-22T03:48:00Z">
              <w:rPr/>
            </w:rPrChange>
          </w:rPr>
          <w:delText xml:space="preserve"> </w:delText>
        </w:r>
      </w:del>
      <w:ins w:id="1677" w:author="Vojtěch Bžatek" w:date="2024-05-22T05:46:00Z" w16du:dateUtc="2024-05-22T03:46:00Z">
        <w:r w:rsidR="00702732" w:rsidRPr="00702732">
          <w:rPr>
            <w:sz w:val="22"/>
            <w:szCs w:val="22"/>
            <w:rPrChange w:id="1678" w:author="Vojtěch Bžatek" w:date="2024-05-22T05:48:00Z" w16du:dateUtc="2024-05-22T03:48:00Z">
              <w:rPr/>
            </w:rPrChange>
          </w:rPr>
          <w:t xml:space="preserve">. </w:t>
        </w:r>
      </w:ins>
      <w:r w:rsidRPr="00702732">
        <w:rPr>
          <w:sz w:val="22"/>
          <w:szCs w:val="22"/>
          <w:rPrChange w:id="1679" w:author="Vojtěch Bžatek" w:date="2024-05-22T05:48:00Z" w16du:dateUtc="2024-05-22T03:48:00Z">
            <w:rPr/>
          </w:rPrChange>
        </w:rPr>
        <w:t>[</w:t>
      </w:r>
      <w:ins w:id="1680" w:author="Vojtěch Bžatek" w:date="2024-05-22T05:45:00Z" w16du:dateUtc="2024-05-22T03:45:00Z">
        <w:r w:rsidR="00702732" w:rsidRPr="00702732">
          <w:rPr>
            <w:sz w:val="22"/>
            <w:szCs w:val="22"/>
            <w:rPrChange w:id="1681" w:author="Vojtěch Bžatek" w:date="2024-05-22T05:48:00Z" w16du:dateUtc="2024-05-22T03:48:00Z">
              <w:rPr/>
            </w:rPrChange>
          </w:rPr>
          <w:t xml:space="preserve">citováno </w:t>
        </w:r>
      </w:ins>
      <w:del w:id="1682" w:author="Vojtěch Bžatek" w:date="2024-05-22T05:43:00Z" w16du:dateUtc="2024-05-22T03:43:00Z">
        <w:r w:rsidRPr="00702732" w:rsidDel="00702732">
          <w:rPr>
            <w:sz w:val="22"/>
            <w:szCs w:val="22"/>
            <w:rPrChange w:id="1683" w:author="Vojtěch Bžatek" w:date="2024-05-22T05:48:00Z" w16du:dateUtc="2024-05-22T03:48:00Z">
              <w:rPr/>
            </w:rPrChange>
          </w:rPr>
          <w:delText>viděno 28 duben </w:delText>
        </w:r>
      </w:del>
      <w:r w:rsidRPr="00702732">
        <w:rPr>
          <w:sz w:val="22"/>
          <w:szCs w:val="22"/>
          <w:rPrChange w:id="1684" w:author="Vojtěch Bžatek" w:date="2024-05-22T05:48:00Z" w16du:dateUtc="2024-05-22T03:48:00Z">
            <w:rPr/>
          </w:rPrChange>
        </w:rPr>
        <w:t>2024</w:t>
      </w:r>
      <w:ins w:id="1685" w:author="Vojtěch Bžatek" w:date="2024-05-22T05:43:00Z" w16du:dateUtc="2024-05-22T03:43:00Z">
        <w:r w:rsidR="00702732" w:rsidRPr="00702732">
          <w:rPr>
            <w:sz w:val="22"/>
            <w:szCs w:val="22"/>
            <w:rPrChange w:id="1686" w:author="Vojtěch Bžatek" w:date="2024-05-22T05:48:00Z" w16du:dateUtc="2024-05-22T03:48:00Z">
              <w:rPr/>
            </w:rPrChange>
          </w:rPr>
          <w:t>-4-28</w:t>
        </w:r>
      </w:ins>
      <w:r w:rsidRPr="00702732">
        <w:rPr>
          <w:sz w:val="22"/>
          <w:szCs w:val="22"/>
          <w:rPrChange w:id="1687" w:author="Vojtěch Bžatek" w:date="2024-05-22T05:48:00Z" w16du:dateUtc="2024-05-22T03:48:00Z">
            <w:rPr/>
          </w:rPrChange>
        </w:rPr>
        <w:t xml:space="preserve">]. </w:t>
      </w:r>
    </w:p>
    <w:p w14:paraId="2B5255A5" w14:textId="40D2D34F" w:rsidR="00954FDD" w:rsidRPr="00702732" w:rsidRDefault="00954FDD">
      <w:pPr>
        <w:pStyle w:val="literaturatext"/>
        <w:jc w:val="left"/>
        <w:rPr>
          <w:sz w:val="22"/>
          <w:szCs w:val="22"/>
          <w:rPrChange w:id="1688" w:author="Vojtěch Bžatek" w:date="2024-05-22T05:48:00Z" w16du:dateUtc="2024-05-22T03:48:00Z">
            <w:rPr/>
          </w:rPrChange>
        </w:rPr>
        <w:pPrChange w:id="1689" w:author="Vojtěch Bžatek" w:date="2024-05-22T05:48:00Z" w16du:dateUtc="2024-05-22T03:48:00Z">
          <w:pPr>
            <w:pStyle w:val="literaturatext"/>
          </w:pPr>
        </w:pPrChange>
      </w:pPr>
      <w:del w:id="1690" w:author="Vojtěch Bžatek" w:date="2024-05-22T12:04:00Z" w16du:dateUtc="2024-05-22T10:04:00Z">
        <w:r w:rsidRPr="00702732" w:rsidDel="00B971C8">
          <w:rPr>
            <w:sz w:val="22"/>
            <w:szCs w:val="22"/>
            <w:rPrChange w:id="1691" w:author="Vojtěch Bžatek" w:date="2024-05-22T05:48:00Z" w16du:dateUtc="2024-05-22T03:48:00Z">
              <w:rPr/>
            </w:rPrChange>
          </w:rPr>
          <w:delText>[h4]</w:delText>
        </w:r>
      </w:del>
      <w:r w:rsidRPr="00702732">
        <w:rPr>
          <w:sz w:val="22"/>
          <w:szCs w:val="22"/>
          <w:rPrChange w:id="1692" w:author="Vojtěch Bžatek" w:date="2024-05-22T05:48:00Z" w16du:dateUtc="2024-05-22T03:48:00Z">
            <w:rPr/>
          </w:rPrChange>
        </w:rPr>
        <w:t xml:space="preserve">LIKENS, </w:t>
      </w:r>
      <w:proofErr w:type="spellStart"/>
      <w:r w:rsidRPr="00702732">
        <w:rPr>
          <w:sz w:val="22"/>
          <w:szCs w:val="22"/>
          <w:rPrChange w:id="1693" w:author="Vojtěch Bžatek" w:date="2024-05-22T05:48:00Z" w16du:dateUtc="2024-05-22T03:48:00Z">
            <w:rPr/>
          </w:rPrChange>
        </w:rPr>
        <w:t>Scott</w:t>
      </w:r>
      <w:proofErr w:type="spellEnd"/>
      <w:r w:rsidRPr="00702732">
        <w:rPr>
          <w:sz w:val="22"/>
          <w:szCs w:val="22"/>
          <w:rPrChange w:id="1694" w:author="Vojtěch Bžatek" w:date="2024-05-22T05:48:00Z" w16du:dateUtc="2024-05-22T03:48:00Z">
            <w:rPr/>
          </w:rPrChange>
        </w:rPr>
        <w:t xml:space="preserve">. </w:t>
      </w:r>
      <w:proofErr w:type="spellStart"/>
      <w:r w:rsidRPr="00702732">
        <w:rPr>
          <w:i/>
          <w:iCs/>
          <w:sz w:val="22"/>
          <w:szCs w:val="22"/>
          <w:rPrChange w:id="1695" w:author="Vojtěch Bžatek" w:date="2024-05-22T05:48:00Z" w16du:dateUtc="2024-05-22T03:48:00Z">
            <w:rPr/>
          </w:rPrChange>
        </w:rPr>
        <w:t>Making</w:t>
      </w:r>
      <w:proofErr w:type="spellEnd"/>
      <w:r w:rsidRPr="00702732">
        <w:rPr>
          <w:i/>
          <w:iCs/>
          <w:sz w:val="22"/>
          <w:szCs w:val="22"/>
          <w:rPrChange w:id="1696" w:author="Vojtěch Bžatek" w:date="2024-05-22T05:48:00Z" w16du:dateUtc="2024-05-22T03:48:00Z">
            <w:rPr/>
          </w:rPrChange>
        </w:rPr>
        <w:t xml:space="preserve"> </w:t>
      </w:r>
      <w:proofErr w:type="spellStart"/>
      <w:r w:rsidRPr="00702732">
        <w:rPr>
          <w:i/>
          <w:iCs/>
          <w:sz w:val="22"/>
          <w:szCs w:val="22"/>
          <w:rPrChange w:id="1697" w:author="Vojtěch Bžatek" w:date="2024-05-22T05:48:00Z" w16du:dateUtc="2024-05-22T03:48:00Z">
            <w:rPr/>
          </w:rPrChange>
        </w:rPr>
        <w:t>sense</w:t>
      </w:r>
      <w:proofErr w:type="spellEnd"/>
      <w:r w:rsidRPr="00702732">
        <w:rPr>
          <w:i/>
          <w:iCs/>
          <w:sz w:val="22"/>
          <w:szCs w:val="22"/>
          <w:rPrChange w:id="1698" w:author="Vojtěch Bžatek" w:date="2024-05-22T05:48:00Z" w16du:dateUtc="2024-05-22T03:48:00Z">
            <w:rPr/>
          </w:rPrChange>
        </w:rPr>
        <w:t xml:space="preserve"> </w:t>
      </w:r>
      <w:proofErr w:type="spellStart"/>
      <w:r w:rsidRPr="00702732">
        <w:rPr>
          <w:i/>
          <w:iCs/>
          <w:sz w:val="22"/>
          <w:szCs w:val="22"/>
          <w:rPrChange w:id="1699" w:author="Vojtěch Bžatek" w:date="2024-05-22T05:48:00Z" w16du:dateUtc="2024-05-22T03:48:00Z">
            <w:rPr/>
          </w:rPrChange>
        </w:rPr>
        <w:t>of</w:t>
      </w:r>
      <w:proofErr w:type="spellEnd"/>
      <w:r w:rsidRPr="00702732">
        <w:rPr>
          <w:i/>
          <w:iCs/>
          <w:sz w:val="22"/>
          <w:szCs w:val="22"/>
          <w:rPrChange w:id="1700" w:author="Vojtěch Bžatek" w:date="2024-05-22T05:48:00Z" w16du:dateUtc="2024-05-22T03:48:00Z">
            <w:rPr/>
          </w:rPrChange>
        </w:rPr>
        <w:t xml:space="preserve"> </w:t>
      </w:r>
      <w:proofErr w:type="spellStart"/>
      <w:r w:rsidRPr="00702732">
        <w:rPr>
          <w:i/>
          <w:iCs/>
          <w:sz w:val="22"/>
          <w:szCs w:val="22"/>
          <w:rPrChange w:id="1701" w:author="Vojtěch Bžatek" w:date="2024-05-22T05:48:00Z" w16du:dateUtc="2024-05-22T03:48:00Z">
            <w:rPr/>
          </w:rPrChange>
        </w:rPr>
        <w:t>bitcoin</w:t>
      </w:r>
      <w:proofErr w:type="spellEnd"/>
      <w:r w:rsidRPr="00702732">
        <w:rPr>
          <w:i/>
          <w:iCs/>
          <w:sz w:val="22"/>
          <w:szCs w:val="22"/>
          <w:rPrChange w:id="1702" w:author="Vojtěch Bžatek" w:date="2024-05-22T05:48:00Z" w16du:dateUtc="2024-05-22T03:48:00Z">
            <w:rPr/>
          </w:rPrChange>
        </w:rPr>
        <w:t xml:space="preserve">, </w:t>
      </w:r>
      <w:proofErr w:type="spellStart"/>
      <w:r w:rsidRPr="00702732">
        <w:rPr>
          <w:i/>
          <w:iCs/>
          <w:sz w:val="22"/>
          <w:szCs w:val="22"/>
          <w:rPrChange w:id="1703" w:author="Vojtěch Bžatek" w:date="2024-05-22T05:48:00Z" w16du:dateUtc="2024-05-22T03:48:00Z">
            <w:rPr/>
          </w:rPrChange>
        </w:rPr>
        <w:t>cryptocurrency</w:t>
      </w:r>
      <w:proofErr w:type="spellEnd"/>
      <w:r w:rsidRPr="00702732">
        <w:rPr>
          <w:i/>
          <w:iCs/>
          <w:sz w:val="22"/>
          <w:szCs w:val="22"/>
          <w:rPrChange w:id="1704" w:author="Vojtěch Bžatek" w:date="2024-05-22T05:48:00Z" w16du:dateUtc="2024-05-22T03:48:00Z">
            <w:rPr/>
          </w:rPrChange>
        </w:rPr>
        <w:t xml:space="preserve"> and blockchain</w:t>
      </w:r>
      <w:r w:rsidRPr="00702732">
        <w:rPr>
          <w:sz w:val="22"/>
          <w:szCs w:val="22"/>
          <w:rPrChange w:id="1705" w:author="Vojtěch Bžatek" w:date="2024-05-22T05:48:00Z" w16du:dateUtc="2024-05-22T03:48:00Z">
            <w:rPr/>
          </w:rPrChange>
        </w:rPr>
        <w:t xml:space="preserve">. </w:t>
      </w:r>
      <w:del w:id="1706" w:author="Vojtěch Bžatek" w:date="2024-05-22T05:45:00Z" w16du:dateUtc="2024-05-22T03:45:00Z">
        <w:r w:rsidRPr="00702732" w:rsidDel="00702732">
          <w:rPr>
            <w:i/>
            <w:iCs/>
            <w:sz w:val="22"/>
            <w:szCs w:val="22"/>
            <w:rPrChange w:id="1707" w:author="Vojtěch Bžatek" w:date="2024-05-22T05:48:00Z" w16du:dateUtc="2024-05-22T03:48:00Z">
              <w:rPr>
                <w:i/>
                <w:iCs/>
              </w:rPr>
            </w:rPrChange>
          </w:rPr>
          <w:delText>PwC</w:delText>
        </w:r>
        <w:r w:rsidRPr="00702732" w:rsidDel="00702732">
          <w:rPr>
            <w:sz w:val="22"/>
            <w:szCs w:val="22"/>
            <w:rPrChange w:id="1708" w:author="Vojtěch Bžatek" w:date="2024-05-22T05:48:00Z" w16du:dateUtc="2024-05-22T03:48:00Z">
              <w:rPr/>
            </w:rPrChange>
          </w:rPr>
          <w:delText xml:space="preserve"> </w:delText>
        </w:r>
      </w:del>
      <w:ins w:id="1709" w:author="Vojtěch Bžatek" w:date="2024-05-22T05:44:00Z" w16du:dateUtc="2024-05-22T03:44:00Z">
        <w:r w:rsidR="00702732" w:rsidRPr="00702732">
          <w:rPr>
            <w:sz w:val="22"/>
            <w:szCs w:val="22"/>
            <w:rPrChange w:id="1710" w:author="Vojtěch Bžatek" w:date="2024-05-22T05:48:00Z" w16du:dateUtc="2024-05-22T03:48:00Z">
              <w:rPr/>
            </w:rPrChange>
          </w:rPr>
          <w:t>O</w:t>
        </w:r>
      </w:ins>
      <w:del w:id="1711" w:author="Vojtěch Bžatek" w:date="2024-05-22T05:44:00Z" w16du:dateUtc="2024-05-22T03:44:00Z">
        <w:r w:rsidRPr="00702732" w:rsidDel="00702732">
          <w:rPr>
            <w:sz w:val="22"/>
            <w:szCs w:val="22"/>
            <w:rPrChange w:id="1712" w:author="Vojtěch Bžatek" w:date="2024-05-22T05:48:00Z" w16du:dateUtc="2024-05-22T03:48:00Z">
              <w:rPr/>
            </w:rPrChange>
          </w:rPr>
          <w:delText>[o</w:delText>
        </w:r>
      </w:del>
      <w:r w:rsidRPr="00702732">
        <w:rPr>
          <w:sz w:val="22"/>
          <w:szCs w:val="22"/>
          <w:rPrChange w:id="1713" w:author="Vojtěch Bžatek" w:date="2024-05-22T05:48:00Z" w16du:dateUtc="2024-05-22T03:48:00Z">
            <w:rPr/>
          </w:rPrChange>
        </w:rPr>
        <w:t>nline</w:t>
      </w:r>
      <w:del w:id="1714" w:author="Vojtěch Bžatek" w:date="2024-05-22T05:44:00Z" w16du:dateUtc="2024-05-22T03:44:00Z">
        <w:r w:rsidRPr="00702732" w:rsidDel="00702732">
          <w:rPr>
            <w:sz w:val="22"/>
            <w:szCs w:val="22"/>
            <w:rPrChange w:id="1715" w:author="Vojtěch Bžatek" w:date="2024-05-22T05:48:00Z" w16du:dateUtc="2024-05-22T03:48:00Z">
              <w:rPr/>
            </w:rPrChange>
          </w:rPr>
          <w:delText>]</w:delText>
        </w:r>
      </w:del>
      <w:r w:rsidRPr="00702732">
        <w:rPr>
          <w:sz w:val="22"/>
          <w:szCs w:val="22"/>
          <w:rPrChange w:id="1716" w:author="Vojtěch Bžatek" w:date="2024-05-22T05:48:00Z" w16du:dateUtc="2024-05-22T03:48:00Z">
            <w:rPr/>
          </w:rPrChange>
        </w:rPr>
        <w:t>.</w:t>
      </w:r>
      <w:ins w:id="1717" w:author="Vojtěch Bžatek" w:date="2024-05-22T05:44:00Z" w16du:dateUtc="2024-05-22T03:44:00Z">
        <w:r w:rsidR="00702732" w:rsidRPr="00702732">
          <w:rPr>
            <w:sz w:val="22"/>
            <w:szCs w:val="22"/>
            <w:rPrChange w:id="1718" w:author="Vojtěch Bžatek" w:date="2024-05-22T05:48:00Z" w16du:dateUtc="2024-05-22T03:48:00Z">
              <w:rPr/>
            </w:rPrChange>
          </w:rPr>
          <w:t xml:space="preserve"> PWC.</w:t>
        </w:r>
      </w:ins>
      <w:r w:rsidRPr="00702732">
        <w:rPr>
          <w:sz w:val="22"/>
          <w:szCs w:val="22"/>
          <w:rPrChange w:id="1719" w:author="Vojtěch Bžatek" w:date="2024-05-22T05:48:00Z" w16du:dateUtc="2024-05-22T03:48:00Z">
            <w:rPr/>
          </w:rPrChange>
        </w:rPr>
        <w:t xml:space="preserve"> </w:t>
      </w:r>
      <w:ins w:id="1720" w:author="Vojtěch Bžatek" w:date="2024-05-22T05:47:00Z" w16du:dateUtc="2024-05-22T03:47:00Z">
        <w:r w:rsidR="00702732" w:rsidRPr="00702732">
          <w:rPr>
            <w:sz w:val="22"/>
            <w:szCs w:val="22"/>
            <w:rPrChange w:id="1721" w:author="Vojtěch Bžatek" w:date="2024-05-22T05:48:00Z" w16du:dateUtc="2024-05-22T03:48:00Z">
              <w:rPr/>
            </w:rPrChange>
          </w:rPr>
          <w:t>Dostupné</w:t>
        </w:r>
      </w:ins>
      <w:del w:id="1722" w:author="Vojtěch Bžatek" w:date="2024-05-22T05:47:00Z" w16du:dateUtc="2024-05-22T03:47:00Z">
        <w:r w:rsidRPr="00702732" w:rsidDel="00702732">
          <w:rPr>
            <w:sz w:val="22"/>
            <w:szCs w:val="22"/>
            <w:rPrChange w:id="1723" w:author="Vojtěch Bžatek" w:date="2024-05-22T05:48:00Z" w16du:dateUtc="2024-05-22T03:48:00Z">
              <w:rPr/>
            </w:rPrChange>
          </w:rPr>
          <w:delText>Zí</w:delText>
        </w:r>
      </w:del>
      <w:del w:id="1724" w:author="Vojtěch Bžatek" w:date="2024-05-22T05:46:00Z" w16du:dateUtc="2024-05-22T03:46:00Z">
        <w:r w:rsidRPr="00702732" w:rsidDel="00702732">
          <w:rPr>
            <w:sz w:val="22"/>
            <w:szCs w:val="22"/>
            <w:rPrChange w:id="1725" w:author="Vojtěch Bžatek" w:date="2024-05-22T05:48:00Z" w16du:dateUtc="2024-05-22T03:48:00Z">
              <w:rPr/>
            </w:rPrChange>
          </w:rPr>
          <w:delText>skáno</w:delText>
        </w:r>
      </w:del>
      <w:r w:rsidRPr="00702732">
        <w:rPr>
          <w:sz w:val="22"/>
          <w:szCs w:val="22"/>
          <w:rPrChange w:id="1726" w:author="Vojtěch Bžatek" w:date="2024-05-22T05:48:00Z" w16du:dateUtc="2024-05-22T03:48:00Z">
            <w:rPr/>
          </w:rPrChange>
        </w:rPr>
        <w:t xml:space="preserve"> z</w:t>
      </w:r>
      <w:del w:id="1727" w:author="Vojtěch Bžatek" w:date="2024-05-22T05:49:00Z" w16du:dateUtc="2024-05-22T03:49:00Z">
        <w:r w:rsidRPr="00702732" w:rsidDel="00702732">
          <w:rPr>
            <w:sz w:val="22"/>
            <w:szCs w:val="22"/>
            <w:rPrChange w:id="1728" w:author="Vojtěch Bžatek" w:date="2024-05-22T05:48:00Z" w16du:dateUtc="2024-05-22T03:48:00Z">
              <w:rPr/>
            </w:rPrChange>
          </w:rPr>
          <w:delText> </w:delText>
        </w:r>
      </w:del>
      <w:r w:rsidRPr="00702732">
        <w:rPr>
          <w:sz w:val="22"/>
          <w:szCs w:val="22"/>
          <w:rPrChange w:id="1729" w:author="Vojtěch Bžatek" w:date="2024-05-22T05:48:00Z" w16du:dateUtc="2024-05-22T03:48:00Z">
            <w:rPr/>
          </w:rPrChange>
        </w:rPr>
        <w:t xml:space="preserve">: </w:t>
      </w:r>
      <w:r w:rsidR="00962385" w:rsidRPr="00702732">
        <w:rPr>
          <w:sz w:val="22"/>
          <w:szCs w:val="22"/>
          <w:rPrChange w:id="1730" w:author="Vojtěch Bžatek" w:date="2024-05-22T05:48:00Z" w16du:dateUtc="2024-05-22T03:48:00Z">
            <w:rPr/>
          </w:rPrChange>
        </w:rPr>
        <w:fldChar w:fldCharType="begin"/>
      </w:r>
      <w:r w:rsidR="00962385" w:rsidRPr="00702732">
        <w:rPr>
          <w:sz w:val="22"/>
          <w:szCs w:val="22"/>
          <w:rPrChange w:id="1731" w:author="Vojtěch Bžatek" w:date="2024-05-22T05:48:00Z" w16du:dateUtc="2024-05-22T03:48:00Z">
            <w:rPr/>
          </w:rPrChange>
        </w:rPr>
        <w:instrText>HYPERLINK "https://www.pwc.com/us/en/industries/financial-services/fintech/bitcoin-blockchain-cryptocurrency.html"</w:instrText>
      </w:r>
      <w:r w:rsidR="00962385" w:rsidRPr="00B12BF5">
        <w:rPr>
          <w:sz w:val="22"/>
          <w:szCs w:val="22"/>
        </w:rPr>
      </w:r>
      <w:r w:rsidR="00962385" w:rsidRPr="00702732">
        <w:rPr>
          <w:sz w:val="22"/>
          <w:szCs w:val="22"/>
          <w:rPrChange w:id="1732" w:author="Vojtěch Bžatek" w:date="2024-05-22T05:48:00Z" w16du:dateUtc="2024-05-22T03:48:00Z">
            <w:rPr>
              <w:rStyle w:val="Hypertextovodkaz"/>
            </w:rPr>
          </w:rPrChange>
        </w:rPr>
        <w:fldChar w:fldCharType="separate"/>
      </w:r>
      <w:r w:rsidRPr="00702732">
        <w:rPr>
          <w:rStyle w:val="Hypertextovodkaz"/>
          <w:sz w:val="22"/>
          <w:szCs w:val="22"/>
          <w:rPrChange w:id="1733" w:author="Vojtěch Bžatek" w:date="2024-05-22T05:48:00Z" w16du:dateUtc="2024-05-22T03:48:00Z">
            <w:rPr>
              <w:rStyle w:val="Hypertextovodkaz"/>
            </w:rPr>
          </w:rPrChange>
        </w:rPr>
        <w:t>https://www.pwc.com/us/en/</w:t>
      </w:r>
      <w:r w:rsidRPr="00702732">
        <w:rPr>
          <w:rStyle w:val="Hypertextovodkaz"/>
          <w:sz w:val="22"/>
          <w:szCs w:val="22"/>
          <w:rPrChange w:id="1734" w:author="Vojtěch Bžatek" w:date="2024-05-22T05:48:00Z" w16du:dateUtc="2024-05-22T03:48:00Z">
            <w:rPr>
              <w:rStyle w:val="Hypertextovodkaz"/>
            </w:rPr>
          </w:rPrChange>
        </w:rPr>
        <w:t>i</w:t>
      </w:r>
      <w:r w:rsidRPr="00702732">
        <w:rPr>
          <w:rStyle w:val="Hypertextovodkaz"/>
          <w:sz w:val="22"/>
          <w:szCs w:val="22"/>
          <w:rPrChange w:id="1735" w:author="Vojtěch Bžatek" w:date="2024-05-22T05:48:00Z" w16du:dateUtc="2024-05-22T03:48:00Z">
            <w:rPr>
              <w:rStyle w:val="Hypertextovodkaz"/>
            </w:rPr>
          </w:rPrChange>
        </w:rPr>
        <w:t>ndustries/financial-services/fintech/bitcoin-blockchain-cryptocurrency.html</w:t>
      </w:r>
      <w:r w:rsidR="00962385" w:rsidRPr="00702732">
        <w:rPr>
          <w:rStyle w:val="Hypertextovodkaz"/>
          <w:sz w:val="22"/>
          <w:szCs w:val="22"/>
          <w:rPrChange w:id="1736" w:author="Vojtěch Bžatek" w:date="2024-05-22T05:48:00Z" w16du:dateUtc="2024-05-22T03:48:00Z">
            <w:rPr>
              <w:rStyle w:val="Hypertextovodkaz"/>
            </w:rPr>
          </w:rPrChange>
        </w:rPr>
        <w:fldChar w:fldCharType="end"/>
      </w:r>
      <w:del w:id="1737" w:author="Vojtěch Bžatek" w:date="2024-05-22T05:46:00Z" w16du:dateUtc="2024-05-22T03:46:00Z">
        <w:r w:rsidRPr="00702732" w:rsidDel="00702732">
          <w:rPr>
            <w:sz w:val="22"/>
            <w:szCs w:val="22"/>
            <w:rPrChange w:id="1738" w:author="Vojtěch Bžatek" w:date="2024-05-22T05:48:00Z" w16du:dateUtc="2024-05-22T03:48:00Z">
              <w:rPr/>
            </w:rPrChange>
          </w:rPr>
          <w:delText xml:space="preserve"> </w:delText>
        </w:r>
      </w:del>
      <w:ins w:id="1739" w:author="Vojtěch Bžatek" w:date="2024-05-22T05:46:00Z" w16du:dateUtc="2024-05-22T03:46:00Z">
        <w:r w:rsidR="00702732" w:rsidRPr="00702732">
          <w:rPr>
            <w:sz w:val="22"/>
            <w:szCs w:val="22"/>
            <w:rPrChange w:id="1740" w:author="Vojtěch Bžatek" w:date="2024-05-22T05:48:00Z" w16du:dateUtc="2024-05-22T03:48:00Z">
              <w:rPr/>
            </w:rPrChange>
          </w:rPr>
          <w:t>. [citováno 2024-</w:t>
        </w:r>
      </w:ins>
      <w:ins w:id="1741" w:author="Vojtěch Bžatek" w:date="2024-05-22T05:55:00Z" w16du:dateUtc="2024-05-22T03:55:00Z">
        <w:r w:rsidR="00702732">
          <w:rPr>
            <w:sz w:val="22"/>
            <w:szCs w:val="22"/>
          </w:rPr>
          <w:t>0</w:t>
        </w:r>
      </w:ins>
      <w:ins w:id="1742" w:author="Vojtěch Bžatek" w:date="2024-05-22T05:46:00Z" w16du:dateUtc="2024-05-22T03:46:00Z">
        <w:r w:rsidR="00702732" w:rsidRPr="00702732">
          <w:rPr>
            <w:sz w:val="22"/>
            <w:szCs w:val="22"/>
            <w:rPrChange w:id="1743" w:author="Vojtěch Bžatek" w:date="2024-05-22T05:48:00Z" w16du:dateUtc="2024-05-22T03:48:00Z">
              <w:rPr/>
            </w:rPrChange>
          </w:rPr>
          <w:t xml:space="preserve">3-25]. </w:t>
        </w:r>
      </w:ins>
      <w:del w:id="1744" w:author="Vojtěch Bžatek" w:date="2024-05-22T05:46:00Z" w16du:dateUtc="2024-05-22T03:46:00Z">
        <w:r w:rsidRPr="00702732" w:rsidDel="00702732">
          <w:rPr>
            <w:sz w:val="22"/>
            <w:szCs w:val="22"/>
            <w:rPrChange w:id="1745" w:author="Vojtěch Bžatek" w:date="2024-05-22T05:48:00Z" w16du:dateUtc="2024-05-22T03:48:00Z">
              <w:rPr/>
            </w:rPrChange>
          </w:rPr>
          <w:delText>[viděno 28 duben 2024].</w:delText>
        </w:r>
      </w:del>
      <w:r w:rsidRPr="00702732">
        <w:rPr>
          <w:sz w:val="22"/>
          <w:szCs w:val="22"/>
          <w:rPrChange w:id="1746" w:author="Vojtěch Bžatek" w:date="2024-05-22T05:48:00Z" w16du:dateUtc="2024-05-22T03:48:00Z">
            <w:rPr/>
          </w:rPrChange>
        </w:rPr>
        <w:t xml:space="preserve"> </w:t>
      </w:r>
    </w:p>
    <w:p w14:paraId="10AC5E74" w14:textId="4CA67E1A" w:rsidR="00954FDD" w:rsidRPr="00702732" w:rsidRDefault="00954FDD">
      <w:pPr>
        <w:pStyle w:val="literaturatext"/>
        <w:jc w:val="left"/>
        <w:rPr>
          <w:sz w:val="22"/>
          <w:szCs w:val="22"/>
          <w:rPrChange w:id="1747" w:author="Vojtěch Bžatek" w:date="2024-05-22T05:48:00Z" w16du:dateUtc="2024-05-22T03:48:00Z">
            <w:rPr/>
          </w:rPrChange>
        </w:rPr>
        <w:pPrChange w:id="1748" w:author="Vojtěch Bžatek" w:date="2024-05-22T05:48:00Z" w16du:dateUtc="2024-05-22T03:48:00Z">
          <w:pPr>
            <w:pStyle w:val="literaturatext"/>
          </w:pPr>
        </w:pPrChange>
      </w:pPr>
      <w:del w:id="1749" w:author="Vojtěch Bžatek" w:date="2024-05-22T12:04:00Z" w16du:dateUtc="2024-05-22T10:04:00Z">
        <w:r w:rsidRPr="00702732" w:rsidDel="00B971C8">
          <w:rPr>
            <w:sz w:val="22"/>
            <w:szCs w:val="22"/>
            <w:rPrChange w:id="1750" w:author="Vojtěch Bžatek" w:date="2024-05-22T05:48:00Z" w16du:dateUtc="2024-05-22T03:48:00Z">
              <w:rPr/>
            </w:rPrChange>
          </w:rPr>
          <w:delText xml:space="preserve">[h5] </w:delText>
        </w:r>
      </w:del>
      <w:r w:rsidRPr="00702732">
        <w:rPr>
          <w:sz w:val="22"/>
          <w:szCs w:val="22"/>
          <w:rPrChange w:id="1751" w:author="Vojtěch Bžatek" w:date="2024-05-22T05:48:00Z" w16du:dateUtc="2024-05-22T03:48:00Z">
            <w:rPr/>
          </w:rPrChange>
        </w:rPr>
        <w:t xml:space="preserve">WESLEY, </w:t>
      </w:r>
      <w:proofErr w:type="spellStart"/>
      <w:r w:rsidRPr="00702732">
        <w:rPr>
          <w:sz w:val="22"/>
          <w:szCs w:val="22"/>
          <w:rPrChange w:id="1752" w:author="Vojtěch Bžatek" w:date="2024-05-22T05:48:00Z" w16du:dateUtc="2024-05-22T03:48:00Z">
            <w:rPr/>
          </w:rPrChange>
        </w:rPr>
        <w:t>Chai</w:t>
      </w:r>
      <w:proofErr w:type="spellEnd"/>
      <w:del w:id="1753" w:author="Vojtěch Bžatek" w:date="2024-05-22T05:48:00Z" w16du:dateUtc="2024-05-22T03:48:00Z">
        <w:r w:rsidRPr="00702732" w:rsidDel="00702732">
          <w:rPr>
            <w:sz w:val="22"/>
            <w:szCs w:val="22"/>
            <w:rPrChange w:id="1754" w:author="Vojtěch Bžatek" w:date="2024-05-22T05:48:00Z" w16du:dateUtc="2024-05-22T03:48:00Z">
              <w:rPr/>
            </w:rPrChange>
          </w:rPr>
          <w:delText>, 2023</w:delText>
        </w:r>
      </w:del>
      <w:r w:rsidRPr="00702732">
        <w:rPr>
          <w:sz w:val="22"/>
          <w:szCs w:val="22"/>
          <w:rPrChange w:id="1755" w:author="Vojtěch Bžatek" w:date="2024-05-22T05:48:00Z" w16du:dateUtc="2024-05-22T03:48:00Z">
            <w:rPr/>
          </w:rPrChange>
        </w:rPr>
        <w:t xml:space="preserve">. </w:t>
      </w:r>
      <w:proofErr w:type="spellStart"/>
      <w:r w:rsidRPr="00702732">
        <w:rPr>
          <w:i/>
          <w:iCs/>
          <w:sz w:val="22"/>
          <w:szCs w:val="22"/>
          <w:rPrChange w:id="1756" w:author="Vojtěch Bžatek" w:date="2024-05-22T05:48:00Z" w16du:dateUtc="2024-05-22T03:48:00Z">
            <w:rPr/>
          </w:rPrChange>
        </w:rPr>
        <w:t>What</w:t>
      </w:r>
      <w:proofErr w:type="spellEnd"/>
      <w:r w:rsidRPr="00702732">
        <w:rPr>
          <w:i/>
          <w:iCs/>
          <w:sz w:val="22"/>
          <w:szCs w:val="22"/>
          <w:rPrChange w:id="1757" w:author="Vojtěch Bžatek" w:date="2024-05-22T05:48:00Z" w16du:dateUtc="2024-05-22T03:48:00Z">
            <w:rPr/>
          </w:rPrChange>
        </w:rPr>
        <w:t xml:space="preserve"> </w:t>
      </w:r>
      <w:proofErr w:type="spellStart"/>
      <w:r w:rsidRPr="00702732">
        <w:rPr>
          <w:i/>
          <w:iCs/>
          <w:sz w:val="22"/>
          <w:szCs w:val="22"/>
          <w:rPrChange w:id="1758" w:author="Vojtěch Bžatek" w:date="2024-05-22T05:48:00Z" w16du:dateUtc="2024-05-22T03:48:00Z">
            <w:rPr/>
          </w:rPrChange>
        </w:rPr>
        <w:t>is</w:t>
      </w:r>
      <w:proofErr w:type="spellEnd"/>
      <w:r w:rsidRPr="00702732">
        <w:rPr>
          <w:i/>
          <w:iCs/>
          <w:sz w:val="22"/>
          <w:szCs w:val="22"/>
          <w:rPrChange w:id="1759" w:author="Vojtěch Bžatek" w:date="2024-05-22T05:48:00Z" w16du:dateUtc="2024-05-22T03:48:00Z">
            <w:rPr/>
          </w:rPrChange>
        </w:rPr>
        <w:t xml:space="preserve"> </w:t>
      </w:r>
      <w:proofErr w:type="spellStart"/>
      <w:r w:rsidRPr="00702732">
        <w:rPr>
          <w:i/>
          <w:iCs/>
          <w:sz w:val="22"/>
          <w:szCs w:val="22"/>
          <w:rPrChange w:id="1760" w:author="Vojtěch Bžatek" w:date="2024-05-22T05:48:00Z" w16du:dateUtc="2024-05-22T03:48:00Z">
            <w:rPr/>
          </w:rPrChange>
        </w:rPr>
        <w:t>the</w:t>
      </w:r>
      <w:proofErr w:type="spellEnd"/>
      <w:r w:rsidRPr="00702732">
        <w:rPr>
          <w:i/>
          <w:iCs/>
          <w:sz w:val="22"/>
          <w:szCs w:val="22"/>
          <w:rPrChange w:id="1761" w:author="Vojtěch Bžatek" w:date="2024-05-22T05:48:00Z" w16du:dateUtc="2024-05-22T03:48:00Z">
            <w:rPr/>
          </w:rPrChange>
        </w:rPr>
        <w:t xml:space="preserve"> CIA </w:t>
      </w:r>
      <w:proofErr w:type="spellStart"/>
      <w:r w:rsidRPr="00702732">
        <w:rPr>
          <w:i/>
          <w:iCs/>
          <w:sz w:val="22"/>
          <w:szCs w:val="22"/>
          <w:rPrChange w:id="1762" w:author="Vojtěch Bžatek" w:date="2024-05-22T05:48:00Z" w16du:dateUtc="2024-05-22T03:48:00Z">
            <w:rPr/>
          </w:rPrChange>
        </w:rPr>
        <w:t>Triad</w:t>
      </w:r>
      <w:proofErr w:type="spellEnd"/>
      <w:r w:rsidRPr="00702732">
        <w:rPr>
          <w:i/>
          <w:iCs/>
          <w:sz w:val="22"/>
          <w:szCs w:val="22"/>
          <w:rPrChange w:id="1763" w:author="Vojtěch Bžatek" w:date="2024-05-22T05:48:00Z" w16du:dateUtc="2024-05-22T03:48:00Z">
            <w:rPr/>
          </w:rPrChange>
        </w:rPr>
        <w:t xml:space="preserve">? | </w:t>
      </w:r>
      <w:proofErr w:type="spellStart"/>
      <w:r w:rsidRPr="00702732">
        <w:rPr>
          <w:i/>
          <w:iCs/>
          <w:sz w:val="22"/>
          <w:szCs w:val="22"/>
          <w:rPrChange w:id="1764" w:author="Vojtěch Bžatek" w:date="2024-05-22T05:48:00Z" w16du:dateUtc="2024-05-22T03:48:00Z">
            <w:rPr/>
          </w:rPrChange>
        </w:rPr>
        <w:t>Definition</w:t>
      </w:r>
      <w:proofErr w:type="spellEnd"/>
      <w:r w:rsidRPr="00702732">
        <w:rPr>
          <w:i/>
          <w:iCs/>
          <w:sz w:val="22"/>
          <w:szCs w:val="22"/>
          <w:rPrChange w:id="1765" w:author="Vojtěch Bžatek" w:date="2024-05-22T05:48:00Z" w16du:dateUtc="2024-05-22T03:48:00Z">
            <w:rPr/>
          </w:rPrChange>
        </w:rPr>
        <w:t xml:space="preserve"> </w:t>
      </w:r>
      <w:proofErr w:type="spellStart"/>
      <w:r w:rsidRPr="00702732">
        <w:rPr>
          <w:i/>
          <w:iCs/>
          <w:sz w:val="22"/>
          <w:szCs w:val="22"/>
          <w:rPrChange w:id="1766" w:author="Vojtěch Bžatek" w:date="2024-05-22T05:48:00Z" w16du:dateUtc="2024-05-22T03:48:00Z">
            <w:rPr/>
          </w:rPrChange>
        </w:rPr>
        <w:t>from</w:t>
      </w:r>
      <w:proofErr w:type="spellEnd"/>
      <w:r w:rsidRPr="00702732">
        <w:rPr>
          <w:i/>
          <w:iCs/>
          <w:sz w:val="22"/>
          <w:szCs w:val="22"/>
          <w:rPrChange w:id="1767" w:author="Vojtěch Bžatek" w:date="2024-05-22T05:48:00Z" w16du:dateUtc="2024-05-22T03:48:00Z">
            <w:rPr/>
          </w:rPrChange>
        </w:rPr>
        <w:t xml:space="preserve"> </w:t>
      </w:r>
      <w:proofErr w:type="spellStart"/>
      <w:r w:rsidRPr="00702732">
        <w:rPr>
          <w:i/>
          <w:iCs/>
          <w:sz w:val="22"/>
          <w:szCs w:val="22"/>
          <w:rPrChange w:id="1768" w:author="Vojtěch Bžatek" w:date="2024-05-22T05:48:00Z" w16du:dateUtc="2024-05-22T03:48:00Z">
            <w:rPr/>
          </w:rPrChange>
        </w:rPr>
        <w:t>TechTarget</w:t>
      </w:r>
      <w:proofErr w:type="spellEnd"/>
      <w:r w:rsidRPr="00702732">
        <w:rPr>
          <w:sz w:val="22"/>
          <w:szCs w:val="22"/>
          <w:rPrChange w:id="1769" w:author="Vojtěch Bžatek" w:date="2024-05-22T05:48:00Z" w16du:dateUtc="2024-05-22T03:48:00Z">
            <w:rPr/>
          </w:rPrChange>
        </w:rPr>
        <w:t xml:space="preserve">. </w:t>
      </w:r>
      <w:del w:id="1770" w:author="Vojtěch Bžatek" w:date="2024-05-22T05:47:00Z" w16du:dateUtc="2024-05-22T03:47:00Z">
        <w:r w:rsidRPr="00702732" w:rsidDel="00702732">
          <w:rPr>
            <w:sz w:val="22"/>
            <w:szCs w:val="22"/>
            <w:rPrChange w:id="1771" w:author="Vojtěch Bžatek" w:date="2024-05-22T05:48:00Z" w16du:dateUtc="2024-05-22T03:48:00Z">
              <w:rPr/>
            </w:rPrChange>
          </w:rPr>
          <w:delText>TechTarget [</w:delText>
        </w:r>
      </w:del>
      <w:ins w:id="1772" w:author="Vojtěch Bžatek" w:date="2024-05-22T05:47:00Z" w16du:dateUtc="2024-05-22T03:47:00Z">
        <w:r w:rsidR="00702732" w:rsidRPr="00702732">
          <w:rPr>
            <w:sz w:val="22"/>
            <w:szCs w:val="22"/>
            <w:rPrChange w:id="1773" w:author="Vojtěch Bžatek" w:date="2024-05-22T05:48:00Z" w16du:dateUtc="2024-05-22T03:48:00Z">
              <w:rPr/>
            </w:rPrChange>
          </w:rPr>
          <w:t>O</w:t>
        </w:r>
      </w:ins>
      <w:del w:id="1774" w:author="Vojtěch Bžatek" w:date="2024-05-22T05:47:00Z" w16du:dateUtc="2024-05-22T03:47:00Z">
        <w:r w:rsidRPr="00702732" w:rsidDel="00702732">
          <w:rPr>
            <w:sz w:val="22"/>
            <w:szCs w:val="22"/>
            <w:rPrChange w:id="1775" w:author="Vojtěch Bžatek" w:date="2024-05-22T05:48:00Z" w16du:dateUtc="2024-05-22T03:48:00Z">
              <w:rPr/>
            </w:rPrChange>
          </w:rPr>
          <w:delText>o</w:delText>
        </w:r>
      </w:del>
      <w:r w:rsidRPr="00702732">
        <w:rPr>
          <w:sz w:val="22"/>
          <w:szCs w:val="22"/>
          <w:rPrChange w:id="1776" w:author="Vojtěch Bžatek" w:date="2024-05-22T05:48:00Z" w16du:dateUtc="2024-05-22T03:48:00Z">
            <w:rPr/>
          </w:rPrChange>
        </w:rPr>
        <w:t>nline</w:t>
      </w:r>
      <w:del w:id="1777" w:author="Vojtěch Bžatek" w:date="2024-05-22T05:47:00Z" w16du:dateUtc="2024-05-22T03:47:00Z">
        <w:r w:rsidRPr="00702732" w:rsidDel="00702732">
          <w:rPr>
            <w:sz w:val="22"/>
            <w:szCs w:val="22"/>
            <w:rPrChange w:id="1778" w:author="Vojtěch Bžatek" w:date="2024-05-22T05:48:00Z" w16du:dateUtc="2024-05-22T03:48:00Z">
              <w:rPr/>
            </w:rPrChange>
          </w:rPr>
          <w:delText>]</w:delText>
        </w:r>
      </w:del>
      <w:r w:rsidRPr="00702732">
        <w:rPr>
          <w:sz w:val="22"/>
          <w:szCs w:val="22"/>
          <w:rPrChange w:id="1779" w:author="Vojtěch Bžatek" w:date="2024-05-22T05:48:00Z" w16du:dateUtc="2024-05-22T03:48:00Z">
            <w:rPr/>
          </w:rPrChange>
        </w:rPr>
        <w:t>.</w:t>
      </w:r>
      <w:ins w:id="1780" w:author="Vojtěch Bžatek" w:date="2024-05-22T05:47:00Z" w16du:dateUtc="2024-05-22T03:47:00Z">
        <w:r w:rsidR="00702732" w:rsidRPr="00702732">
          <w:rPr>
            <w:sz w:val="22"/>
            <w:szCs w:val="22"/>
            <w:rPrChange w:id="1781" w:author="Vojtěch Bžatek" w:date="2024-05-22T05:48:00Z" w16du:dateUtc="2024-05-22T03:48:00Z">
              <w:rPr/>
            </w:rPrChange>
          </w:rPr>
          <w:t xml:space="preserve"> </w:t>
        </w:r>
        <w:proofErr w:type="spellStart"/>
        <w:r w:rsidR="00702732" w:rsidRPr="00702732">
          <w:rPr>
            <w:sz w:val="22"/>
            <w:szCs w:val="22"/>
            <w:rPrChange w:id="1782" w:author="Vojtěch Bžatek" w:date="2024-05-22T05:48:00Z" w16du:dateUtc="2024-05-22T03:48:00Z">
              <w:rPr/>
            </w:rPrChange>
          </w:rPr>
          <w:t>TechTarget</w:t>
        </w:r>
        <w:proofErr w:type="spellEnd"/>
        <w:r w:rsidR="00702732" w:rsidRPr="00702732">
          <w:rPr>
            <w:sz w:val="22"/>
            <w:szCs w:val="22"/>
            <w:rPrChange w:id="1783" w:author="Vojtěch Bžatek" w:date="2024-05-22T05:48:00Z" w16du:dateUtc="2024-05-22T03:48:00Z">
              <w:rPr/>
            </w:rPrChange>
          </w:rPr>
          <w:t>,</w:t>
        </w:r>
      </w:ins>
      <w:ins w:id="1784" w:author="Vojtěch Bžatek" w:date="2024-05-22T05:48:00Z" w16du:dateUtc="2024-05-22T03:48:00Z">
        <w:r w:rsidR="00702732" w:rsidRPr="00702732">
          <w:rPr>
            <w:sz w:val="22"/>
            <w:szCs w:val="22"/>
            <w:rPrChange w:id="1785" w:author="Vojtěch Bžatek" w:date="2024-05-22T05:48:00Z" w16du:dateUtc="2024-05-22T03:48:00Z">
              <w:rPr/>
            </w:rPrChange>
          </w:rPr>
          <w:t xml:space="preserve"> </w:t>
        </w:r>
      </w:ins>
      <w:del w:id="1786" w:author="Vojtěch Bžatek" w:date="2024-05-22T05:48:00Z" w16du:dateUtc="2024-05-22T03:48:00Z">
        <w:r w:rsidRPr="00702732" w:rsidDel="00702732">
          <w:rPr>
            <w:sz w:val="22"/>
            <w:szCs w:val="22"/>
            <w:rPrChange w:id="1787" w:author="Vojtěch Bžatek" w:date="2024-05-22T05:48:00Z" w16du:dateUtc="2024-05-22T03:48:00Z">
              <w:rPr/>
            </w:rPrChange>
          </w:rPr>
          <w:delText xml:space="preserve"> </w:delText>
        </w:r>
      </w:del>
      <w:r w:rsidRPr="00702732">
        <w:rPr>
          <w:sz w:val="22"/>
          <w:szCs w:val="22"/>
          <w:rPrChange w:id="1788" w:author="Vojtěch Bžatek" w:date="2024-05-22T05:48:00Z" w16du:dateUtc="2024-05-22T03:48:00Z">
            <w:rPr/>
          </w:rPrChange>
        </w:rPr>
        <w:t xml:space="preserve">2023. </w:t>
      </w:r>
      <w:del w:id="1789" w:author="Vojtěch Bžatek" w:date="2024-05-22T05:48:00Z" w16du:dateUtc="2024-05-22T03:48:00Z">
        <w:r w:rsidRPr="00702732" w:rsidDel="00702732">
          <w:rPr>
            <w:sz w:val="22"/>
            <w:szCs w:val="22"/>
            <w:rPrChange w:id="1790" w:author="Vojtěch Bžatek" w:date="2024-05-22T05:48:00Z" w16du:dateUtc="2024-05-22T03:48:00Z">
              <w:rPr/>
            </w:rPrChange>
          </w:rPr>
          <w:delText xml:space="preserve">Získáno </w:delText>
        </w:r>
      </w:del>
      <w:ins w:id="1791" w:author="Vojtěch Bžatek" w:date="2024-05-22T05:48:00Z" w16du:dateUtc="2024-05-22T03:48:00Z">
        <w:r w:rsidR="00702732" w:rsidRPr="00702732">
          <w:rPr>
            <w:sz w:val="22"/>
            <w:szCs w:val="22"/>
            <w:rPrChange w:id="1792" w:author="Vojtěch Bžatek" w:date="2024-05-22T05:48:00Z" w16du:dateUtc="2024-05-22T03:48:00Z">
              <w:rPr/>
            </w:rPrChange>
          </w:rPr>
          <w:t xml:space="preserve">Dostupné </w:t>
        </w:r>
      </w:ins>
      <w:r w:rsidRPr="00702732">
        <w:rPr>
          <w:sz w:val="22"/>
          <w:szCs w:val="22"/>
          <w:rPrChange w:id="1793" w:author="Vojtěch Bžatek" w:date="2024-05-22T05:48:00Z" w16du:dateUtc="2024-05-22T03:48:00Z">
            <w:rPr/>
          </w:rPrChange>
        </w:rPr>
        <w:t>z</w:t>
      </w:r>
      <w:del w:id="1794" w:author="Vojtěch Bžatek" w:date="2024-05-22T05:48:00Z" w16du:dateUtc="2024-05-22T03:48:00Z">
        <w:r w:rsidRPr="00702732" w:rsidDel="00702732">
          <w:rPr>
            <w:sz w:val="22"/>
            <w:szCs w:val="22"/>
            <w:rPrChange w:id="1795" w:author="Vojtěch Bžatek" w:date="2024-05-22T05:48:00Z" w16du:dateUtc="2024-05-22T03:48:00Z">
              <w:rPr/>
            </w:rPrChange>
          </w:rPr>
          <w:delText> </w:delText>
        </w:r>
      </w:del>
      <w:r w:rsidRPr="00702732">
        <w:rPr>
          <w:sz w:val="22"/>
          <w:szCs w:val="22"/>
          <w:rPrChange w:id="1796" w:author="Vojtěch Bžatek" w:date="2024-05-22T05:48:00Z" w16du:dateUtc="2024-05-22T03:48:00Z">
            <w:rPr/>
          </w:rPrChange>
        </w:rPr>
        <w:t xml:space="preserve">: </w:t>
      </w:r>
      <w:ins w:id="1797" w:author="Vojtěch Bžatek" w:date="2024-05-22T05:49:00Z" w16du:dateUtc="2024-05-22T03:49:00Z">
        <w:r w:rsidR="00702732">
          <w:rPr>
            <w:sz w:val="22"/>
            <w:szCs w:val="22"/>
          </w:rPr>
          <w:fldChar w:fldCharType="begin"/>
        </w:r>
        <w:r w:rsidR="00702732">
          <w:rPr>
            <w:sz w:val="22"/>
            <w:szCs w:val="22"/>
          </w:rPr>
          <w:instrText>HYPERLINK "</w:instrText>
        </w:r>
      </w:ins>
      <w:r w:rsidR="00702732" w:rsidRPr="00702732">
        <w:rPr>
          <w:sz w:val="22"/>
          <w:szCs w:val="22"/>
          <w:rPrChange w:id="1798" w:author="Vojtěch Bžatek" w:date="2024-05-22T05:48:00Z" w16du:dateUtc="2024-05-22T03:48:00Z">
            <w:rPr/>
          </w:rPrChange>
        </w:rPr>
        <w:instrText>https://www.techtarget.com/whatis/definition/Confidentiality-integrity-and-availability-CIA</w:instrText>
      </w:r>
      <w:ins w:id="1799" w:author="Vojtěch Bžatek" w:date="2024-05-22T05:49:00Z" w16du:dateUtc="2024-05-22T03:49:00Z">
        <w:r w:rsidR="00702732">
          <w:rPr>
            <w:sz w:val="22"/>
            <w:szCs w:val="22"/>
          </w:rPr>
          <w:instrText>"</w:instrText>
        </w:r>
        <w:r w:rsidR="00702732">
          <w:rPr>
            <w:sz w:val="22"/>
            <w:szCs w:val="22"/>
          </w:rPr>
        </w:r>
        <w:r w:rsidR="00702732">
          <w:rPr>
            <w:sz w:val="22"/>
            <w:szCs w:val="22"/>
          </w:rPr>
          <w:fldChar w:fldCharType="separate"/>
        </w:r>
      </w:ins>
      <w:r w:rsidR="00702732" w:rsidRPr="005F3A24">
        <w:rPr>
          <w:rStyle w:val="Hypertextovodkaz"/>
          <w:sz w:val="22"/>
          <w:szCs w:val="22"/>
          <w:rPrChange w:id="1800" w:author="Vojtěch Bžatek" w:date="2024-05-22T05:48:00Z" w16du:dateUtc="2024-05-22T03:48:00Z">
            <w:rPr/>
          </w:rPrChange>
        </w:rPr>
        <w:t>https://www.techtarget.com/whatis/definition/Confidentiality-integrity-and-availability-CIA</w:t>
      </w:r>
      <w:ins w:id="1801" w:author="Vojtěch Bžatek" w:date="2024-05-22T05:49:00Z" w16du:dateUtc="2024-05-22T03:49:00Z">
        <w:r w:rsidR="00702732">
          <w:rPr>
            <w:sz w:val="22"/>
            <w:szCs w:val="22"/>
          </w:rPr>
          <w:fldChar w:fldCharType="end"/>
        </w:r>
      </w:ins>
      <w:del w:id="1802" w:author="Vojtěch Bžatek" w:date="2024-05-22T05:49:00Z" w16du:dateUtc="2024-05-22T03:49:00Z">
        <w:r w:rsidRPr="00702732" w:rsidDel="00702732">
          <w:rPr>
            <w:sz w:val="22"/>
            <w:szCs w:val="22"/>
            <w:rPrChange w:id="1803" w:author="Vojtěch Bžatek" w:date="2024-05-22T05:48:00Z" w16du:dateUtc="2024-05-22T03:48:00Z">
              <w:rPr/>
            </w:rPrChange>
          </w:rPr>
          <w:delText xml:space="preserve"> </w:delText>
        </w:r>
      </w:del>
      <w:ins w:id="1804" w:author="Vojtěch Bžatek" w:date="2024-05-22T05:49:00Z" w16du:dateUtc="2024-05-22T03:49:00Z">
        <w:r w:rsidR="00702732">
          <w:rPr>
            <w:sz w:val="22"/>
            <w:szCs w:val="22"/>
          </w:rPr>
          <w:t xml:space="preserve">. </w:t>
        </w:r>
        <w:r w:rsidR="00702732" w:rsidRPr="00155633">
          <w:rPr>
            <w:sz w:val="22"/>
            <w:szCs w:val="22"/>
          </w:rPr>
          <w:t>[citováno 2024-</w:t>
        </w:r>
      </w:ins>
      <w:ins w:id="1805" w:author="Vojtěch Bžatek" w:date="2024-05-22T05:55:00Z" w16du:dateUtc="2024-05-22T03:55:00Z">
        <w:r w:rsidR="00702732">
          <w:rPr>
            <w:sz w:val="22"/>
            <w:szCs w:val="22"/>
          </w:rPr>
          <w:t>0</w:t>
        </w:r>
      </w:ins>
      <w:ins w:id="1806" w:author="Vojtěch Bžatek" w:date="2024-05-22T05:50:00Z" w16du:dateUtc="2024-05-22T03:50:00Z">
        <w:r w:rsidR="00702732">
          <w:rPr>
            <w:sz w:val="22"/>
            <w:szCs w:val="22"/>
          </w:rPr>
          <w:t>4</w:t>
        </w:r>
      </w:ins>
      <w:ins w:id="1807" w:author="Vojtěch Bžatek" w:date="2024-05-22T05:49:00Z" w16du:dateUtc="2024-05-22T03:49:00Z">
        <w:r w:rsidR="00702732" w:rsidRPr="00155633">
          <w:rPr>
            <w:sz w:val="22"/>
            <w:szCs w:val="22"/>
          </w:rPr>
          <w:t>-2</w:t>
        </w:r>
      </w:ins>
      <w:ins w:id="1808" w:author="Vojtěch Bžatek" w:date="2024-05-22T05:50:00Z" w16du:dateUtc="2024-05-22T03:50:00Z">
        <w:r w:rsidR="00702732">
          <w:rPr>
            <w:sz w:val="22"/>
            <w:szCs w:val="22"/>
          </w:rPr>
          <w:t>8</w:t>
        </w:r>
      </w:ins>
      <w:ins w:id="1809" w:author="Vojtěch Bžatek" w:date="2024-05-22T05:49:00Z" w16du:dateUtc="2024-05-22T03:49:00Z">
        <w:r w:rsidR="00702732" w:rsidRPr="00155633">
          <w:rPr>
            <w:sz w:val="22"/>
            <w:szCs w:val="22"/>
          </w:rPr>
          <w:t>].</w:t>
        </w:r>
      </w:ins>
      <w:del w:id="1810" w:author="Vojtěch Bžatek" w:date="2024-05-22T05:50:00Z" w16du:dateUtc="2024-05-22T03:50:00Z">
        <w:r w:rsidRPr="00702732" w:rsidDel="00702732">
          <w:rPr>
            <w:sz w:val="22"/>
            <w:szCs w:val="22"/>
            <w:rPrChange w:id="1811" w:author="Vojtěch Bžatek" w:date="2024-05-22T05:48:00Z" w16du:dateUtc="2024-05-22T03:48:00Z">
              <w:rPr/>
            </w:rPrChange>
          </w:rPr>
          <w:delText>[viděno 28 duben 2024].</w:delText>
        </w:r>
      </w:del>
    </w:p>
    <w:p w14:paraId="3FB054DE" w14:textId="551CB0D8" w:rsidR="00954FDD" w:rsidRPr="00702732" w:rsidRDefault="00954FDD">
      <w:pPr>
        <w:pStyle w:val="literaturatext"/>
        <w:jc w:val="left"/>
        <w:rPr>
          <w:sz w:val="22"/>
          <w:szCs w:val="22"/>
          <w:rPrChange w:id="1812" w:author="Vojtěch Bžatek" w:date="2024-05-22T05:48:00Z" w16du:dateUtc="2024-05-22T03:48:00Z">
            <w:rPr/>
          </w:rPrChange>
        </w:rPr>
        <w:pPrChange w:id="1813" w:author="Vojtěch Bžatek" w:date="2024-05-22T05:48:00Z" w16du:dateUtc="2024-05-22T03:48:00Z">
          <w:pPr>
            <w:pStyle w:val="literaturatext"/>
          </w:pPr>
        </w:pPrChange>
      </w:pPr>
      <w:del w:id="1814" w:author="Vojtěch Bžatek" w:date="2024-05-22T12:04:00Z" w16du:dateUtc="2024-05-22T10:04:00Z">
        <w:r w:rsidRPr="00702732" w:rsidDel="00B971C8">
          <w:rPr>
            <w:sz w:val="22"/>
            <w:szCs w:val="22"/>
            <w:rPrChange w:id="1815" w:author="Vojtěch Bžatek" w:date="2024-05-22T05:48:00Z" w16du:dateUtc="2024-05-22T03:48:00Z">
              <w:rPr/>
            </w:rPrChange>
          </w:rPr>
          <w:delText xml:space="preserve">[h6] </w:delText>
        </w:r>
      </w:del>
      <w:del w:id="1816" w:author="Vojtěch Bžatek" w:date="2024-05-22T05:51:00Z" w16du:dateUtc="2024-05-22T03:51:00Z">
        <w:r w:rsidRPr="00702732" w:rsidDel="00702732">
          <w:rPr>
            <w:sz w:val="22"/>
            <w:szCs w:val="22"/>
            <w:rPrChange w:id="1817" w:author="Vojtěch Bžatek" w:date="2024-05-22T05:48:00Z" w16du:dateUtc="2024-05-22T03:48:00Z">
              <w:rPr/>
            </w:rPrChange>
          </w:rPr>
          <w:delText>VÝVOJOVÝ TÝM PYTHON</w:delText>
        </w:r>
      </w:del>
      <w:ins w:id="1818" w:author="Vojtěch Bžatek" w:date="2024-05-22T05:51:00Z" w16du:dateUtc="2024-05-22T03:51:00Z">
        <w:r w:rsidR="00702732">
          <w:rPr>
            <w:sz w:val="22"/>
            <w:szCs w:val="22"/>
          </w:rPr>
          <w:t>Anon</w:t>
        </w:r>
      </w:ins>
      <w:r w:rsidRPr="00702732">
        <w:rPr>
          <w:sz w:val="22"/>
          <w:szCs w:val="22"/>
          <w:rPrChange w:id="1819" w:author="Vojtěch Bžatek" w:date="2024-05-22T05:48:00Z" w16du:dateUtc="2024-05-22T03:48:00Z">
            <w:rPr/>
          </w:rPrChange>
        </w:rPr>
        <w:t xml:space="preserve">. </w:t>
      </w:r>
      <w:proofErr w:type="spellStart"/>
      <w:r w:rsidRPr="00702732">
        <w:rPr>
          <w:i/>
          <w:iCs/>
          <w:sz w:val="22"/>
          <w:szCs w:val="22"/>
          <w:rPrChange w:id="1820" w:author="Vojtěch Bžatek" w:date="2024-05-22T05:50:00Z" w16du:dateUtc="2024-05-22T03:50:00Z">
            <w:rPr/>
          </w:rPrChange>
        </w:rPr>
        <w:t>Download</w:t>
      </w:r>
      <w:proofErr w:type="spellEnd"/>
      <w:r w:rsidRPr="00702732">
        <w:rPr>
          <w:i/>
          <w:iCs/>
          <w:sz w:val="22"/>
          <w:szCs w:val="22"/>
          <w:rPrChange w:id="1821" w:author="Vojtěch Bžatek" w:date="2024-05-22T05:50:00Z" w16du:dateUtc="2024-05-22T03:50:00Z">
            <w:rPr/>
          </w:rPrChange>
        </w:rPr>
        <w:t xml:space="preserve"> Python</w:t>
      </w:r>
      <w:r w:rsidRPr="00702732">
        <w:rPr>
          <w:sz w:val="22"/>
          <w:szCs w:val="22"/>
          <w:rPrChange w:id="1822" w:author="Vojtěch Bžatek" w:date="2024-05-22T05:48:00Z" w16du:dateUtc="2024-05-22T03:48:00Z">
            <w:rPr/>
          </w:rPrChange>
        </w:rPr>
        <w:t xml:space="preserve">. </w:t>
      </w:r>
      <w:del w:id="1823" w:author="Vojtěch Bžatek" w:date="2024-05-22T05:50:00Z" w16du:dateUtc="2024-05-22T03:50:00Z">
        <w:r w:rsidRPr="00702732" w:rsidDel="00702732">
          <w:rPr>
            <w:sz w:val="22"/>
            <w:szCs w:val="22"/>
            <w:rPrChange w:id="1824" w:author="Vojtěch Bžatek" w:date="2024-05-22T05:48:00Z" w16du:dateUtc="2024-05-22T03:48:00Z">
              <w:rPr/>
            </w:rPrChange>
          </w:rPr>
          <w:delText>Python.org [</w:delText>
        </w:r>
      </w:del>
      <w:ins w:id="1825" w:author="Vojtěch Bžatek" w:date="2024-05-22T05:50:00Z" w16du:dateUtc="2024-05-22T03:50:00Z">
        <w:r w:rsidR="00702732">
          <w:rPr>
            <w:sz w:val="22"/>
            <w:szCs w:val="22"/>
          </w:rPr>
          <w:t>O</w:t>
        </w:r>
      </w:ins>
      <w:del w:id="1826" w:author="Vojtěch Bžatek" w:date="2024-05-22T05:50:00Z" w16du:dateUtc="2024-05-22T03:50:00Z">
        <w:r w:rsidRPr="00702732" w:rsidDel="00702732">
          <w:rPr>
            <w:sz w:val="22"/>
            <w:szCs w:val="22"/>
            <w:rPrChange w:id="1827" w:author="Vojtěch Bžatek" w:date="2024-05-22T05:48:00Z" w16du:dateUtc="2024-05-22T03:48:00Z">
              <w:rPr/>
            </w:rPrChange>
          </w:rPr>
          <w:delText>o</w:delText>
        </w:r>
      </w:del>
      <w:r w:rsidRPr="00702732">
        <w:rPr>
          <w:sz w:val="22"/>
          <w:szCs w:val="22"/>
          <w:rPrChange w:id="1828" w:author="Vojtěch Bžatek" w:date="2024-05-22T05:48:00Z" w16du:dateUtc="2024-05-22T03:48:00Z">
            <w:rPr/>
          </w:rPrChange>
        </w:rPr>
        <w:t>nline</w:t>
      </w:r>
      <w:del w:id="1829" w:author="Vojtěch Bžatek" w:date="2024-05-22T05:50:00Z" w16du:dateUtc="2024-05-22T03:50:00Z">
        <w:r w:rsidRPr="00702732" w:rsidDel="00702732">
          <w:rPr>
            <w:sz w:val="22"/>
            <w:szCs w:val="22"/>
            <w:rPrChange w:id="1830" w:author="Vojtěch Bžatek" w:date="2024-05-22T05:48:00Z" w16du:dateUtc="2024-05-22T03:48:00Z">
              <w:rPr/>
            </w:rPrChange>
          </w:rPr>
          <w:delText>]</w:delText>
        </w:r>
      </w:del>
      <w:r w:rsidRPr="00702732">
        <w:rPr>
          <w:sz w:val="22"/>
          <w:szCs w:val="22"/>
          <w:rPrChange w:id="1831" w:author="Vojtěch Bžatek" w:date="2024-05-22T05:48:00Z" w16du:dateUtc="2024-05-22T03:48:00Z">
            <w:rPr/>
          </w:rPrChange>
        </w:rPr>
        <w:t>.</w:t>
      </w:r>
      <w:ins w:id="1832" w:author="Vojtěch Bžatek" w:date="2024-05-22T05:50:00Z" w16du:dateUtc="2024-05-22T03:50:00Z">
        <w:r w:rsidR="00702732">
          <w:rPr>
            <w:sz w:val="22"/>
            <w:szCs w:val="22"/>
          </w:rPr>
          <w:t xml:space="preserve"> </w:t>
        </w:r>
        <w:r w:rsidR="00702732" w:rsidRPr="00155633">
          <w:rPr>
            <w:sz w:val="22"/>
            <w:szCs w:val="22"/>
          </w:rPr>
          <w:t>Python.org</w:t>
        </w:r>
        <w:r w:rsidR="00702732">
          <w:rPr>
            <w:sz w:val="22"/>
            <w:szCs w:val="22"/>
          </w:rPr>
          <w:t>.</w:t>
        </w:r>
      </w:ins>
      <w:r w:rsidRPr="00702732">
        <w:rPr>
          <w:sz w:val="22"/>
          <w:szCs w:val="22"/>
          <w:rPrChange w:id="1833" w:author="Vojtěch Bžatek" w:date="2024-05-22T05:48:00Z" w16du:dateUtc="2024-05-22T03:48:00Z">
            <w:rPr/>
          </w:rPrChange>
        </w:rPr>
        <w:t xml:space="preserve"> </w:t>
      </w:r>
      <w:del w:id="1834" w:author="Vojtěch Bžatek" w:date="2024-05-22T05:51:00Z" w16du:dateUtc="2024-05-22T03:51:00Z">
        <w:r w:rsidRPr="00702732" w:rsidDel="00702732">
          <w:rPr>
            <w:sz w:val="22"/>
            <w:szCs w:val="22"/>
            <w:rPrChange w:id="1835" w:author="Vojtěch Bžatek" w:date="2024-05-22T05:48:00Z" w16du:dateUtc="2024-05-22T03:48:00Z">
              <w:rPr/>
            </w:rPrChange>
          </w:rPr>
          <w:delText xml:space="preserve">Získáno </w:delText>
        </w:r>
      </w:del>
      <w:ins w:id="1836" w:author="Vojtěch Bžatek" w:date="2024-05-22T05:51:00Z" w16du:dateUtc="2024-05-22T03:51:00Z">
        <w:r w:rsidR="00702732">
          <w:rPr>
            <w:sz w:val="22"/>
            <w:szCs w:val="22"/>
          </w:rPr>
          <w:t>Dostupné</w:t>
        </w:r>
        <w:r w:rsidR="00702732" w:rsidRPr="00702732">
          <w:rPr>
            <w:sz w:val="22"/>
            <w:szCs w:val="22"/>
            <w:rPrChange w:id="1837" w:author="Vojtěch Bžatek" w:date="2024-05-22T05:48:00Z" w16du:dateUtc="2024-05-22T03:48:00Z">
              <w:rPr/>
            </w:rPrChange>
          </w:rPr>
          <w:t xml:space="preserve"> </w:t>
        </w:r>
      </w:ins>
      <w:r w:rsidRPr="00702732">
        <w:rPr>
          <w:sz w:val="22"/>
          <w:szCs w:val="22"/>
          <w:rPrChange w:id="1838" w:author="Vojtěch Bžatek" w:date="2024-05-22T05:48:00Z" w16du:dateUtc="2024-05-22T03:48:00Z">
            <w:rPr/>
          </w:rPrChange>
        </w:rPr>
        <w:t>z</w:t>
      </w:r>
      <w:del w:id="1839" w:author="Vojtěch Bžatek" w:date="2024-05-22T05:51:00Z" w16du:dateUtc="2024-05-22T03:51:00Z">
        <w:r w:rsidRPr="00702732" w:rsidDel="00702732">
          <w:rPr>
            <w:sz w:val="22"/>
            <w:szCs w:val="22"/>
            <w:rPrChange w:id="1840" w:author="Vojtěch Bžatek" w:date="2024-05-22T05:48:00Z" w16du:dateUtc="2024-05-22T03:48:00Z">
              <w:rPr/>
            </w:rPrChange>
          </w:rPr>
          <w:delText> </w:delText>
        </w:r>
      </w:del>
      <w:r w:rsidRPr="00702732">
        <w:rPr>
          <w:sz w:val="22"/>
          <w:szCs w:val="22"/>
          <w:rPrChange w:id="1841" w:author="Vojtěch Bžatek" w:date="2024-05-22T05:48:00Z" w16du:dateUtc="2024-05-22T03:48:00Z">
            <w:rPr/>
          </w:rPrChange>
        </w:rPr>
        <w:t xml:space="preserve">: https://www.python.org/downloads/ </w:t>
      </w:r>
      <w:ins w:id="1842" w:author="Vojtěch Bžatek" w:date="2024-05-22T05:51:00Z" w16du:dateUtc="2024-05-22T03:51:00Z">
        <w:r w:rsidR="00702732" w:rsidRPr="00155633">
          <w:rPr>
            <w:sz w:val="22"/>
            <w:szCs w:val="22"/>
          </w:rPr>
          <w:t>[citováno 2024-</w:t>
        </w:r>
      </w:ins>
      <w:ins w:id="1843" w:author="Vojtěch Bžatek" w:date="2024-05-22T05:55:00Z" w16du:dateUtc="2024-05-22T03:55:00Z">
        <w:r w:rsidR="00702732">
          <w:rPr>
            <w:sz w:val="22"/>
            <w:szCs w:val="22"/>
          </w:rPr>
          <w:t>0</w:t>
        </w:r>
      </w:ins>
      <w:ins w:id="1844" w:author="Vojtěch Bžatek" w:date="2024-05-22T05:51:00Z" w16du:dateUtc="2024-05-22T03:51:00Z">
        <w:r w:rsidR="00702732">
          <w:rPr>
            <w:sz w:val="22"/>
            <w:szCs w:val="22"/>
          </w:rPr>
          <w:t>4</w:t>
        </w:r>
        <w:r w:rsidR="00702732" w:rsidRPr="00155633">
          <w:rPr>
            <w:sz w:val="22"/>
            <w:szCs w:val="22"/>
          </w:rPr>
          <w:t>-2</w:t>
        </w:r>
        <w:r w:rsidR="00702732">
          <w:rPr>
            <w:sz w:val="22"/>
            <w:szCs w:val="22"/>
          </w:rPr>
          <w:t>8</w:t>
        </w:r>
        <w:r w:rsidR="00702732" w:rsidRPr="00155633">
          <w:rPr>
            <w:sz w:val="22"/>
            <w:szCs w:val="22"/>
          </w:rPr>
          <w:t>].</w:t>
        </w:r>
        <w:r w:rsidR="00702732" w:rsidRPr="00702732" w:rsidDel="00702732">
          <w:rPr>
            <w:sz w:val="22"/>
            <w:szCs w:val="22"/>
          </w:rPr>
          <w:t xml:space="preserve"> </w:t>
        </w:r>
      </w:ins>
      <w:del w:id="1845" w:author="Vojtěch Bžatek" w:date="2024-05-22T05:51:00Z" w16du:dateUtc="2024-05-22T03:51:00Z">
        <w:r w:rsidRPr="00702732" w:rsidDel="00702732">
          <w:rPr>
            <w:sz w:val="22"/>
            <w:szCs w:val="22"/>
            <w:rPrChange w:id="1846" w:author="Vojtěch Bžatek" w:date="2024-05-22T05:48:00Z" w16du:dateUtc="2024-05-22T03:48:00Z">
              <w:rPr/>
            </w:rPrChange>
          </w:rPr>
          <w:delText>[viděno 28 duben 2024].</w:delText>
        </w:r>
      </w:del>
    </w:p>
    <w:p w14:paraId="6AB4A27C" w14:textId="030DE49C" w:rsidR="00954FDD" w:rsidRPr="00702732" w:rsidRDefault="00954FDD">
      <w:pPr>
        <w:pStyle w:val="literaturatext"/>
        <w:jc w:val="left"/>
        <w:rPr>
          <w:sz w:val="22"/>
          <w:szCs w:val="22"/>
          <w:rPrChange w:id="1847" w:author="Vojtěch Bžatek" w:date="2024-05-22T05:53:00Z" w16du:dateUtc="2024-05-22T03:53:00Z">
            <w:rPr/>
          </w:rPrChange>
        </w:rPr>
        <w:pPrChange w:id="1848" w:author="Vojtěch Bžatek" w:date="2024-05-22T05:53:00Z" w16du:dateUtc="2024-05-22T03:53:00Z">
          <w:pPr>
            <w:pStyle w:val="literaturatext"/>
          </w:pPr>
        </w:pPrChange>
      </w:pPr>
      <w:r w:rsidRPr="00702732">
        <w:rPr>
          <w:sz w:val="22"/>
          <w:szCs w:val="22"/>
          <w:rPrChange w:id="1849" w:author="Vojtěch Bžatek" w:date="2024-05-22T05:48:00Z" w16du:dateUtc="2024-05-22T03:48:00Z">
            <w:rPr/>
          </w:rPrChange>
        </w:rPr>
        <w:t>[</w:t>
      </w:r>
      <w:del w:id="1850" w:author="Vojtěch Bžatek" w:date="2024-05-22T12:04:00Z" w16du:dateUtc="2024-05-22T10:04:00Z">
        <w:r w:rsidRPr="00702732" w:rsidDel="00B971C8">
          <w:rPr>
            <w:sz w:val="22"/>
            <w:szCs w:val="22"/>
            <w:rPrChange w:id="1851" w:author="Vojtěch Bžatek" w:date="2024-05-22T05:48:00Z" w16du:dateUtc="2024-05-22T03:48:00Z">
              <w:rPr/>
            </w:rPrChange>
          </w:rPr>
          <w:delText xml:space="preserve">h7] </w:delText>
        </w:r>
      </w:del>
      <w:r w:rsidRPr="00702732">
        <w:rPr>
          <w:sz w:val="22"/>
          <w:szCs w:val="22"/>
          <w:rPrChange w:id="1852" w:author="Vojtěch Bžatek" w:date="2024-05-22T05:48:00Z" w16du:dateUtc="2024-05-22T03:48:00Z">
            <w:rPr/>
          </w:rPrChange>
        </w:rPr>
        <w:t>SSL SUPPORT TEAM</w:t>
      </w:r>
      <w:del w:id="1853" w:author="Vojtěch Bžatek" w:date="2024-05-22T05:52:00Z" w16du:dateUtc="2024-05-22T03:52:00Z">
        <w:r w:rsidRPr="00702732" w:rsidDel="00702732">
          <w:rPr>
            <w:sz w:val="22"/>
            <w:szCs w:val="22"/>
            <w:rPrChange w:id="1854" w:author="Vojtěch Bžatek" w:date="2024-05-22T05:48:00Z" w16du:dateUtc="2024-05-22T03:48:00Z">
              <w:rPr/>
            </w:rPrChange>
          </w:rPr>
          <w:delText>, 2024</w:delText>
        </w:r>
      </w:del>
      <w:r w:rsidRPr="00702732">
        <w:rPr>
          <w:sz w:val="22"/>
          <w:szCs w:val="22"/>
          <w:rPrChange w:id="1855" w:author="Vojtěch Bžatek" w:date="2024-05-22T05:48:00Z" w16du:dateUtc="2024-05-22T03:48:00Z">
            <w:rPr/>
          </w:rPrChange>
        </w:rPr>
        <w:t xml:space="preserve">. </w:t>
      </w:r>
      <w:proofErr w:type="spellStart"/>
      <w:r w:rsidRPr="00702732">
        <w:rPr>
          <w:i/>
          <w:iCs/>
          <w:sz w:val="22"/>
          <w:szCs w:val="22"/>
          <w:rPrChange w:id="1856" w:author="Vojtěch Bžatek" w:date="2024-05-22T05:52:00Z" w16du:dateUtc="2024-05-22T03:52:00Z">
            <w:rPr/>
          </w:rPrChange>
        </w:rPr>
        <w:t>What</w:t>
      </w:r>
      <w:proofErr w:type="spellEnd"/>
      <w:r w:rsidRPr="00702732">
        <w:rPr>
          <w:i/>
          <w:iCs/>
          <w:sz w:val="22"/>
          <w:szCs w:val="22"/>
          <w:rPrChange w:id="1857" w:author="Vojtěch Bžatek" w:date="2024-05-22T05:52:00Z" w16du:dateUtc="2024-05-22T03:52:00Z">
            <w:rPr/>
          </w:rPrChange>
        </w:rPr>
        <w:t xml:space="preserve"> </w:t>
      </w:r>
      <w:proofErr w:type="spellStart"/>
      <w:r w:rsidRPr="00702732">
        <w:rPr>
          <w:i/>
          <w:iCs/>
          <w:sz w:val="22"/>
          <w:szCs w:val="22"/>
          <w:rPrChange w:id="1858" w:author="Vojtěch Bžatek" w:date="2024-05-22T05:52:00Z" w16du:dateUtc="2024-05-22T03:52:00Z">
            <w:rPr/>
          </w:rPrChange>
        </w:rPr>
        <w:t>is</w:t>
      </w:r>
      <w:proofErr w:type="spellEnd"/>
      <w:r w:rsidRPr="00702732">
        <w:rPr>
          <w:i/>
          <w:iCs/>
          <w:sz w:val="22"/>
          <w:szCs w:val="22"/>
          <w:rPrChange w:id="1859" w:author="Vojtěch Bžatek" w:date="2024-05-22T05:52:00Z" w16du:dateUtc="2024-05-22T03:52:00Z">
            <w:rPr/>
          </w:rPrChange>
        </w:rPr>
        <w:t xml:space="preserve"> a </w:t>
      </w:r>
      <w:proofErr w:type="spellStart"/>
      <w:r w:rsidRPr="00702732">
        <w:rPr>
          <w:i/>
          <w:iCs/>
          <w:sz w:val="22"/>
          <w:szCs w:val="22"/>
          <w:rPrChange w:id="1860" w:author="Vojtěch Bžatek" w:date="2024-05-22T05:52:00Z" w16du:dateUtc="2024-05-22T03:52:00Z">
            <w:rPr/>
          </w:rPrChange>
        </w:rPr>
        <w:t>Certificate</w:t>
      </w:r>
      <w:proofErr w:type="spellEnd"/>
      <w:r w:rsidRPr="00702732">
        <w:rPr>
          <w:i/>
          <w:iCs/>
          <w:sz w:val="22"/>
          <w:szCs w:val="22"/>
          <w:rPrChange w:id="1861" w:author="Vojtěch Bžatek" w:date="2024-05-22T05:52:00Z" w16du:dateUtc="2024-05-22T03:52:00Z">
            <w:rPr/>
          </w:rPrChange>
        </w:rPr>
        <w:t xml:space="preserve"> </w:t>
      </w:r>
      <w:proofErr w:type="spellStart"/>
      <w:r w:rsidRPr="00702732">
        <w:rPr>
          <w:i/>
          <w:iCs/>
          <w:sz w:val="22"/>
          <w:szCs w:val="22"/>
          <w:rPrChange w:id="1862" w:author="Vojtěch Bžatek" w:date="2024-05-22T05:52:00Z" w16du:dateUtc="2024-05-22T03:52:00Z">
            <w:rPr/>
          </w:rPrChange>
        </w:rPr>
        <w:t>Authority</w:t>
      </w:r>
      <w:proofErr w:type="spellEnd"/>
      <w:r w:rsidRPr="00702732">
        <w:rPr>
          <w:i/>
          <w:iCs/>
          <w:sz w:val="22"/>
          <w:szCs w:val="22"/>
          <w:rPrChange w:id="1863" w:author="Vojtěch Bžatek" w:date="2024-05-22T05:52:00Z" w16du:dateUtc="2024-05-22T03:52:00Z">
            <w:rPr/>
          </w:rPrChange>
        </w:rPr>
        <w:t xml:space="preserve"> (CA)?</w:t>
      </w:r>
      <w:r w:rsidRPr="00702732">
        <w:rPr>
          <w:sz w:val="22"/>
          <w:szCs w:val="22"/>
          <w:rPrChange w:id="1864" w:author="Vojtěch Bžatek" w:date="2024-05-22T05:48:00Z" w16du:dateUtc="2024-05-22T03:48:00Z">
            <w:rPr/>
          </w:rPrChange>
        </w:rPr>
        <w:t xml:space="preserve"> </w:t>
      </w:r>
      <w:del w:id="1865" w:author="Vojtěch Bžatek" w:date="2024-05-22T05:52:00Z" w16du:dateUtc="2024-05-22T03:52:00Z">
        <w:r w:rsidRPr="00702732" w:rsidDel="00702732">
          <w:rPr>
            <w:sz w:val="22"/>
            <w:szCs w:val="22"/>
            <w:rPrChange w:id="1866" w:author="Vojtěch Bžatek" w:date="2024-05-22T05:48:00Z" w16du:dateUtc="2024-05-22T03:48:00Z">
              <w:rPr/>
            </w:rPrChange>
          </w:rPr>
          <w:delText xml:space="preserve">SSL.com </w:delText>
        </w:r>
      </w:del>
      <w:ins w:id="1867" w:author="Vojtěch Bžatek" w:date="2024-05-22T05:52:00Z" w16du:dateUtc="2024-05-22T03:52:00Z">
        <w:r w:rsidR="00702732">
          <w:rPr>
            <w:sz w:val="22"/>
            <w:szCs w:val="22"/>
          </w:rPr>
          <w:t>O</w:t>
        </w:r>
      </w:ins>
      <w:del w:id="1868" w:author="Vojtěch Bžatek" w:date="2024-05-22T05:52:00Z" w16du:dateUtc="2024-05-22T03:52:00Z">
        <w:r w:rsidRPr="00702732" w:rsidDel="00702732">
          <w:rPr>
            <w:sz w:val="22"/>
            <w:szCs w:val="22"/>
            <w:rPrChange w:id="1869" w:author="Vojtěch Bžatek" w:date="2024-05-22T05:48:00Z" w16du:dateUtc="2024-05-22T03:48:00Z">
              <w:rPr/>
            </w:rPrChange>
          </w:rPr>
          <w:delText>[o</w:delText>
        </w:r>
      </w:del>
      <w:r w:rsidRPr="00702732">
        <w:rPr>
          <w:sz w:val="22"/>
          <w:szCs w:val="22"/>
          <w:rPrChange w:id="1870" w:author="Vojtěch Bžatek" w:date="2024-05-22T05:48:00Z" w16du:dateUtc="2024-05-22T03:48:00Z">
            <w:rPr/>
          </w:rPrChange>
        </w:rPr>
        <w:t>nline</w:t>
      </w:r>
      <w:del w:id="1871" w:author="Vojtěch Bžatek" w:date="2024-05-22T05:52:00Z" w16du:dateUtc="2024-05-22T03:52:00Z">
        <w:r w:rsidRPr="00702732" w:rsidDel="00702732">
          <w:rPr>
            <w:sz w:val="22"/>
            <w:szCs w:val="22"/>
            <w:rPrChange w:id="1872" w:author="Vojtěch Bžatek" w:date="2024-05-22T05:48:00Z" w16du:dateUtc="2024-05-22T03:48:00Z">
              <w:rPr/>
            </w:rPrChange>
          </w:rPr>
          <w:delText>]</w:delText>
        </w:r>
      </w:del>
      <w:r w:rsidRPr="00702732">
        <w:rPr>
          <w:sz w:val="22"/>
          <w:szCs w:val="22"/>
          <w:rPrChange w:id="1873" w:author="Vojtěch Bžatek" w:date="2024-05-22T05:48:00Z" w16du:dateUtc="2024-05-22T03:48:00Z">
            <w:rPr/>
          </w:rPrChange>
        </w:rPr>
        <w:t>.</w:t>
      </w:r>
      <w:ins w:id="1874" w:author="Vojtěch Bžatek" w:date="2024-05-22T05:52:00Z" w16du:dateUtc="2024-05-22T03:52:00Z">
        <w:r w:rsidR="00702732">
          <w:rPr>
            <w:sz w:val="22"/>
            <w:szCs w:val="22"/>
          </w:rPr>
          <w:t xml:space="preserve"> </w:t>
        </w:r>
        <w:r w:rsidR="00702732" w:rsidRPr="00155633">
          <w:rPr>
            <w:sz w:val="22"/>
            <w:szCs w:val="22"/>
          </w:rPr>
          <w:t>SSL.com</w:t>
        </w:r>
        <w:r w:rsidR="00702732">
          <w:rPr>
            <w:sz w:val="22"/>
            <w:szCs w:val="22"/>
          </w:rPr>
          <w:t>, 2024</w:t>
        </w:r>
      </w:ins>
      <w:del w:id="1875" w:author="Vojtěch Bžatek" w:date="2024-05-22T05:53:00Z" w16du:dateUtc="2024-05-22T03:53:00Z">
        <w:r w:rsidRPr="00702732" w:rsidDel="00702732">
          <w:rPr>
            <w:sz w:val="22"/>
            <w:szCs w:val="22"/>
            <w:rPrChange w:id="1876" w:author="Vojtěch Bžatek" w:date="2024-05-22T05:48:00Z" w16du:dateUtc="2024-05-22T03:48:00Z">
              <w:rPr/>
            </w:rPrChange>
          </w:rPr>
          <w:delText xml:space="preserve"> 5 leden 2024</w:delText>
        </w:r>
      </w:del>
      <w:r w:rsidRPr="00702732">
        <w:rPr>
          <w:sz w:val="22"/>
          <w:szCs w:val="22"/>
          <w:rPrChange w:id="1877" w:author="Vojtěch Bžatek" w:date="2024-05-22T05:48:00Z" w16du:dateUtc="2024-05-22T03:48:00Z">
            <w:rPr/>
          </w:rPrChange>
        </w:rPr>
        <w:t xml:space="preserve">. </w:t>
      </w:r>
      <w:del w:id="1878" w:author="Vojtěch Bžatek" w:date="2024-05-22T05:53:00Z" w16du:dateUtc="2024-05-22T03:53:00Z">
        <w:r w:rsidRPr="00702732" w:rsidDel="00702732">
          <w:rPr>
            <w:sz w:val="22"/>
            <w:szCs w:val="22"/>
            <w:rPrChange w:id="1879" w:author="Vojtěch Bžatek" w:date="2024-05-22T05:48:00Z" w16du:dateUtc="2024-05-22T03:48:00Z">
              <w:rPr/>
            </w:rPrChange>
          </w:rPr>
          <w:delText xml:space="preserve">Získáno </w:delText>
        </w:r>
      </w:del>
      <w:ins w:id="1880" w:author="Vojtěch Bžatek" w:date="2024-05-22T05:53:00Z" w16du:dateUtc="2024-05-22T03:53:00Z">
        <w:r w:rsidR="00702732">
          <w:rPr>
            <w:sz w:val="22"/>
            <w:szCs w:val="22"/>
          </w:rPr>
          <w:t>Dostupné</w:t>
        </w:r>
        <w:r w:rsidR="00702732" w:rsidRPr="00702732">
          <w:rPr>
            <w:sz w:val="22"/>
            <w:szCs w:val="22"/>
            <w:rPrChange w:id="1881" w:author="Vojtěch Bžatek" w:date="2024-05-22T05:48:00Z" w16du:dateUtc="2024-05-22T03:48:00Z">
              <w:rPr/>
            </w:rPrChange>
          </w:rPr>
          <w:t xml:space="preserve"> </w:t>
        </w:r>
      </w:ins>
      <w:r w:rsidRPr="00702732">
        <w:rPr>
          <w:sz w:val="22"/>
          <w:szCs w:val="22"/>
          <w:rPrChange w:id="1882" w:author="Vojtěch Bžatek" w:date="2024-05-22T05:48:00Z" w16du:dateUtc="2024-05-22T03:48:00Z">
            <w:rPr/>
          </w:rPrChange>
        </w:rPr>
        <w:t>z</w:t>
      </w:r>
      <w:del w:id="1883" w:author="Vojtěch Bžatek" w:date="2024-05-22T05:53:00Z" w16du:dateUtc="2024-05-22T03:53:00Z">
        <w:r w:rsidRPr="00702732" w:rsidDel="00702732">
          <w:rPr>
            <w:sz w:val="22"/>
            <w:szCs w:val="22"/>
            <w:rPrChange w:id="1884" w:author="Vojtěch Bžatek" w:date="2024-05-22T05:48:00Z" w16du:dateUtc="2024-05-22T03:48:00Z">
              <w:rPr/>
            </w:rPrChange>
          </w:rPr>
          <w:delText> </w:delText>
        </w:r>
      </w:del>
      <w:r w:rsidRPr="00702732">
        <w:rPr>
          <w:sz w:val="22"/>
          <w:szCs w:val="22"/>
          <w:rPrChange w:id="1885" w:author="Vojtěch Bžatek" w:date="2024-05-22T05:48:00Z" w16du:dateUtc="2024-05-22T03:48:00Z">
            <w:rPr/>
          </w:rPrChange>
        </w:rPr>
        <w:t>: https://www.ssl.com/article/what-is-a-certificate-authority-ca/</w:t>
      </w:r>
      <w:ins w:id="1886" w:author="Vojtěch Bžatek" w:date="2024-05-22T05:54:00Z" w16du:dateUtc="2024-05-22T03:54:00Z">
        <w:r w:rsidR="00702732">
          <w:rPr>
            <w:sz w:val="22"/>
            <w:szCs w:val="22"/>
          </w:rPr>
          <w:t>.</w:t>
        </w:r>
      </w:ins>
      <w:r w:rsidRPr="00702732">
        <w:rPr>
          <w:sz w:val="22"/>
          <w:szCs w:val="22"/>
          <w:rPrChange w:id="1887" w:author="Vojtěch Bžatek" w:date="2024-05-22T05:48:00Z" w16du:dateUtc="2024-05-22T03:48:00Z">
            <w:rPr/>
          </w:rPrChange>
        </w:rPr>
        <w:t xml:space="preserve"> </w:t>
      </w:r>
      <w:ins w:id="1888" w:author="Vojtěch Bžatek" w:date="2024-05-22T05:53:00Z" w16du:dateUtc="2024-05-22T03:53:00Z">
        <w:r w:rsidR="00702732" w:rsidRPr="00155633">
          <w:rPr>
            <w:sz w:val="22"/>
            <w:szCs w:val="22"/>
          </w:rPr>
          <w:t>[citováno 2024-</w:t>
        </w:r>
      </w:ins>
      <w:ins w:id="1889" w:author="Vojtěch Bžatek" w:date="2024-05-22T05:55:00Z" w16du:dateUtc="2024-05-22T03:55:00Z">
        <w:r w:rsidR="00702732">
          <w:rPr>
            <w:sz w:val="22"/>
            <w:szCs w:val="22"/>
          </w:rPr>
          <w:t>0</w:t>
        </w:r>
      </w:ins>
      <w:ins w:id="1890" w:author="Vojtěch Bžatek" w:date="2024-05-22T05:53:00Z" w16du:dateUtc="2024-05-22T03:53:00Z">
        <w:r w:rsidR="00702732">
          <w:rPr>
            <w:sz w:val="22"/>
            <w:szCs w:val="22"/>
          </w:rPr>
          <w:t>4</w:t>
        </w:r>
        <w:r w:rsidR="00702732" w:rsidRPr="00155633">
          <w:rPr>
            <w:sz w:val="22"/>
            <w:szCs w:val="22"/>
          </w:rPr>
          <w:t>-2</w:t>
        </w:r>
        <w:r w:rsidR="00702732">
          <w:rPr>
            <w:sz w:val="22"/>
            <w:szCs w:val="22"/>
          </w:rPr>
          <w:t>8</w:t>
        </w:r>
        <w:r w:rsidR="00702732" w:rsidRPr="00155633">
          <w:rPr>
            <w:sz w:val="22"/>
            <w:szCs w:val="22"/>
          </w:rPr>
          <w:t>].</w:t>
        </w:r>
      </w:ins>
      <w:del w:id="1891" w:author="Vojtěch Bžatek" w:date="2024-05-22T05:53:00Z" w16du:dateUtc="2024-05-22T03:53:00Z">
        <w:r w:rsidRPr="00702732" w:rsidDel="00702732">
          <w:rPr>
            <w:sz w:val="22"/>
            <w:szCs w:val="22"/>
            <w:rPrChange w:id="1892" w:author="Vojtěch Bžatek" w:date="2024-05-22T05:53:00Z" w16du:dateUtc="2024-05-22T03:53:00Z">
              <w:rPr/>
            </w:rPrChange>
          </w:rPr>
          <w:delText>[viděno 28 duben 2024].</w:delText>
        </w:r>
      </w:del>
    </w:p>
    <w:p w14:paraId="2ECA6715" w14:textId="1E56B438" w:rsidR="00954FDD" w:rsidRPr="00702732" w:rsidRDefault="00954FDD">
      <w:pPr>
        <w:pStyle w:val="literaturatext"/>
        <w:jc w:val="left"/>
        <w:rPr>
          <w:sz w:val="22"/>
          <w:szCs w:val="22"/>
          <w:rPrChange w:id="1893" w:author="Vojtěch Bžatek" w:date="2024-05-22T05:48:00Z" w16du:dateUtc="2024-05-22T03:48:00Z">
            <w:rPr/>
          </w:rPrChange>
        </w:rPr>
        <w:pPrChange w:id="1894" w:author="Vojtěch Bžatek" w:date="2024-05-22T05:48:00Z" w16du:dateUtc="2024-05-22T03:48:00Z">
          <w:pPr>
            <w:pStyle w:val="literaturatext"/>
          </w:pPr>
        </w:pPrChange>
      </w:pPr>
      <w:del w:id="1895" w:author="Vojtěch Bžatek" w:date="2024-05-22T12:04:00Z" w16du:dateUtc="2024-05-22T10:04:00Z">
        <w:r w:rsidRPr="00702732" w:rsidDel="00B971C8">
          <w:rPr>
            <w:sz w:val="22"/>
            <w:szCs w:val="22"/>
            <w:rPrChange w:id="1896" w:author="Vojtěch Bžatek" w:date="2024-05-22T05:48:00Z" w16du:dateUtc="2024-05-22T03:48:00Z">
              <w:rPr/>
            </w:rPrChange>
          </w:rPr>
          <w:delText xml:space="preserve">[h8] </w:delText>
        </w:r>
      </w:del>
      <w:r w:rsidRPr="00702732">
        <w:rPr>
          <w:sz w:val="22"/>
          <w:szCs w:val="22"/>
          <w:rPrChange w:id="1897" w:author="Vojtěch Bžatek" w:date="2024-05-22T05:48:00Z" w16du:dateUtc="2024-05-22T03:48:00Z">
            <w:rPr/>
          </w:rPrChange>
        </w:rPr>
        <w:t xml:space="preserve">JANKO, David. </w:t>
      </w:r>
      <w:r w:rsidRPr="00702732">
        <w:rPr>
          <w:i/>
          <w:iCs/>
          <w:sz w:val="22"/>
          <w:szCs w:val="22"/>
          <w:rPrChange w:id="1898" w:author="Vojtěch Bžatek" w:date="2024-05-22T05:54:00Z" w16du:dateUtc="2024-05-22T03:54:00Z">
            <w:rPr/>
          </w:rPrChange>
        </w:rPr>
        <w:t>Symetrická a asymetrická kryptografie</w:t>
      </w:r>
      <w:r w:rsidRPr="00702732">
        <w:rPr>
          <w:sz w:val="22"/>
          <w:szCs w:val="22"/>
          <w:rPrChange w:id="1899" w:author="Vojtěch Bžatek" w:date="2024-05-22T05:54:00Z" w16du:dateUtc="2024-05-22T03:54:00Z">
            <w:rPr/>
          </w:rPrChange>
        </w:rPr>
        <w:t>.</w:t>
      </w:r>
      <w:r w:rsidRPr="00702732">
        <w:rPr>
          <w:sz w:val="22"/>
          <w:szCs w:val="22"/>
          <w:rPrChange w:id="1900" w:author="Vojtěch Bžatek" w:date="2024-05-22T05:48:00Z" w16du:dateUtc="2024-05-22T03:48:00Z">
            <w:rPr/>
          </w:rPrChange>
        </w:rPr>
        <w:t xml:space="preserve"> </w:t>
      </w:r>
      <w:ins w:id="1901" w:author="Vojtěch Bžatek" w:date="2024-05-22T05:54:00Z" w16du:dateUtc="2024-05-22T03:54:00Z">
        <w:r w:rsidR="00702732">
          <w:rPr>
            <w:sz w:val="22"/>
            <w:szCs w:val="22"/>
          </w:rPr>
          <w:t>O</w:t>
        </w:r>
      </w:ins>
      <w:del w:id="1902" w:author="Vojtěch Bžatek" w:date="2024-05-22T05:54:00Z" w16du:dateUtc="2024-05-22T03:54:00Z">
        <w:r w:rsidRPr="00702732" w:rsidDel="00702732">
          <w:rPr>
            <w:sz w:val="22"/>
            <w:szCs w:val="22"/>
            <w:rPrChange w:id="1903" w:author="Vojtěch Bžatek" w:date="2024-05-22T05:48:00Z" w16du:dateUtc="2024-05-22T03:48:00Z">
              <w:rPr/>
            </w:rPrChange>
          </w:rPr>
          <w:delText>[o</w:delText>
        </w:r>
      </w:del>
      <w:r w:rsidRPr="00702732">
        <w:rPr>
          <w:sz w:val="22"/>
          <w:szCs w:val="22"/>
          <w:rPrChange w:id="1904" w:author="Vojtěch Bžatek" w:date="2024-05-22T05:48:00Z" w16du:dateUtc="2024-05-22T03:48:00Z">
            <w:rPr/>
          </w:rPrChange>
        </w:rPr>
        <w:t>nline</w:t>
      </w:r>
      <w:del w:id="1905" w:author="Vojtěch Bžatek" w:date="2024-05-22T05:54:00Z" w16du:dateUtc="2024-05-22T03:54:00Z">
        <w:r w:rsidRPr="00702732" w:rsidDel="00702732">
          <w:rPr>
            <w:sz w:val="22"/>
            <w:szCs w:val="22"/>
            <w:rPrChange w:id="1906" w:author="Vojtěch Bžatek" w:date="2024-05-22T05:48:00Z" w16du:dateUtc="2024-05-22T03:48:00Z">
              <w:rPr/>
            </w:rPrChange>
          </w:rPr>
          <w:delText>]</w:delText>
        </w:r>
      </w:del>
      <w:r w:rsidRPr="00702732">
        <w:rPr>
          <w:sz w:val="22"/>
          <w:szCs w:val="22"/>
          <w:rPrChange w:id="1907" w:author="Vojtěch Bžatek" w:date="2024-05-22T05:48:00Z" w16du:dateUtc="2024-05-22T03:48:00Z">
            <w:rPr/>
          </w:rPrChange>
        </w:rPr>
        <w:t xml:space="preserve">. </w:t>
      </w:r>
      <w:proofErr w:type="spellStart"/>
      <w:r w:rsidRPr="00702732">
        <w:rPr>
          <w:sz w:val="22"/>
          <w:szCs w:val="22"/>
          <w:rPrChange w:id="1908" w:author="Vojtěch Bžatek" w:date="2024-05-22T05:48:00Z" w16du:dateUtc="2024-05-22T03:48:00Z">
            <w:rPr/>
          </w:rPrChange>
        </w:rPr>
        <w:t>Itnetwork</w:t>
      </w:r>
      <w:proofErr w:type="spellEnd"/>
      <w:ins w:id="1909" w:author="Vojtěch Bžatek" w:date="2024-05-22T05:54:00Z" w16du:dateUtc="2024-05-22T03:54:00Z">
        <w:r w:rsidR="00702732">
          <w:rPr>
            <w:sz w:val="22"/>
            <w:szCs w:val="22"/>
          </w:rPr>
          <w:t>,</w:t>
        </w:r>
      </w:ins>
      <w:del w:id="1910" w:author="Vojtěch Bžatek" w:date="2024-05-22T05:54:00Z" w16du:dateUtc="2024-05-22T03:54:00Z">
        <w:r w:rsidRPr="00702732" w:rsidDel="00702732">
          <w:rPr>
            <w:sz w:val="22"/>
            <w:szCs w:val="22"/>
            <w:rPrChange w:id="1911" w:author="Vojtěch Bžatek" w:date="2024-05-22T05:48:00Z" w16du:dateUtc="2024-05-22T03:48:00Z">
              <w:rPr/>
            </w:rPrChange>
          </w:rPr>
          <w:delText>.</w:delText>
        </w:r>
      </w:del>
      <w:r w:rsidRPr="00702732">
        <w:rPr>
          <w:sz w:val="22"/>
          <w:szCs w:val="22"/>
          <w:rPrChange w:id="1912" w:author="Vojtěch Bžatek" w:date="2024-05-22T05:48:00Z" w16du:dateUtc="2024-05-22T03:48:00Z">
            <w:rPr/>
          </w:rPrChange>
        </w:rPr>
        <w:t xml:space="preserve"> 2022, s. 3-7. Dostupné z: https://www.itnetwork.cz/bezpecnost/symetricka-a-asymetricka-kryptografie. [cit</w:t>
      </w:r>
      <w:ins w:id="1913" w:author="Vojtěch Bžatek" w:date="2024-05-22T05:55:00Z" w16du:dateUtc="2024-05-22T03:55:00Z">
        <w:r w:rsidR="00702732">
          <w:rPr>
            <w:sz w:val="22"/>
            <w:szCs w:val="22"/>
          </w:rPr>
          <w:t>ováno</w:t>
        </w:r>
      </w:ins>
      <w:del w:id="1914" w:author="Vojtěch Bžatek" w:date="2024-05-22T05:55:00Z" w16du:dateUtc="2024-05-22T03:55:00Z">
        <w:r w:rsidRPr="00702732" w:rsidDel="00702732">
          <w:rPr>
            <w:sz w:val="22"/>
            <w:szCs w:val="22"/>
            <w:rPrChange w:id="1915" w:author="Vojtěch Bžatek" w:date="2024-05-22T05:48:00Z" w16du:dateUtc="2024-05-22T03:48:00Z">
              <w:rPr/>
            </w:rPrChange>
          </w:rPr>
          <w:delText>.</w:delText>
        </w:r>
      </w:del>
      <w:r w:rsidRPr="00702732">
        <w:rPr>
          <w:sz w:val="22"/>
          <w:szCs w:val="22"/>
          <w:rPrChange w:id="1916" w:author="Vojtěch Bžatek" w:date="2024-05-22T05:48:00Z" w16du:dateUtc="2024-05-22T03:48:00Z">
            <w:rPr/>
          </w:rPrChange>
        </w:rPr>
        <w:t xml:space="preserve"> 2024-04-24].</w:t>
      </w:r>
    </w:p>
    <w:p w14:paraId="1EDC5ADF" w14:textId="4C4C2B43" w:rsidR="00DD5FB6" w:rsidRPr="00DD5FB6" w:rsidRDefault="00954FDD">
      <w:pPr>
        <w:pStyle w:val="literaturatext"/>
        <w:jc w:val="left"/>
        <w:rPr>
          <w:sz w:val="22"/>
          <w:szCs w:val="22"/>
          <w:rPrChange w:id="1917" w:author="Vojtěch Bžatek" w:date="2024-05-22T06:07:00Z" w16du:dateUtc="2024-05-22T04:07:00Z">
            <w:rPr/>
          </w:rPrChange>
        </w:rPr>
        <w:pPrChange w:id="1918" w:author="Vojtěch Bžatek" w:date="2024-05-22T06:07:00Z" w16du:dateUtc="2024-05-22T04:07:00Z">
          <w:pPr>
            <w:pStyle w:val="literaturatext"/>
          </w:pPr>
        </w:pPrChange>
      </w:pPr>
      <w:del w:id="1919" w:author="Vojtěch Bžatek" w:date="2024-05-22T12:04:00Z" w16du:dateUtc="2024-05-22T10:04:00Z">
        <w:r w:rsidRPr="00702732" w:rsidDel="00B971C8">
          <w:rPr>
            <w:sz w:val="22"/>
            <w:szCs w:val="22"/>
            <w:rPrChange w:id="1920" w:author="Vojtěch Bžatek" w:date="2024-05-22T05:48:00Z" w16du:dateUtc="2024-05-22T03:48:00Z">
              <w:rPr/>
            </w:rPrChange>
          </w:rPr>
          <w:delText xml:space="preserve">[h9] </w:delText>
        </w:r>
      </w:del>
      <w:del w:id="1921" w:author="Vojtěch Bžatek" w:date="2024-05-22T06:01:00Z" w16du:dateUtc="2024-05-22T04:01:00Z">
        <w:r w:rsidRPr="00702732" w:rsidDel="00DD5FB6">
          <w:rPr>
            <w:sz w:val="22"/>
            <w:szCs w:val="22"/>
            <w:rPrChange w:id="1922" w:author="Vojtěch Bžatek" w:date="2024-05-22T05:48:00Z" w16du:dateUtc="2024-05-22T03:48:00Z">
              <w:rPr/>
            </w:rPrChange>
          </w:rPr>
          <w:delText xml:space="preserve">ROORKEE, Quantum Computing Group, IIT, 2022. Figure 1: Overview of Symmetric Cryptography (Source: CryptoQuantique). Medium [online]. 21 říjen 2022. Získáno z : </w:delText>
        </w:r>
        <w:r w:rsidR="00702732" w:rsidRPr="00DD5FB6" w:rsidDel="00DD5FB6">
          <w:rPr>
            <w:sz w:val="22"/>
            <w:szCs w:val="22"/>
            <w:rPrChange w:id="1923" w:author="Vojtěch Bžatek" w:date="2024-05-22T06:01:00Z" w16du:dateUtc="2024-05-22T04:01:00Z">
              <w:rPr/>
            </w:rPrChange>
          </w:rPr>
          <w:delText>https://medium.com/@qcgiitr/post-quantum-cryptography-214b4e4b269a</w:delText>
        </w:r>
        <w:r w:rsidRPr="00DD5FB6" w:rsidDel="00DD5FB6">
          <w:rPr>
            <w:sz w:val="22"/>
            <w:szCs w:val="22"/>
            <w:rPrChange w:id="1924" w:author="Vojtěch Bžatek" w:date="2024-05-22T06:01:00Z" w16du:dateUtc="2024-05-22T04:01:00Z">
              <w:rPr/>
            </w:rPrChange>
          </w:rPr>
          <w:delText xml:space="preserve"> [viděno 28 duben 2024].</w:delText>
        </w:r>
      </w:del>
      <w:ins w:id="1925" w:author="Vojtěch Bžatek" w:date="2024-05-22T06:00:00Z" w16du:dateUtc="2024-05-22T04:00:00Z">
        <w:r w:rsidR="00DD5FB6">
          <w:t>Q</w:t>
        </w:r>
      </w:ins>
      <w:ins w:id="1926" w:author="Vojtěch Bžatek" w:date="2024-05-22T06:02:00Z" w16du:dateUtc="2024-05-22T04:02:00Z">
        <w:r w:rsidR="00DD5FB6">
          <w:t>UANTUM</w:t>
        </w:r>
      </w:ins>
      <w:ins w:id="1927" w:author="Vojtěch Bžatek" w:date="2024-05-22T06:00:00Z" w16du:dateUtc="2024-05-22T04:00:00Z">
        <w:r w:rsidR="00DD5FB6">
          <w:t xml:space="preserve"> </w:t>
        </w:r>
      </w:ins>
      <w:ins w:id="1928" w:author="Vojtěch Bžatek" w:date="2024-05-22T06:03:00Z" w16du:dateUtc="2024-05-22T04:03:00Z">
        <w:r w:rsidR="00DD5FB6">
          <w:t>COMPUTING GROUP</w:t>
        </w:r>
      </w:ins>
      <w:ins w:id="1929" w:author="Vojtěch Bžatek" w:date="2024-05-22T06:00:00Z" w16du:dateUtc="2024-05-22T04:00:00Z">
        <w:r w:rsidR="00DD5FB6">
          <w:t xml:space="preserve">. </w:t>
        </w:r>
        <w:r w:rsidR="00DD5FB6" w:rsidRPr="00DD5FB6">
          <w:rPr>
            <w:i/>
            <w:iCs/>
            <w:rPrChange w:id="1930" w:author="Vojtěch Bžatek" w:date="2024-05-22T06:03:00Z" w16du:dateUtc="2024-05-22T04:03:00Z">
              <w:rPr/>
            </w:rPrChange>
          </w:rPr>
          <w:t xml:space="preserve">Post </w:t>
        </w:r>
        <w:proofErr w:type="spellStart"/>
        <w:r w:rsidR="00DD5FB6" w:rsidRPr="00DD5FB6">
          <w:rPr>
            <w:i/>
            <w:iCs/>
            <w:rPrChange w:id="1931" w:author="Vojtěch Bžatek" w:date="2024-05-22T06:03:00Z" w16du:dateUtc="2024-05-22T04:03:00Z">
              <w:rPr/>
            </w:rPrChange>
          </w:rPr>
          <w:t>Quantum</w:t>
        </w:r>
        <w:proofErr w:type="spellEnd"/>
        <w:r w:rsidR="00DD5FB6" w:rsidRPr="00DD5FB6">
          <w:rPr>
            <w:i/>
            <w:iCs/>
            <w:rPrChange w:id="1932" w:author="Vojtěch Bžatek" w:date="2024-05-22T06:03:00Z" w16du:dateUtc="2024-05-22T04:03:00Z">
              <w:rPr/>
            </w:rPrChange>
          </w:rPr>
          <w:t xml:space="preserve"> </w:t>
        </w:r>
        <w:proofErr w:type="spellStart"/>
        <w:r w:rsidR="00DD5FB6" w:rsidRPr="00DD5FB6">
          <w:rPr>
            <w:i/>
            <w:iCs/>
            <w:rPrChange w:id="1933" w:author="Vojtěch Bžatek" w:date="2024-05-22T06:03:00Z" w16du:dateUtc="2024-05-22T04:03:00Z">
              <w:rPr/>
            </w:rPrChange>
          </w:rPr>
          <w:t>Cryptography</w:t>
        </w:r>
        <w:proofErr w:type="spellEnd"/>
        <w:r w:rsidR="00DD5FB6">
          <w:t xml:space="preserve">. </w:t>
        </w:r>
      </w:ins>
      <w:ins w:id="1934" w:author="Vojtěch Bžatek" w:date="2024-05-22T06:04:00Z" w16du:dateUtc="2024-05-22T04:04:00Z">
        <w:r w:rsidR="00DD5FB6">
          <w:t>O</w:t>
        </w:r>
      </w:ins>
      <w:ins w:id="1935" w:author="Vojtěch Bžatek" w:date="2024-05-22T06:00:00Z" w16du:dateUtc="2024-05-22T04:00:00Z">
        <w:r w:rsidR="00DD5FB6">
          <w:t>nline.</w:t>
        </w:r>
      </w:ins>
      <w:ins w:id="1936" w:author="Vojtěch Bžatek" w:date="2024-05-22T06:04:00Z" w16du:dateUtc="2024-05-22T04:04:00Z">
        <w:r w:rsidR="00DD5FB6">
          <w:t xml:space="preserve"> </w:t>
        </w:r>
        <w:r w:rsidR="00DD5FB6" w:rsidRPr="00DD5FB6">
          <w:rPr>
            <w:rPrChange w:id="1937" w:author="Vojtěch Bžatek" w:date="2024-05-22T06:04:00Z" w16du:dateUtc="2024-05-22T04:04:00Z">
              <w:rPr>
                <w:i/>
                <w:iCs/>
              </w:rPr>
            </w:rPrChange>
          </w:rPr>
          <w:t>Medium,</w:t>
        </w:r>
      </w:ins>
      <w:ins w:id="1938" w:author="Vojtěch Bžatek" w:date="2024-05-22T06:00:00Z" w16du:dateUtc="2024-05-22T04:00:00Z">
        <w:r w:rsidR="00DD5FB6">
          <w:t xml:space="preserve"> 2022. </w:t>
        </w:r>
      </w:ins>
      <w:ins w:id="1939" w:author="Vojtěch Bžatek" w:date="2024-05-22T06:08:00Z" w16du:dateUtc="2024-05-22T04:08:00Z">
        <w:r w:rsidR="00DD5FB6">
          <w:t>Dostupné</w:t>
        </w:r>
      </w:ins>
      <w:ins w:id="1940" w:author="Vojtěch Bžatek" w:date="2024-05-22T06:00:00Z" w16du:dateUtc="2024-05-22T04:00:00Z">
        <w:r w:rsidR="00DD5FB6">
          <w:t xml:space="preserve"> z: </w:t>
        </w:r>
        <w:r w:rsidR="00DD5FB6">
          <w:fldChar w:fldCharType="begin"/>
        </w:r>
        <w:r w:rsidR="00DD5FB6">
          <w:instrText>HYPERLINK "https://medium.com/@qcgiitr/post-quantum-cryptography-214b4e4b269a"</w:instrText>
        </w:r>
        <w:r w:rsidR="00DD5FB6">
          <w:fldChar w:fldCharType="separate"/>
        </w:r>
        <w:r w:rsidR="00DD5FB6">
          <w:rPr>
            <w:rStyle w:val="Hypertextovodkaz"/>
          </w:rPr>
          <w:t>https://medium.com/@qcgiitr/post-quantum-cryptography-214b4e4b269a</w:t>
        </w:r>
        <w:r w:rsidR="00DD5FB6">
          <w:fldChar w:fldCharType="end"/>
        </w:r>
      </w:ins>
      <w:ins w:id="1941" w:author="Vojtěch Bžatek" w:date="2024-05-22T06:04:00Z" w16du:dateUtc="2024-05-22T04:04:00Z">
        <w:r w:rsidR="00DD5FB6">
          <w:t xml:space="preserve">. </w:t>
        </w:r>
        <w:r w:rsidR="00DD5FB6" w:rsidRPr="00155633">
          <w:rPr>
            <w:sz w:val="22"/>
            <w:szCs w:val="22"/>
          </w:rPr>
          <w:t>[cit</w:t>
        </w:r>
        <w:r w:rsidR="00DD5FB6">
          <w:rPr>
            <w:sz w:val="22"/>
            <w:szCs w:val="22"/>
          </w:rPr>
          <w:t>ováno</w:t>
        </w:r>
        <w:r w:rsidR="00DD5FB6" w:rsidRPr="00155633">
          <w:rPr>
            <w:sz w:val="22"/>
            <w:szCs w:val="22"/>
          </w:rPr>
          <w:t xml:space="preserve"> 2024-04-24].</w:t>
        </w:r>
      </w:ins>
    </w:p>
    <w:p w14:paraId="53AD100A" w14:textId="4272BE56" w:rsidR="00954FDD" w:rsidRPr="00DD5FB6" w:rsidRDefault="00954FDD">
      <w:pPr>
        <w:pStyle w:val="literaturatext"/>
        <w:jc w:val="left"/>
        <w:rPr>
          <w:sz w:val="22"/>
          <w:szCs w:val="22"/>
          <w:rPrChange w:id="1942" w:author="Vojtěch Bžatek" w:date="2024-05-22T06:06:00Z" w16du:dateUtc="2024-05-22T04:06:00Z">
            <w:rPr/>
          </w:rPrChange>
        </w:rPr>
        <w:pPrChange w:id="1943" w:author="Vojtěch Bžatek" w:date="2024-05-22T06:06:00Z" w16du:dateUtc="2024-05-22T04:06:00Z">
          <w:pPr>
            <w:pStyle w:val="literaturatext"/>
          </w:pPr>
        </w:pPrChange>
      </w:pPr>
      <w:del w:id="1944" w:author="Vojtěch Bžatek" w:date="2024-05-22T12:04:00Z" w16du:dateUtc="2024-05-22T10:04:00Z">
        <w:r w:rsidRPr="00702732" w:rsidDel="00B971C8">
          <w:rPr>
            <w:sz w:val="22"/>
            <w:szCs w:val="22"/>
            <w:rPrChange w:id="1945" w:author="Vojtěch Bžatek" w:date="2024-05-22T05:48:00Z" w16du:dateUtc="2024-05-22T03:48:00Z">
              <w:rPr/>
            </w:rPrChange>
          </w:rPr>
          <w:delText xml:space="preserve">[h10] </w:delText>
        </w:r>
      </w:del>
      <w:r w:rsidRPr="00702732">
        <w:rPr>
          <w:sz w:val="22"/>
          <w:szCs w:val="22"/>
          <w:rPrChange w:id="1946" w:author="Vojtěch Bžatek" w:date="2024-05-22T05:48:00Z" w16du:dateUtc="2024-05-22T03:48:00Z">
            <w:rPr/>
          </w:rPrChange>
        </w:rPr>
        <w:t>SIMIC, Sofija</w:t>
      </w:r>
      <w:del w:id="1947" w:author="Vojtěch Bžatek" w:date="2024-05-22T06:07:00Z" w16du:dateUtc="2024-05-22T04:07:00Z">
        <w:r w:rsidRPr="00702732" w:rsidDel="00DD5FB6">
          <w:rPr>
            <w:sz w:val="22"/>
            <w:szCs w:val="22"/>
            <w:rPrChange w:id="1948" w:author="Vojtěch Bžatek" w:date="2024-05-22T05:48:00Z" w16du:dateUtc="2024-05-22T03:48:00Z">
              <w:rPr/>
            </w:rPrChange>
          </w:rPr>
          <w:delText>, 2023</w:delText>
        </w:r>
      </w:del>
      <w:r w:rsidRPr="00702732">
        <w:rPr>
          <w:sz w:val="22"/>
          <w:szCs w:val="22"/>
          <w:rPrChange w:id="1949" w:author="Vojtěch Bžatek" w:date="2024-05-22T05:48:00Z" w16du:dateUtc="2024-05-22T03:48:00Z">
            <w:rPr/>
          </w:rPrChange>
        </w:rPr>
        <w:t xml:space="preserve">. </w:t>
      </w:r>
      <w:ins w:id="1950" w:author="Vojtěch Bžatek" w:date="2024-05-22T06:07:00Z" w16du:dateUtc="2024-05-22T04:07:00Z">
        <w:r w:rsidR="00DD5FB6" w:rsidRPr="00DD5FB6">
          <w:rPr>
            <w:i/>
            <w:iCs/>
            <w:sz w:val="22"/>
            <w:szCs w:val="22"/>
            <w:rPrChange w:id="1951" w:author="Vojtěch Bžatek" w:date="2024-05-22T06:07:00Z" w16du:dateUtc="2024-05-22T04:07:00Z">
              <w:rPr>
                <w:sz w:val="22"/>
                <w:szCs w:val="22"/>
              </w:rPr>
            </w:rPrChange>
          </w:rPr>
          <w:t xml:space="preserve">VPN vs. VDI: </w:t>
        </w:r>
        <w:proofErr w:type="spellStart"/>
        <w:r w:rsidR="00DD5FB6" w:rsidRPr="00DD5FB6">
          <w:rPr>
            <w:i/>
            <w:iCs/>
            <w:sz w:val="22"/>
            <w:szCs w:val="22"/>
            <w:rPrChange w:id="1952" w:author="Vojtěch Bžatek" w:date="2024-05-22T06:07:00Z" w16du:dateUtc="2024-05-22T04:07:00Z">
              <w:rPr>
                <w:sz w:val="22"/>
                <w:szCs w:val="22"/>
              </w:rPr>
            </w:rPrChange>
          </w:rPr>
          <w:t>What's</w:t>
        </w:r>
        <w:proofErr w:type="spellEnd"/>
        <w:r w:rsidR="00DD5FB6" w:rsidRPr="00DD5FB6">
          <w:rPr>
            <w:i/>
            <w:iCs/>
            <w:sz w:val="22"/>
            <w:szCs w:val="22"/>
            <w:rPrChange w:id="1953" w:author="Vojtěch Bžatek" w:date="2024-05-22T06:07:00Z" w16du:dateUtc="2024-05-22T04:07:00Z">
              <w:rPr>
                <w:sz w:val="22"/>
                <w:szCs w:val="22"/>
              </w:rPr>
            </w:rPrChange>
          </w:rPr>
          <w:t xml:space="preserve"> </w:t>
        </w:r>
        <w:proofErr w:type="spellStart"/>
        <w:r w:rsidR="00DD5FB6" w:rsidRPr="00DD5FB6">
          <w:rPr>
            <w:i/>
            <w:iCs/>
            <w:sz w:val="22"/>
            <w:szCs w:val="22"/>
            <w:rPrChange w:id="1954" w:author="Vojtěch Bžatek" w:date="2024-05-22T06:07:00Z" w16du:dateUtc="2024-05-22T04:07:00Z">
              <w:rPr>
                <w:sz w:val="22"/>
                <w:szCs w:val="22"/>
              </w:rPr>
            </w:rPrChange>
          </w:rPr>
          <w:t>the</w:t>
        </w:r>
        <w:proofErr w:type="spellEnd"/>
        <w:r w:rsidR="00DD5FB6" w:rsidRPr="00DD5FB6">
          <w:rPr>
            <w:i/>
            <w:iCs/>
            <w:sz w:val="22"/>
            <w:szCs w:val="22"/>
            <w:rPrChange w:id="1955" w:author="Vojtěch Bžatek" w:date="2024-05-22T06:07:00Z" w16du:dateUtc="2024-05-22T04:07:00Z">
              <w:rPr>
                <w:sz w:val="22"/>
                <w:szCs w:val="22"/>
              </w:rPr>
            </w:rPrChange>
          </w:rPr>
          <w:t xml:space="preserve"> </w:t>
        </w:r>
        <w:proofErr w:type="spellStart"/>
        <w:r w:rsidR="00DD5FB6" w:rsidRPr="00DD5FB6">
          <w:rPr>
            <w:i/>
            <w:iCs/>
            <w:sz w:val="22"/>
            <w:szCs w:val="22"/>
            <w:rPrChange w:id="1956" w:author="Vojtěch Bžatek" w:date="2024-05-22T06:07:00Z" w16du:dateUtc="2024-05-22T04:07:00Z">
              <w:rPr>
                <w:sz w:val="22"/>
                <w:szCs w:val="22"/>
              </w:rPr>
            </w:rPrChange>
          </w:rPr>
          <w:t>Difference</w:t>
        </w:r>
        <w:proofErr w:type="spellEnd"/>
        <w:r w:rsidR="00DD5FB6" w:rsidRPr="00DD5FB6">
          <w:rPr>
            <w:i/>
            <w:iCs/>
            <w:sz w:val="22"/>
            <w:szCs w:val="22"/>
            <w:rPrChange w:id="1957" w:author="Vojtěch Bžatek" w:date="2024-05-22T06:07:00Z" w16du:dateUtc="2024-05-22T04:07:00Z">
              <w:rPr>
                <w:sz w:val="22"/>
                <w:szCs w:val="22"/>
              </w:rPr>
            </w:rPrChange>
          </w:rPr>
          <w:t>?</w:t>
        </w:r>
      </w:ins>
      <w:del w:id="1958" w:author="Vojtěch Bžatek" w:date="2024-05-22T06:07:00Z" w16du:dateUtc="2024-05-22T04:07:00Z">
        <w:r w:rsidRPr="00702732" w:rsidDel="00DD5FB6">
          <w:rPr>
            <w:sz w:val="22"/>
            <w:szCs w:val="22"/>
            <w:rPrChange w:id="1959" w:author="Vojtěch Bžatek" w:date="2024-05-22T05:48:00Z" w16du:dateUtc="2024-05-22T03:48:00Z">
              <w:rPr/>
            </w:rPrChange>
          </w:rPr>
          <w:delText>rsa vpn encruption example.</w:delText>
        </w:r>
      </w:del>
      <w:r w:rsidRPr="00702732">
        <w:rPr>
          <w:sz w:val="22"/>
          <w:szCs w:val="22"/>
          <w:rPrChange w:id="1960" w:author="Vojtěch Bžatek" w:date="2024-05-22T05:48:00Z" w16du:dateUtc="2024-05-22T03:48:00Z">
            <w:rPr/>
          </w:rPrChange>
        </w:rPr>
        <w:t xml:space="preserve"> </w:t>
      </w:r>
      <w:del w:id="1961" w:author="Vojtěch Bžatek" w:date="2024-05-22T06:08:00Z" w16du:dateUtc="2024-05-22T04:08:00Z">
        <w:r w:rsidRPr="00702732" w:rsidDel="00DD5FB6">
          <w:rPr>
            <w:sz w:val="22"/>
            <w:szCs w:val="22"/>
            <w:rPrChange w:id="1962" w:author="Vojtěch Bžatek" w:date="2024-05-22T05:48:00Z" w16du:dateUtc="2024-05-22T03:48:00Z">
              <w:rPr/>
            </w:rPrChange>
          </w:rPr>
          <w:delText xml:space="preserve">Knowledge Base by phoenixNAP </w:delText>
        </w:r>
      </w:del>
      <w:ins w:id="1963" w:author="Vojtěch Bžatek" w:date="2024-05-22T06:08:00Z" w16du:dateUtc="2024-05-22T04:08:00Z">
        <w:r w:rsidR="00DD5FB6">
          <w:rPr>
            <w:sz w:val="22"/>
            <w:szCs w:val="22"/>
          </w:rPr>
          <w:t>O</w:t>
        </w:r>
      </w:ins>
      <w:del w:id="1964" w:author="Vojtěch Bžatek" w:date="2024-05-22T06:08:00Z" w16du:dateUtc="2024-05-22T04:08:00Z">
        <w:r w:rsidRPr="00702732" w:rsidDel="00DD5FB6">
          <w:rPr>
            <w:sz w:val="22"/>
            <w:szCs w:val="22"/>
            <w:rPrChange w:id="1965" w:author="Vojtěch Bžatek" w:date="2024-05-22T05:48:00Z" w16du:dateUtc="2024-05-22T03:48:00Z">
              <w:rPr/>
            </w:rPrChange>
          </w:rPr>
          <w:delText>[o</w:delText>
        </w:r>
      </w:del>
      <w:r w:rsidRPr="00702732">
        <w:rPr>
          <w:sz w:val="22"/>
          <w:szCs w:val="22"/>
          <w:rPrChange w:id="1966" w:author="Vojtěch Bžatek" w:date="2024-05-22T05:48:00Z" w16du:dateUtc="2024-05-22T03:48:00Z">
            <w:rPr/>
          </w:rPrChange>
        </w:rPr>
        <w:t>nline</w:t>
      </w:r>
      <w:del w:id="1967" w:author="Vojtěch Bžatek" w:date="2024-05-22T06:08:00Z" w16du:dateUtc="2024-05-22T04:08:00Z">
        <w:r w:rsidRPr="00702732" w:rsidDel="00DD5FB6">
          <w:rPr>
            <w:sz w:val="22"/>
            <w:szCs w:val="22"/>
            <w:rPrChange w:id="1968" w:author="Vojtěch Bžatek" w:date="2024-05-22T05:48:00Z" w16du:dateUtc="2024-05-22T03:48:00Z">
              <w:rPr/>
            </w:rPrChange>
          </w:rPr>
          <w:delText>]</w:delText>
        </w:r>
      </w:del>
      <w:r w:rsidRPr="00702732">
        <w:rPr>
          <w:sz w:val="22"/>
          <w:szCs w:val="22"/>
          <w:rPrChange w:id="1969" w:author="Vojtěch Bžatek" w:date="2024-05-22T05:48:00Z" w16du:dateUtc="2024-05-22T03:48:00Z">
            <w:rPr/>
          </w:rPrChange>
        </w:rPr>
        <w:t>.</w:t>
      </w:r>
      <w:ins w:id="1970" w:author="Vojtěch Bžatek" w:date="2024-05-22T06:07:00Z" w16du:dateUtc="2024-05-22T04:07:00Z">
        <w:r w:rsidR="00DD5FB6">
          <w:rPr>
            <w:sz w:val="22"/>
            <w:szCs w:val="22"/>
          </w:rPr>
          <w:t xml:space="preserve"> </w:t>
        </w:r>
      </w:ins>
      <w:proofErr w:type="spellStart"/>
      <w:ins w:id="1971" w:author="Vojtěch Bžatek" w:date="2024-05-22T06:08:00Z" w16du:dateUtc="2024-05-22T04:08:00Z">
        <w:r w:rsidR="00DD5FB6">
          <w:rPr>
            <w:sz w:val="22"/>
            <w:szCs w:val="22"/>
          </w:rPr>
          <w:t>P</w:t>
        </w:r>
        <w:r w:rsidR="00DD5FB6" w:rsidRPr="00155633">
          <w:rPr>
            <w:sz w:val="22"/>
            <w:szCs w:val="22"/>
          </w:rPr>
          <w:t>hoenixNAP</w:t>
        </w:r>
      </w:ins>
      <w:proofErr w:type="spellEnd"/>
      <w:ins w:id="1972" w:author="Vojtěch Bžatek" w:date="2024-05-22T06:07:00Z" w16du:dateUtc="2024-05-22T04:07:00Z">
        <w:r w:rsidR="00DD5FB6" w:rsidRPr="00155633">
          <w:rPr>
            <w:sz w:val="22"/>
            <w:szCs w:val="22"/>
          </w:rPr>
          <w:t>, 2023</w:t>
        </w:r>
      </w:ins>
      <w:del w:id="1973" w:author="Vojtěch Bžatek" w:date="2024-05-22T06:08:00Z" w16du:dateUtc="2024-05-22T04:08:00Z">
        <w:r w:rsidRPr="00702732" w:rsidDel="00DD5FB6">
          <w:rPr>
            <w:sz w:val="22"/>
            <w:szCs w:val="22"/>
            <w:rPrChange w:id="1974" w:author="Vojtěch Bžatek" w:date="2024-05-22T05:48:00Z" w16du:dateUtc="2024-05-22T03:48:00Z">
              <w:rPr/>
            </w:rPrChange>
          </w:rPr>
          <w:delText xml:space="preserve"> 15 prosinec 2023</w:delText>
        </w:r>
      </w:del>
      <w:r w:rsidRPr="00702732">
        <w:rPr>
          <w:sz w:val="22"/>
          <w:szCs w:val="22"/>
          <w:rPrChange w:id="1975" w:author="Vojtěch Bžatek" w:date="2024-05-22T05:48:00Z" w16du:dateUtc="2024-05-22T03:48:00Z">
            <w:rPr/>
          </w:rPrChange>
        </w:rPr>
        <w:t xml:space="preserve">. </w:t>
      </w:r>
      <w:ins w:id="1976" w:author="Vojtěch Bžatek" w:date="2024-05-22T06:08:00Z" w16du:dateUtc="2024-05-22T04:08:00Z">
        <w:r w:rsidR="00DD5FB6">
          <w:rPr>
            <w:sz w:val="22"/>
            <w:szCs w:val="22"/>
          </w:rPr>
          <w:t>Dostupné</w:t>
        </w:r>
      </w:ins>
      <w:del w:id="1977" w:author="Vojtěch Bžatek" w:date="2024-05-22T06:08:00Z" w16du:dateUtc="2024-05-22T04:08:00Z">
        <w:r w:rsidRPr="00702732" w:rsidDel="00DD5FB6">
          <w:rPr>
            <w:sz w:val="22"/>
            <w:szCs w:val="22"/>
            <w:rPrChange w:id="1978" w:author="Vojtěch Bžatek" w:date="2024-05-22T05:48:00Z" w16du:dateUtc="2024-05-22T03:48:00Z">
              <w:rPr/>
            </w:rPrChange>
          </w:rPr>
          <w:delText>Získáno</w:delText>
        </w:r>
      </w:del>
      <w:r w:rsidRPr="00702732">
        <w:rPr>
          <w:sz w:val="22"/>
          <w:szCs w:val="22"/>
          <w:rPrChange w:id="1979" w:author="Vojtěch Bžatek" w:date="2024-05-22T05:48:00Z" w16du:dateUtc="2024-05-22T03:48:00Z">
            <w:rPr/>
          </w:rPrChange>
        </w:rPr>
        <w:t xml:space="preserve"> z</w:t>
      </w:r>
      <w:del w:id="1980" w:author="Vojtěch Bžatek" w:date="2024-05-22T06:08:00Z" w16du:dateUtc="2024-05-22T04:08:00Z">
        <w:r w:rsidRPr="00702732" w:rsidDel="00DD5FB6">
          <w:rPr>
            <w:sz w:val="22"/>
            <w:szCs w:val="22"/>
            <w:rPrChange w:id="1981" w:author="Vojtěch Bžatek" w:date="2024-05-22T05:48:00Z" w16du:dateUtc="2024-05-22T03:48:00Z">
              <w:rPr/>
            </w:rPrChange>
          </w:rPr>
          <w:delText> </w:delText>
        </w:r>
      </w:del>
      <w:r w:rsidRPr="00702732">
        <w:rPr>
          <w:sz w:val="22"/>
          <w:szCs w:val="22"/>
          <w:rPrChange w:id="1982" w:author="Vojtěch Bžatek" w:date="2024-05-22T05:48:00Z" w16du:dateUtc="2024-05-22T03:48:00Z">
            <w:rPr/>
          </w:rPrChange>
        </w:rPr>
        <w:t>: https://phoenixnap.com/kb/vpn-vs-vdi</w:t>
      </w:r>
      <w:del w:id="1983" w:author="Vojtěch Bžatek" w:date="2024-05-22T06:06:00Z" w16du:dateUtc="2024-05-22T04:06:00Z">
        <w:r w:rsidRPr="00DD5FB6" w:rsidDel="00DD5FB6">
          <w:rPr>
            <w:sz w:val="22"/>
            <w:szCs w:val="22"/>
            <w:rPrChange w:id="1984" w:author="Vojtěch Bžatek" w:date="2024-05-22T06:06:00Z" w16du:dateUtc="2024-05-22T04:06:00Z">
              <w:rPr/>
            </w:rPrChange>
          </w:rPr>
          <w:delText xml:space="preserve"> </w:delText>
        </w:r>
      </w:del>
      <w:ins w:id="1985" w:author="Vojtěch Bžatek" w:date="2024-05-22T06:05:00Z" w16du:dateUtc="2024-05-22T04:05:00Z">
        <w:r w:rsidR="00DD5FB6" w:rsidRPr="00DD5FB6">
          <w:rPr>
            <w:sz w:val="22"/>
            <w:szCs w:val="22"/>
          </w:rPr>
          <w:t>. [citováno 2024-04-24].</w:t>
        </w:r>
        <w:r w:rsidR="00DD5FB6" w:rsidRPr="00DD5FB6" w:rsidDel="00DD5FB6">
          <w:rPr>
            <w:sz w:val="22"/>
            <w:szCs w:val="22"/>
          </w:rPr>
          <w:t xml:space="preserve"> </w:t>
        </w:r>
      </w:ins>
      <w:del w:id="1986" w:author="Vojtěch Bžatek" w:date="2024-05-22T06:05:00Z" w16du:dateUtc="2024-05-22T04:05:00Z">
        <w:r w:rsidRPr="00DD5FB6" w:rsidDel="00DD5FB6">
          <w:rPr>
            <w:sz w:val="22"/>
            <w:szCs w:val="22"/>
            <w:rPrChange w:id="1987" w:author="Vojtěch Bžatek" w:date="2024-05-22T06:06:00Z" w16du:dateUtc="2024-05-22T04:06:00Z">
              <w:rPr/>
            </w:rPrChange>
          </w:rPr>
          <w:delText>[viděno 28 duben 2024].</w:delText>
        </w:r>
      </w:del>
    </w:p>
    <w:p w14:paraId="314D41C0" w14:textId="289ABF5F" w:rsidR="00954FDD" w:rsidRPr="00DD5FB6" w:rsidRDefault="00954FDD">
      <w:pPr>
        <w:pStyle w:val="literaturatext"/>
        <w:jc w:val="left"/>
        <w:rPr>
          <w:color w:val="FF0000"/>
          <w:sz w:val="22"/>
          <w:szCs w:val="22"/>
          <w:rPrChange w:id="1988" w:author="Vojtěch Bžatek" w:date="2024-05-22T06:18:00Z" w16du:dateUtc="2024-05-22T04:18:00Z">
            <w:rPr/>
          </w:rPrChange>
        </w:rPr>
        <w:pPrChange w:id="1989" w:author="Vojtěch Bžatek" w:date="2024-05-22T05:48:00Z" w16du:dateUtc="2024-05-22T03:48:00Z">
          <w:pPr>
            <w:pStyle w:val="literaturatext"/>
          </w:pPr>
        </w:pPrChange>
      </w:pPr>
      <w:del w:id="1990" w:author="Vojtěch Bžatek" w:date="2024-05-22T12:04:00Z" w16du:dateUtc="2024-05-22T10:04:00Z">
        <w:r w:rsidRPr="00DD5FB6" w:rsidDel="00B971C8">
          <w:rPr>
            <w:sz w:val="22"/>
            <w:szCs w:val="22"/>
            <w:rPrChange w:id="1991" w:author="Vojtěch Bžatek" w:date="2024-05-22T06:18:00Z" w16du:dateUtc="2024-05-22T04:18:00Z">
              <w:rPr/>
            </w:rPrChange>
          </w:rPr>
          <w:delText xml:space="preserve">[h11] </w:delText>
        </w:r>
      </w:del>
      <w:r w:rsidRPr="00DD5FB6">
        <w:rPr>
          <w:sz w:val="22"/>
          <w:szCs w:val="22"/>
          <w:rPrChange w:id="1992" w:author="Vojtěch Bžatek" w:date="2024-05-22T06:18:00Z" w16du:dateUtc="2024-05-22T04:18:00Z">
            <w:rPr/>
          </w:rPrChange>
        </w:rPr>
        <w:t>WESTERBAAN, Bas</w:t>
      </w:r>
      <w:ins w:id="1993" w:author="Vojtěch Bžatek" w:date="2024-05-22T10:30:00Z" w16du:dateUtc="2024-05-22T08:30:00Z">
        <w:r w:rsidR="006A29FA" w:rsidRPr="00702732">
          <w:rPr>
            <w:sz w:val="22"/>
            <w:szCs w:val="22"/>
          </w:rPr>
          <w:t>;</w:t>
        </w:r>
      </w:ins>
      <w:del w:id="1994" w:author="Vojtěch Bžatek" w:date="2024-05-22T06:10:00Z" w16du:dateUtc="2024-05-22T04:10:00Z">
        <w:r w:rsidRPr="00DD5FB6" w:rsidDel="00DD5FB6">
          <w:rPr>
            <w:sz w:val="22"/>
            <w:szCs w:val="22"/>
            <w:rPrChange w:id="1995" w:author="Vojtěch Bžatek" w:date="2024-05-22T06:18:00Z" w16du:dateUtc="2024-05-22T04:18:00Z">
              <w:rPr/>
            </w:rPrChange>
          </w:rPr>
          <w:delText xml:space="preserve"> a</w:delText>
        </w:r>
      </w:del>
      <w:r w:rsidRPr="00DD5FB6">
        <w:rPr>
          <w:sz w:val="22"/>
          <w:szCs w:val="22"/>
          <w:rPrChange w:id="1996" w:author="Vojtěch Bžatek" w:date="2024-05-22T06:18:00Z" w16du:dateUtc="2024-05-22T04:18:00Z">
            <w:rPr/>
          </w:rPrChange>
        </w:rPr>
        <w:t xml:space="preserve"> RUBIN, </w:t>
      </w:r>
      <w:proofErr w:type="spellStart"/>
      <w:r w:rsidRPr="00DD5FB6">
        <w:rPr>
          <w:sz w:val="22"/>
          <w:szCs w:val="22"/>
          <w:rPrChange w:id="1997" w:author="Vojtěch Bžatek" w:date="2024-05-22T06:18:00Z" w16du:dateUtc="2024-05-22T04:18:00Z">
            <w:rPr/>
          </w:rPrChange>
        </w:rPr>
        <w:t>Cefan</w:t>
      </w:r>
      <w:proofErr w:type="spellEnd"/>
      <w:r w:rsidRPr="00DD5FB6">
        <w:rPr>
          <w:sz w:val="22"/>
          <w:szCs w:val="22"/>
          <w:rPrChange w:id="1998" w:author="Vojtěch Bžatek" w:date="2024-05-22T06:18:00Z" w16du:dateUtc="2024-05-22T04:18:00Z">
            <w:rPr/>
          </w:rPrChange>
        </w:rPr>
        <w:t xml:space="preserve"> Daniel</w:t>
      </w:r>
      <w:del w:id="1999" w:author="Vojtěch Bžatek" w:date="2024-05-22T06:12:00Z" w16du:dateUtc="2024-05-22T04:12:00Z">
        <w:r w:rsidRPr="00DD5FB6" w:rsidDel="00DD5FB6">
          <w:rPr>
            <w:sz w:val="22"/>
            <w:szCs w:val="22"/>
            <w:rPrChange w:id="2000" w:author="Vojtěch Bžatek" w:date="2024-05-22T06:18:00Z" w16du:dateUtc="2024-05-22T04:18:00Z">
              <w:rPr/>
            </w:rPrChange>
          </w:rPr>
          <w:delText>, 2022</w:delText>
        </w:r>
      </w:del>
      <w:r w:rsidRPr="00DD5FB6">
        <w:rPr>
          <w:sz w:val="22"/>
          <w:szCs w:val="22"/>
          <w:rPrChange w:id="2001" w:author="Vojtěch Bžatek" w:date="2024-05-22T06:18:00Z" w16du:dateUtc="2024-05-22T04:18:00Z">
            <w:rPr/>
          </w:rPrChange>
        </w:rPr>
        <w:t xml:space="preserve">. </w:t>
      </w:r>
      <w:proofErr w:type="spellStart"/>
      <w:ins w:id="2002" w:author="Vojtěch Bžatek" w:date="2024-05-22T06:11:00Z" w16du:dateUtc="2024-05-22T04:11:00Z">
        <w:r w:rsidR="00DD5FB6" w:rsidRPr="00DD5FB6">
          <w:rPr>
            <w:i/>
            <w:iCs/>
            <w:sz w:val="22"/>
            <w:szCs w:val="22"/>
            <w:rPrChange w:id="2003" w:author="Vojtěch Bžatek" w:date="2024-05-22T06:18:00Z" w16du:dateUtc="2024-05-22T04:18:00Z">
              <w:rPr>
                <w:sz w:val="22"/>
                <w:szCs w:val="22"/>
              </w:rPr>
            </w:rPrChange>
          </w:rPr>
          <w:t>Defending</w:t>
        </w:r>
        <w:proofErr w:type="spellEnd"/>
        <w:r w:rsidR="00DD5FB6" w:rsidRPr="00DD5FB6">
          <w:rPr>
            <w:i/>
            <w:iCs/>
            <w:sz w:val="22"/>
            <w:szCs w:val="22"/>
            <w:rPrChange w:id="2004" w:author="Vojtěch Bžatek" w:date="2024-05-22T06:18:00Z" w16du:dateUtc="2024-05-22T04:18:00Z">
              <w:rPr>
                <w:sz w:val="22"/>
                <w:szCs w:val="22"/>
              </w:rPr>
            </w:rPrChange>
          </w:rPr>
          <w:t xml:space="preserve"> </w:t>
        </w:r>
        <w:proofErr w:type="spellStart"/>
        <w:r w:rsidR="00DD5FB6" w:rsidRPr="00DD5FB6">
          <w:rPr>
            <w:i/>
            <w:iCs/>
            <w:sz w:val="22"/>
            <w:szCs w:val="22"/>
            <w:rPrChange w:id="2005" w:author="Vojtěch Bžatek" w:date="2024-05-22T06:18:00Z" w16du:dateUtc="2024-05-22T04:18:00Z">
              <w:rPr>
                <w:sz w:val="22"/>
                <w:szCs w:val="22"/>
              </w:rPr>
            </w:rPrChange>
          </w:rPr>
          <w:t>against</w:t>
        </w:r>
        <w:proofErr w:type="spellEnd"/>
        <w:r w:rsidR="00DD5FB6" w:rsidRPr="00DD5FB6">
          <w:rPr>
            <w:i/>
            <w:iCs/>
            <w:sz w:val="22"/>
            <w:szCs w:val="22"/>
            <w:rPrChange w:id="2006" w:author="Vojtěch Bžatek" w:date="2024-05-22T06:18:00Z" w16du:dateUtc="2024-05-22T04:18:00Z">
              <w:rPr>
                <w:sz w:val="22"/>
                <w:szCs w:val="22"/>
              </w:rPr>
            </w:rPrChange>
          </w:rPr>
          <w:t xml:space="preserve"> </w:t>
        </w:r>
        <w:proofErr w:type="spellStart"/>
        <w:r w:rsidR="00DD5FB6" w:rsidRPr="00DD5FB6">
          <w:rPr>
            <w:i/>
            <w:iCs/>
            <w:sz w:val="22"/>
            <w:szCs w:val="22"/>
            <w:rPrChange w:id="2007" w:author="Vojtěch Bžatek" w:date="2024-05-22T06:18:00Z" w16du:dateUtc="2024-05-22T04:18:00Z">
              <w:rPr>
                <w:sz w:val="22"/>
                <w:szCs w:val="22"/>
              </w:rPr>
            </w:rPrChange>
          </w:rPr>
          <w:t>future</w:t>
        </w:r>
        <w:proofErr w:type="spellEnd"/>
        <w:r w:rsidR="00DD5FB6" w:rsidRPr="00DD5FB6">
          <w:rPr>
            <w:i/>
            <w:iCs/>
            <w:sz w:val="22"/>
            <w:szCs w:val="22"/>
            <w:rPrChange w:id="2008" w:author="Vojtěch Bžatek" w:date="2024-05-22T06:18:00Z" w16du:dateUtc="2024-05-22T04:18:00Z">
              <w:rPr>
                <w:sz w:val="22"/>
                <w:szCs w:val="22"/>
              </w:rPr>
            </w:rPrChange>
          </w:rPr>
          <w:t xml:space="preserve"> </w:t>
        </w:r>
        <w:proofErr w:type="spellStart"/>
        <w:r w:rsidR="00DD5FB6" w:rsidRPr="00DD5FB6">
          <w:rPr>
            <w:i/>
            <w:iCs/>
            <w:sz w:val="22"/>
            <w:szCs w:val="22"/>
            <w:rPrChange w:id="2009" w:author="Vojtěch Bžatek" w:date="2024-05-22T06:18:00Z" w16du:dateUtc="2024-05-22T04:18:00Z">
              <w:rPr>
                <w:sz w:val="22"/>
                <w:szCs w:val="22"/>
              </w:rPr>
            </w:rPrChange>
          </w:rPr>
          <w:t>threats</w:t>
        </w:r>
        <w:proofErr w:type="spellEnd"/>
        <w:r w:rsidR="00DD5FB6" w:rsidRPr="00DD5FB6">
          <w:rPr>
            <w:i/>
            <w:iCs/>
            <w:sz w:val="22"/>
            <w:szCs w:val="22"/>
            <w:rPrChange w:id="2010" w:author="Vojtěch Bžatek" w:date="2024-05-22T06:18:00Z" w16du:dateUtc="2024-05-22T04:18:00Z">
              <w:rPr>
                <w:sz w:val="22"/>
                <w:szCs w:val="22"/>
              </w:rPr>
            </w:rPrChange>
          </w:rPr>
          <w:t xml:space="preserve">: </w:t>
        </w:r>
        <w:proofErr w:type="spellStart"/>
        <w:r w:rsidR="00DD5FB6" w:rsidRPr="00DD5FB6">
          <w:rPr>
            <w:i/>
            <w:iCs/>
            <w:sz w:val="22"/>
            <w:szCs w:val="22"/>
            <w:rPrChange w:id="2011" w:author="Vojtěch Bžatek" w:date="2024-05-22T06:18:00Z" w16du:dateUtc="2024-05-22T04:18:00Z">
              <w:rPr>
                <w:sz w:val="22"/>
                <w:szCs w:val="22"/>
              </w:rPr>
            </w:rPrChange>
          </w:rPr>
          <w:t>Cloudflare</w:t>
        </w:r>
        <w:proofErr w:type="spellEnd"/>
        <w:r w:rsidR="00DD5FB6" w:rsidRPr="00DD5FB6">
          <w:rPr>
            <w:i/>
            <w:iCs/>
            <w:sz w:val="22"/>
            <w:szCs w:val="22"/>
            <w:rPrChange w:id="2012" w:author="Vojtěch Bžatek" w:date="2024-05-22T06:18:00Z" w16du:dateUtc="2024-05-22T04:18:00Z">
              <w:rPr>
                <w:sz w:val="22"/>
                <w:szCs w:val="22"/>
              </w:rPr>
            </w:rPrChange>
          </w:rPr>
          <w:t xml:space="preserve"> </w:t>
        </w:r>
        <w:proofErr w:type="spellStart"/>
        <w:r w:rsidR="00DD5FB6" w:rsidRPr="00DD5FB6">
          <w:rPr>
            <w:i/>
            <w:iCs/>
            <w:sz w:val="22"/>
            <w:szCs w:val="22"/>
            <w:rPrChange w:id="2013" w:author="Vojtěch Bžatek" w:date="2024-05-22T06:18:00Z" w16du:dateUtc="2024-05-22T04:18:00Z">
              <w:rPr>
                <w:sz w:val="22"/>
                <w:szCs w:val="22"/>
              </w:rPr>
            </w:rPrChange>
          </w:rPr>
          <w:t>goes</w:t>
        </w:r>
        <w:proofErr w:type="spellEnd"/>
        <w:r w:rsidR="00DD5FB6" w:rsidRPr="00DD5FB6">
          <w:rPr>
            <w:i/>
            <w:iCs/>
            <w:sz w:val="22"/>
            <w:szCs w:val="22"/>
            <w:rPrChange w:id="2014" w:author="Vojtěch Bžatek" w:date="2024-05-22T06:18:00Z" w16du:dateUtc="2024-05-22T04:18:00Z">
              <w:rPr>
                <w:sz w:val="22"/>
                <w:szCs w:val="22"/>
              </w:rPr>
            </w:rPrChange>
          </w:rPr>
          <w:t xml:space="preserve"> post-</w:t>
        </w:r>
        <w:proofErr w:type="spellStart"/>
        <w:r w:rsidR="00DD5FB6" w:rsidRPr="00DD5FB6">
          <w:rPr>
            <w:i/>
            <w:iCs/>
            <w:sz w:val="22"/>
            <w:szCs w:val="22"/>
            <w:rPrChange w:id="2015" w:author="Vojtěch Bžatek" w:date="2024-05-22T06:18:00Z" w16du:dateUtc="2024-05-22T04:18:00Z">
              <w:rPr>
                <w:sz w:val="22"/>
                <w:szCs w:val="22"/>
              </w:rPr>
            </w:rPrChange>
          </w:rPr>
          <w:t>quantum</w:t>
        </w:r>
      </w:ins>
      <w:proofErr w:type="spellEnd"/>
      <w:del w:id="2016" w:author="Vojtěch Bžatek" w:date="2024-05-22T06:11:00Z" w16du:dateUtc="2024-05-22T04:11:00Z">
        <w:r w:rsidRPr="00DD5FB6" w:rsidDel="00DD5FB6">
          <w:rPr>
            <w:sz w:val="22"/>
            <w:szCs w:val="22"/>
            <w:rPrChange w:id="2017" w:author="Vojtěch Bžatek" w:date="2024-05-22T06:18:00Z" w16du:dateUtc="2024-05-22T04:18:00Z">
              <w:rPr/>
            </w:rPrChange>
          </w:rPr>
          <w:delText>The shape of a KEM and Diffie–Hellman key agreement in TLS-compatible handshake is the same</w:delText>
        </w:r>
      </w:del>
      <w:r w:rsidRPr="00DD5FB6">
        <w:rPr>
          <w:sz w:val="22"/>
          <w:szCs w:val="22"/>
          <w:rPrChange w:id="2018" w:author="Vojtěch Bžatek" w:date="2024-05-22T06:18:00Z" w16du:dateUtc="2024-05-22T04:18:00Z">
            <w:rPr/>
          </w:rPrChange>
        </w:rPr>
        <w:t xml:space="preserve">. </w:t>
      </w:r>
      <w:del w:id="2019" w:author="Vojtěch Bžatek" w:date="2024-05-22T06:12:00Z" w16du:dateUtc="2024-05-22T04:12:00Z">
        <w:r w:rsidRPr="00DD5FB6" w:rsidDel="00DD5FB6">
          <w:rPr>
            <w:sz w:val="22"/>
            <w:szCs w:val="22"/>
            <w:rPrChange w:id="2020" w:author="Vojtěch Bžatek" w:date="2024-05-22T06:18:00Z" w16du:dateUtc="2024-05-22T04:18:00Z">
              <w:rPr/>
            </w:rPrChange>
          </w:rPr>
          <w:delText xml:space="preserve">The Cloudflare Blog </w:delText>
        </w:r>
      </w:del>
      <w:ins w:id="2021" w:author="Vojtěch Bžatek" w:date="2024-05-22T06:12:00Z" w16du:dateUtc="2024-05-22T04:12:00Z">
        <w:r w:rsidR="00DD5FB6" w:rsidRPr="00DD5FB6">
          <w:rPr>
            <w:sz w:val="22"/>
            <w:szCs w:val="22"/>
          </w:rPr>
          <w:t>O</w:t>
        </w:r>
      </w:ins>
      <w:del w:id="2022" w:author="Vojtěch Bžatek" w:date="2024-05-22T06:12:00Z" w16du:dateUtc="2024-05-22T04:12:00Z">
        <w:r w:rsidRPr="00DD5FB6" w:rsidDel="00DD5FB6">
          <w:rPr>
            <w:sz w:val="22"/>
            <w:szCs w:val="22"/>
            <w:rPrChange w:id="2023" w:author="Vojtěch Bžatek" w:date="2024-05-22T06:18:00Z" w16du:dateUtc="2024-05-22T04:18:00Z">
              <w:rPr/>
            </w:rPrChange>
          </w:rPr>
          <w:delText>[o</w:delText>
        </w:r>
      </w:del>
      <w:r w:rsidRPr="00DD5FB6">
        <w:rPr>
          <w:sz w:val="22"/>
          <w:szCs w:val="22"/>
          <w:rPrChange w:id="2024" w:author="Vojtěch Bžatek" w:date="2024-05-22T06:18:00Z" w16du:dateUtc="2024-05-22T04:18:00Z">
            <w:rPr/>
          </w:rPrChange>
        </w:rPr>
        <w:t>nline</w:t>
      </w:r>
      <w:del w:id="2025" w:author="Vojtěch Bžatek" w:date="2024-05-22T06:12:00Z" w16du:dateUtc="2024-05-22T04:12:00Z">
        <w:r w:rsidRPr="00DD5FB6" w:rsidDel="00DD5FB6">
          <w:rPr>
            <w:sz w:val="22"/>
            <w:szCs w:val="22"/>
            <w:rPrChange w:id="2026" w:author="Vojtěch Bžatek" w:date="2024-05-22T06:18:00Z" w16du:dateUtc="2024-05-22T04:18:00Z">
              <w:rPr/>
            </w:rPrChange>
          </w:rPr>
          <w:delText>]</w:delText>
        </w:r>
      </w:del>
      <w:r w:rsidRPr="00DD5FB6">
        <w:rPr>
          <w:sz w:val="22"/>
          <w:szCs w:val="22"/>
          <w:rPrChange w:id="2027" w:author="Vojtěch Bžatek" w:date="2024-05-22T06:18:00Z" w16du:dateUtc="2024-05-22T04:18:00Z">
            <w:rPr/>
          </w:rPrChange>
        </w:rPr>
        <w:t>.</w:t>
      </w:r>
      <w:ins w:id="2028" w:author="Vojtěch Bžatek" w:date="2024-05-22T06:12:00Z" w16du:dateUtc="2024-05-22T04:12:00Z">
        <w:r w:rsidR="00DD5FB6" w:rsidRPr="00DD5FB6">
          <w:rPr>
            <w:sz w:val="22"/>
            <w:szCs w:val="22"/>
          </w:rPr>
          <w:t xml:space="preserve"> </w:t>
        </w:r>
        <w:proofErr w:type="spellStart"/>
        <w:r w:rsidR="00DD5FB6" w:rsidRPr="00DD5FB6">
          <w:rPr>
            <w:sz w:val="22"/>
            <w:szCs w:val="22"/>
          </w:rPr>
          <w:t>The</w:t>
        </w:r>
        <w:proofErr w:type="spellEnd"/>
        <w:r w:rsidR="00DD5FB6" w:rsidRPr="00DD5FB6">
          <w:rPr>
            <w:sz w:val="22"/>
            <w:szCs w:val="22"/>
          </w:rPr>
          <w:t xml:space="preserve"> </w:t>
        </w:r>
        <w:proofErr w:type="spellStart"/>
        <w:r w:rsidR="00DD5FB6" w:rsidRPr="00DD5FB6">
          <w:rPr>
            <w:sz w:val="22"/>
            <w:szCs w:val="22"/>
          </w:rPr>
          <w:t>Cloudflare</w:t>
        </w:r>
        <w:proofErr w:type="spellEnd"/>
        <w:r w:rsidR="00DD5FB6" w:rsidRPr="00DD5FB6">
          <w:rPr>
            <w:sz w:val="22"/>
            <w:szCs w:val="22"/>
          </w:rPr>
          <w:t xml:space="preserve"> Blog,</w:t>
        </w:r>
      </w:ins>
      <w:del w:id="2029" w:author="Vojtěch Bžatek" w:date="2024-05-22T06:12:00Z" w16du:dateUtc="2024-05-22T04:12:00Z">
        <w:r w:rsidRPr="00DD5FB6" w:rsidDel="00DD5FB6">
          <w:rPr>
            <w:sz w:val="22"/>
            <w:szCs w:val="22"/>
            <w:rPrChange w:id="2030" w:author="Vojtěch Bžatek" w:date="2024-05-22T06:18:00Z" w16du:dateUtc="2024-05-22T04:18:00Z">
              <w:rPr/>
            </w:rPrChange>
          </w:rPr>
          <w:delText xml:space="preserve"> 3 říjen</w:delText>
        </w:r>
      </w:del>
      <w:r w:rsidRPr="00DD5FB6">
        <w:rPr>
          <w:sz w:val="22"/>
          <w:szCs w:val="22"/>
          <w:rPrChange w:id="2031" w:author="Vojtěch Bžatek" w:date="2024-05-22T06:18:00Z" w16du:dateUtc="2024-05-22T04:18:00Z">
            <w:rPr/>
          </w:rPrChange>
        </w:rPr>
        <w:t xml:space="preserve"> 2022. </w:t>
      </w:r>
      <w:ins w:id="2032" w:author="Vojtěch Bžatek" w:date="2024-05-22T06:09:00Z" w16du:dateUtc="2024-05-22T04:09:00Z">
        <w:r w:rsidR="00DD5FB6" w:rsidRPr="00DD5FB6">
          <w:rPr>
            <w:sz w:val="22"/>
            <w:szCs w:val="22"/>
          </w:rPr>
          <w:t xml:space="preserve">Dostupné </w:t>
        </w:r>
      </w:ins>
      <w:del w:id="2033" w:author="Vojtěch Bžatek" w:date="2024-05-22T06:09:00Z" w16du:dateUtc="2024-05-22T04:09:00Z">
        <w:r w:rsidRPr="00DD5FB6" w:rsidDel="00DD5FB6">
          <w:rPr>
            <w:sz w:val="22"/>
            <w:szCs w:val="22"/>
            <w:rPrChange w:id="2034" w:author="Vojtěch Bžatek" w:date="2024-05-22T06:18:00Z" w16du:dateUtc="2024-05-22T04:18:00Z">
              <w:rPr/>
            </w:rPrChange>
          </w:rPr>
          <w:delText xml:space="preserve">Získáno </w:delText>
        </w:r>
      </w:del>
      <w:r w:rsidRPr="00DD5FB6">
        <w:rPr>
          <w:sz w:val="22"/>
          <w:szCs w:val="22"/>
          <w:rPrChange w:id="2035" w:author="Vojtěch Bžatek" w:date="2024-05-22T06:18:00Z" w16du:dateUtc="2024-05-22T04:18:00Z">
            <w:rPr/>
          </w:rPrChange>
        </w:rPr>
        <w:t>z</w:t>
      </w:r>
      <w:del w:id="2036" w:author="Vojtěch Bžatek" w:date="2024-05-22T06:09:00Z" w16du:dateUtc="2024-05-22T04:09:00Z">
        <w:r w:rsidRPr="00DD5FB6" w:rsidDel="00DD5FB6">
          <w:rPr>
            <w:sz w:val="22"/>
            <w:szCs w:val="22"/>
            <w:rPrChange w:id="2037" w:author="Vojtěch Bžatek" w:date="2024-05-22T06:18:00Z" w16du:dateUtc="2024-05-22T04:18:00Z">
              <w:rPr/>
            </w:rPrChange>
          </w:rPr>
          <w:delText> </w:delText>
        </w:r>
      </w:del>
      <w:r w:rsidRPr="00DD5FB6">
        <w:rPr>
          <w:sz w:val="22"/>
          <w:szCs w:val="22"/>
          <w:rPrChange w:id="2038" w:author="Vojtěch Bžatek" w:date="2024-05-22T06:18:00Z" w16du:dateUtc="2024-05-22T04:18:00Z">
            <w:rPr/>
          </w:rPrChange>
        </w:rPr>
        <w:t xml:space="preserve">: </w:t>
      </w:r>
      <w:ins w:id="2039" w:author="Vojtěch Bžatek" w:date="2024-05-22T06:10:00Z" w16du:dateUtc="2024-05-22T04:10:00Z">
        <w:r w:rsidR="00DD5FB6" w:rsidRPr="00B12BF5">
          <w:rPr>
            <w:sz w:val="22"/>
            <w:szCs w:val="22"/>
          </w:rPr>
          <w:fldChar w:fldCharType="begin"/>
        </w:r>
        <w:r w:rsidR="00DD5FB6" w:rsidRPr="00DD5FB6">
          <w:rPr>
            <w:sz w:val="22"/>
            <w:szCs w:val="22"/>
          </w:rPr>
          <w:instrText>HYPERLINK "</w:instrText>
        </w:r>
      </w:ins>
      <w:r w:rsidR="00DD5FB6" w:rsidRPr="00DD5FB6">
        <w:rPr>
          <w:sz w:val="22"/>
          <w:szCs w:val="22"/>
          <w:rPrChange w:id="2040" w:author="Vojtěch Bžatek" w:date="2024-05-22T06:18:00Z" w16du:dateUtc="2024-05-22T04:18:00Z">
            <w:rPr/>
          </w:rPrChange>
        </w:rPr>
        <w:instrText>https://blog.cloudflare.com/post-quantum-for-all</w:instrText>
      </w:r>
      <w:ins w:id="2041" w:author="Vojtěch Bžatek" w:date="2024-05-22T06:10:00Z" w16du:dateUtc="2024-05-22T04:10:00Z">
        <w:r w:rsidR="00DD5FB6" w:rsidRPr="00DD5FB6">
          <w:rPr>
            <w:sz w:val="22"/>
            <w:szCs w:val="22"/>
          </w:rPr>
          <w:instrText>"</w:instrText>
        </w:r>
        <w:r w:rsidR="00DD5FB6" w:rsidRPr="00B12BF5">
          <w:rPr>
            <w:sz w:val="22"/>
            <w:szCs w:val="22"/>
          </w:rPr>
        </w:r>
        <w:r w:rsidR="00DD5FB6" w:rsidRPr="00B12BF5">
          <w:rPr>
            <w:sz w:val="22"/>
            <w:szCs w:val="22"/>
          </w:rPr>
          <w:fldChar w:fldCharType="separate"/>
        </w:r>
      </w:ins>
      <w:r w:rsidR="00DD5FB6" w:rsidRPr="00DD5FB6">
        <w:rPr>
          <w:rStyle w:val="Hypertextovodkaz"/>
          <w:color w:val="auto"/>
          <w:sz w:val="22"/>
          <w:szCs w:val="22"/>
          <w:rPrChange w:id="2042" w:author="Vojtěch Bžatek" w:date="2024-05-22T06:18:00Z" w16du:dateUtc="2024-05-22T04:18:00Z">
            <w:rPr/>
          </w:rPrChange>
        </w:rPr>
        <w:t>https://blog.cloudflare.com/post-quantum-for-all</w:t>
      </w:r>
      <w:ins w:id="2043" w:author="Vojtěch Bžatek" w:date="2024-05-22T06:10:00Z" w16du:dateUtc="2024-05-22T04:10:00Z">
        <w:r w:rsidR="00DD5FB6" w:rsidRPr="00B12BF5">
          <w:rPr>
            <w:sz w:val="22"/>
            <w:szCs w:val="22"/>
          </w:rPr>
          <w:fldChar w:fldCharType="end"/>
        </w:r>
      </w:ins>
      <w:ins w:id="2044" w:author="Vojtěch Bžatek" w:date="2024-05-22T06:09:00Z" w16du:dateUtc="2024-05-22T04:09:00Z">
        <w:r w:rsidR="00DD5FB6" w:rsidRPr="00DD5FB6">
          <w:rPr>
            <w:sz w:val="22"/>
            <w:szCs w:val="22"/>
          </w:rPr>
          <w:t>.</w:t>
        </w:r>
      </w:ins>
      <w:ins w:id="2045" w:author="Vojtěch Bžatek" w:date="2024-05-22T06:10:00Z" w16du:dateUtc="2024-05-22T04:10:00Z">
        <w:r w:rsidR="00DD5FB6" w:rsidRPr="00DD5FB6">
          <w:rPr>
            <w:sz w:val="22"/>
            <w:szCs w:val="22"/>
          </w:rPr>
          <w:t xml:space="preserve"> </w:t>
        </w:r>
      </w:ins>
      <w:del w:id="2046" w:author="Vojtěch Bžatek" w:date="2024-05-22T06:10:00Z" w16du:dateUtc="2024-05-22T04:10:00Z">
        <w:r w:rsidRPr="00DD5FB6" w:rsidDel="00DD5FB6">
          <w:rPr>
            <w:sz w:val="22"/>
            <w:szCs w:val="22"/>
            <w:rPrChange w:id="2047" w:author="Vojtěch Bžatek" w:date="2024-05-22T06:18:00Z" w16du:dateUtc="2024-05-22T04:18:00Z">
              <w:rPr/>
            </w:rPrChange>
          </w:rPr>
          <w:delText xml:space="preserve"> </w:delText>
        </w:r>
      </w:del>
      <w:ins w:id="2048" w:author="Vojtěch Bžatek" w:date="2024-05-22T06:09:00Z" w16du:dateUtc="2024-05-22T04:09:00Z">
        <w:r w:rsidR="00DD5FB6" w:rsidRPr="00DD5FB6">
          <w:rPr>
            <w:sz w:val="22"/>
            <w:szCs w:val="22"/>
          </w:rPr>
          <w:t>[citováno 2024-04-24].</w:t>
        </w:r>
        <w:r w:rsidR="00DD5FB6" w:rsidRPr="00DD5FB6" w:rsidDel="00DD5FB6">
          <w:rPr>
            <w:sz w:val="22"/>
            <w:szCs w:val="22"/>
          </w:rPr>
          <w:t xml:space="preserve"> </w:t>
        </w:r>
      </w:ins>
      <w:del w:id="2049" w:author="Vojtěch Bžatek" w:date="2024-05-22T06:09:00Z" w16du:dateUtc="2024-05-22T04:09:00Z">
        <w:r w:rsidRPr="00DD5FB6" w:rsidDel="00DD5FB6">
          <w:rPr>
            <w:color w:val="FF0000"/>
            <w:sz w:val="22"/>
            <w:szCs w:val="22"/>
            <w:rPrChange w:id="2050" w:author="Vojtěch Bžatek" w:date="2024-05-22T06:18:00Z" w16du:dateUtc="2024-05-22T04:18:00Z">
              <w:rPr/>
            </w:rPrChange>
          </w:rPr>
          <w:delText>[viděno 28 duben 2024].</w:delText>
        </w:r>
      </w:del>
    </w:p>
    <w:p w14:paraId="7BE02EB9" w14:textId="197700D2" w:rsidR="00954FDD" w:rsidRPr="00702732" w:rsidRDefault="00954FDD">
      <w:pPr>
        <w:pStyle w:val="literaturatext"/>
        <w:jc w:val="left"/>
        <w:rPr>
          <w:color w:val="FF0000"/>
          <w:sz w:val="22"/>
          <w:szCs w:val="22"/>
        </w:rPr>
        <w:pPrChange w:id="2051" w:author="Vojtěch Bžatek" w:date="2024-05-22T05:48:00Z" w16du:dateUtc="2024-05-22T03:48:00Z">
          <w:pPr>
            <w:pStyle w:val="literaturatext"/>
          </w:pPr>
        </w:pPrChange>
      </w:pPr>
      <w:del w:id="2052" w:author="Vojtěch Bžatek" w:date="2024-05-22T12:04:00Z" w16du:dateUtc="2024-05-22T10:04:00Z">
        <w:r w:rsidRPr="00DD5FB6" w:rsidDel="00B971C8">
          <w:rPr>
            <w:sz w:val="22"/>
            <w:szCs w:val="22"/>
            <w:rPrChange w:id="2053" w:author="Vojtěch Bžatek" w:date="2024-05-22T06:24:00Z" w16du:dateUtc="2024-05-22T04:24:00Z">
              <w:rPr>
                <w:color w:val="FF0000"/>
                <w:sz w:val="22"/>
                <w:szCs w:val="22"/>
              </w:rPr>
            </w:rPrChange>
          </w:rPr>
          <w:delText xml:space="preserve">[h12] </w:delText>
        </w:r>
      </w:del>
      <w:r w:rsidRPr="00DD5FB6">
        <w:rPr>
          <w:sz w:val="22"/>
          <w:szCs w:val="22"/>
          <w:shd w:val="clear" w:color="auto" w:fill="FFFFFF"/>
        </w:rPr>
        <w:t>GILLIS</w:t>
      </w:r>
      <w:r w:rsidRPr="00702732">
        <w:rPr>
          <w:sz w:val="22"/>
          <w:szCs w:val="22"/>
          <w:shd w:val="clear" w:color="auto" w:fill="FFFFFF"/>
        </w:rPr>
        <w:t>, Alexander S.</w:t>
      </w:r>
      <w:ins w:id="2054" w:author="Vojtěch Bžatek" w:date="2024-05-22T10:30:00Z" w16du:dateUtc="2024-05-22T08:30:00Z">
        <w:r w:rsidR="006A29FA" w:rsidRPr="00702732">
          <w:rPr>
            <w:sz w:val="22"/>
            <w:szCs w:val="22"/>
          </w:rPr>
          <w:t>;</w:t>
        </w:r>
      </w:ins>
      <w:del w:id="2055" w:author="Vojtěch Bžatek" w:date="2024-05-22T06:12:00Z" w16du:dateUtc="2024-05-22T04:12:00Z">
        <w:r w:rsidRPr="00702732" w:rsidDel="00DD5FB6">
          <w:rPr>
            <w:sz w:val="22"/>
            <w:szCs w:val="22"/>
            <w:shd w:val="clear" w:color="auto" w:fill="FFFFFF"/>
          </w:rPr>
          <w:delText xml:space="preserve"> a</w:delText>
        </w:r>
      </w:del>
      <w:r w:rsidRPr="00702732">
        <w:rPr>
          <w:sz w:val="22"/>
          <w:szCs w:val="22"/>
          <w:shd w:val="clear" w:color="auto" w:fill="FFFFFF"/>
        </w:rPr>
        <w:t xml:space="preserve"> BRUNSKILL, </w:t>
      </w:r>
      <w:proofErr w:type="spellStart"/>
      <w:r w:rsidRPr="00702732">
        <w:rPr>
          <w:sz w:val="22"/>
          <w:szCs w:val="22"/>
          <w:shd w:val="clear" w:color="auto" w:fill="FFFFFF"/>
        </w:rPr>
        <w:t>Vicki-Lynn</w:t>
      </w:r>
      <w:proofErr w:type="spellEnd"/>
      <w:ins w:id="2056" w:author="Vojtěch Bžatek" w:date="2024-05-22T10:30:00Z" w16du:dateUtc="2024-05-22T08:30:00Z">
        <w:r w:rsidR="006A29FA" w:rsidRPr="00702732">
          <w:rPr>
            <w:sz w:val="22"/>
            <w:szCs w:val="22"/>
          </w:rPr>
          <w:t>;</w:t>
        </w:r>
      </w:ins>
      <w:del w:id="2057" w:author="Vojtěch Bžatek" w:date="2024-05-22T10:30:00Z" w16du:dateUtc="2024-05-22T08:30:00Z">
        <w:r w:rsidRPr="00702732" w:rsidDel="006A29FA">
          <w:rPr>
            <w:sz w:val="22"/>
            <w:szCs w:val="22"/>
            <w:shd w:val="clear" w:color="auto" w:fill="FFFFFF"/>
          </w:rPr>
          <w:delText>,</w:delText>
        </w:r>
      </w:del>
      <w:r w:rsidRPr="00702732">
        <w:rPr>
          <w:sz w:val="22"/>
          <w:szCs w:val="22"/>
          <w:shd w:val="clear" w:color="auto" w:fill="FFFFFF"/>
        </w:rPr>
        <w:t xml:space="preserve"> LUTKEVICH, Ben</w:t>
      </w:r>
      <w:del w:id="2058" w:author="Vojtěch Bžatek" w:date="2024-05-22T06:13:00Z" w16du:dateUtc="2024-05-22T04:13:00Z">
        <w:r w:rsidRPr="00702732" w:rsidDel="00DD5FB6">
          <w:rPr>
            <w:sz w:val="22"/>
            <w:szCs w:val="22"/>
            <w:shd w:val="clear" w:color="auto" w:fill="FFFFFF"/>
          </w:rPr>
          <w:delText xml:space="preserve"> (ed.)</w:delText>
        </w:r>
      </w:del>
      <w:r w:rsidRPr="00702732">
        <w:rPr>
          <w:sz w:val="22"/>
          <w:szCs w:val="22"/>
          <w:shd w:val="clear" w:color="auto" w:fill="FFFFFF"/>
        </w:rPr>
        <w:t xml:space="preserve">. </w:t>
      </w:r>
      <w:r w:rsidRPr="00DD5FB6">
        <w:rPr>
          <w:i/>
          <w:iCs/>
          <w:sz w:val="22"/>
          <w:szCs w:val="22"/>
          <w:shd w:val="clear" w:color="auto" w:fill="FFFFFF"/>
          <w:rPrChange w:id="2059" w:author="Vojtěch Bžatek" w:date="2024-05-22T06:13:00Z" w16du:dateUtc="2024-05-22T04:13:00Z">
            <w:rPr>
              <w:sz w:val="22"/>
              <w:szCs w:val="22"/>
              <w:shd w:val="clear" w:color="auto" w:fill="FFFFFF"/>
            </w:rPr>
          </w:rPrChange>
        </w:rPr>
        <w:t xml:space="preserve">Digital </w:t>
      </w:r>
      <w:proofErr w:type="spellStart"/>
      <w:r w:rsidRPr="00DD5FB6">
        <w:rPr>
          <w:i/>
          <w:iCs/>
          <w:sz w:val="22"/>
          <w:szCs w:val="22"/>
          <w:shd w:val="clear" w:color="auto" w:fill="FFFFFF"/>
          <w:rPrChange w:id="2060" w:author="Vojtěch Bžatek" w:date="2024-05-22T06:13:00Z" w16du:dateUtc="2024-05-22T04:13:00Z">
            <w:rPr>
              <w:sz w:val="22"/>
              <w:szCs w:val="22"/>
              <w:shd w:val="clear" w:color="auto" w:fill="FFFFFF"/>
            </w:rPr>
          </w:rPrChange>
        </w:rPr>
        <w:t>signature</w:t>
      </w:r>
      <w:proofErr w:type="spellEnd"/>
      <w:r w:rsidRPr="00702732">
        <w:rPr>
          <w:sz w:val="22"/>
          <w:szCs w:val="22"/>
          <w:shd w:val="clear" w:color="auto" w:fill="FFFFFF"/>
        </w:rPr>
        <w:t>. Online. </w:t>
      </w:r>
      <w:proofErr w:type="spellStart"/>
      <w:r w:rsidRPr="00DD5FB6">
        <w:rPr>
          <w:sz w:val="22"/>
          <w:szCs w:val="22"/>
          <w:shd w:val="clear" w:color="auto" w:fill="FFFFFF"/>
          <w:rPrChange w:id="2061" w:author="Vojtěch Bžatek" w:date="2024-05-22T06:13:00Z" w16du:dateUtc="2024-05-22T04:13:00Z">
            <w:rPr>
              <w:i/>
              <w:iCs/>
              <w:sz w:val="22"/>
              <w:szCs w:val="22"/>
              <w:shd w:val="clear" w:color="auto" w:fill="FFFFFF"/>
            </w:rPr>
          </w:rPrChange>
        </w:rPr>
        <w:t>TechTarget</w:t>
      </w:r>
      <w:proofErr w:type="spellEnd"/>
      <w:ins w:id="2062" w:author="Vojtěch Bžatek" w:date="2024-05-22T06:13:00Z" w16du:dateUtc="2024-05-22T04:13:00Z">
        <w:r w:rsidR="00DD5FB6">
          <w:rPr>
            <w:sz w:val="22"/>
            <w:szCs w:val="22"/>
            <w:shd w:val="clear" w:color="auto" w:fill="FFFFFF"/>
          </w:rPr>
          <w:t>,</w:t>
        </w:r>
      </w:ins>
      <w:del w:id="2063" w:author="Vojtěch Bžatek" w:date="2024-05-22T06:13:00Z" w16du:dateUtc="2024-05-22T04:13:00Z">
        <w:r w:rsidRPr="00702732" w:rsidDel="00DD5FB6">
          <w:rPr>
            <w:sz w:val="22"/>
            <w:szCs w:val="22"/>
            <w:shd w:val="clear" w:color="auto" w:fill="FFFFFF"/>
          </w:rPr>
          <w:delText>.</w:delText>
        </w:r>
      </w:del>
      <w:r w:rsidRPr="00702732">
        <w:rPr>
          <w:sz w:val="22"/>
          <w:szCs w:val="22"/>
          <w:shd w:val="clear" w:color="auto" w:fill="FFFFFF"/>
        </w:rPr>
        <w:t xml:space="preserve"> 2023, s. 1-2. Dostupné z: </w:t>
      </w:r>
      <w:r w:rsidR="00962385" w:rsidRPr="00702732">
        <w:rPr>
          <w:sz w:val="22"/>
          <w:szCs w:val="22"/>
          <w:rPrChange w:id="2064" w:author="Vojtěch Bžatek" w:date="2024-05-22T05:48:00Z" w16du:dateUtc="2024-05-22T03:48:00Z">
            <w:rPr/>
          </w:rPrChange>
        </w:rPr>
        <w:fldChar w:fldCharType="begin"/>
      </w:r>
      <w:r w:rsidR="00962385" w:rsidRPr="00702732">
        <w:rPr>
          <w:sz w:val="22"/>
          <w:szCs w:val="22"/>
          <w:rPrChange w:id="2065" w:author="Vojtěch Bžatek" w:date="2024-05-22T05:48:00Z" w16du:dateUtc="2024-05-22T03:48:00Z">
            <w:rPr/>
          </w:rPrChange>
        </w:rPr>
        <w:instrText>HYPERLINK "https://www.techtarget.com/searchsecurity/definition/digital-signature"</w:instrText>
      </w:r>
      <w:r w:rsidR="00962385" w:rsidRPr="00B12BF5">
        <w:rPr>
          <w:sz w:val="22"/>
          <w:szCs w:val="22"/>
        </w:rPr>
      </w:r>
      <w:r w:rsidR="00962385" w:rsidRPr="00702732">
        <w:rPr>
          <w:sz w:val="22"/>
          <w:szCs w:val="22"/>
          <w:rPrChange w:id="2066" w:author="Vojtěch Bžatek" w:date="2024-05-22T05:48:00Z" w16du:dateUtc="2024-05-22T03:48:00Z">
            <w:rPr>
              <w:rStyle w:val="Hypertextovodkaz"/>
              <w:color w:val="007BFF"/>
              <w:sz w:val="22"/>
              <w:szCs w:val="22"/>
              <w:shd w:val="clear" w:color="auto" w:fill="FFFFFF"/>
            </w:rPr>
          </w:rPrChange>
        </w:rPr>
        <w:fldChar w:fldCharType="separate"/>
      </w:r>
      <w:r w:rsidRPr="00702732">
        <w:rPr>
          <w:rStyle w:val="Hypertextovodkaz"/>
          <w:color w:val="007BFF"/>
          <w:sz w:val="22"/>
          <w:szCs w:val="22"/>
          <w:shd w:val="clear" w:color="auto" w:fill="FFFFFF"/>
        </w:rPr>
        <w:t>https://www.techtarget.com/searchsecurity/definition/digital-signature</w:t>
      </w:r>
      <w:r w:rsidR="00962385" w:rsidRPr="00702732">
        <w:rPr>
          <w:rStyle w:val="Hypertextovodkaz"/>
          <w:color w:val="007BFF"/>
          <w:sz w:val="22"/>
          <w:szCs w:val="22"/>
          <w:shd w:val="clear" w:color="auto" w:fill="FFFFFF"/>
        </w:rPr>
        <w:fldChar w:fldCharType="end"/>
      </w:r>
      <w:r w:rsidRPr="00702732">
        <w:rPr>
          <w:sz w:val="22"/>
          <w:szCs w:val="22"/>
          <w:shd w:val="clear" w:color="auto" w:fill="FFFFFF"/>
        </w:rPr>
        <w:t>. [cit. 2024-04-24].</w:t>
      </w:r>
    </w:p>
    <w:p w14:paraId="626D7673" w14:textId="77777777" w:rsidR="00954FDD" w:rsidRPr="00DD5FB6" w:rsidRDefault="00954FDD">
      <w:pPr>
        <w:pStyle w:val="literaturatext"/>
        <w:jc w:val="left"/>
        <w:rPr>
          <w:color w:val="FF0000"/>
          <w:sz w:val="22"/>
          <w:szCs w:val="22"/>
          <w:rPrChange w:id="2067" w:author="Vojtěch Bžatek" w:date="2024-05-22T06:24:00Z" w16du:dateUtc="2024-05-22T04:24:00Z">
            <w:rPr/>
          </w:rPrChange>
        </w:rPr>
        <w:pPrChange w:id="2068" w:author="Vojtěch Bžatek" w:date="2024-05-22T05:48:00Z" w16du:dateUtc="2024-05-22T03:48:00Z">
          <w:pPr>
            <w:pStyle w:val="literaturatext"/>
          </w:pPr>
        </w:pPrChange>
      </w:pPr>
      <w:del w:id="2069" w:author="Vojtěch Bžatek" w:date="2024-05-22T12:04:00Z" w16du:dateUtc="2024-05-22T10:04:00Z">
        <w:r w:rsidRPr="00DD5FB6" w:rsidDel="00B971C8">
          <w:rPr>
            <w:color w:val="FF0000"/>
            <w:sz w:val="22"/>
            <w:szCs w:val="22"/>
            <w:rPrChange w:id="2070" w:author="Vojtěch Bžatek" w:date="2024-05-22T06:24:00Z" w16du:dateUtc="2024-05-22T04:24:00Z">
              <w:rPr/>
            </w:rPrChange>
          </w:rPr>
          <w:delText xml:space="preserve">[h13] </w:delText>
        </w:r>
      </w:del>
      <w:r w:rsidRPr="00DD5FB6">
        <w:rPr>
          <w:color w:val="FF0000"/>
          <w:sz w:val="22"/>
          <w:szCs w:val="22"/>
          <w:rPrChange w:id="2071" w:author="Vojtěch Bžatek" w:date="2024-05-22T06:24:00Z" w16du:dateUtc="2024-05-22T04:24:00Z">
            <w:rPr/>
          </w:rPrChange>
        </w:rPr>
        <w:t xml:space="preserve">GDPICTURE, 2017. </w:t>
      </w:r>
      <w:proofErr w:type="spellStart"/>
      <w:r w:rsidRPr="00DD5FB6">
        <w:rPr>
          <w:color w:val="FF0000"/>
          <w:sz w:val="22"/>
          <w:szCs w:val="22"/>
          <w:rPrChange w:id="2072" w:author="Vojtěch Bžatek" w:date="2024-05-22T06:24:00Z" w16du:dateUtc="2024-05-22T04:24:00Z">
            <w:rPr/>
          </w:rPrChange>
        </w:rPr>
        <w:t>C_A_Authority</w:t>
      </w:r>
      <w:proofErr w:type="spellEnd"/>
      <w:r w:rsidRPr="00DD5FB6">
        <w:rPr>
          <w:color w:val="FF0000"/>
          <w:sz w:val="22"/>
          <w:szCs w:val="22"/>
          <w:rPrChange w:id="2073" w:author="Vojtěch Bžatek" w:date="2024-05-22T06:24:00Z" w16du:dateUtc="2024-05-22T04:24:00Z">
            <w:rPr/>
          </w:rPrChange>
        </w:rPr>
        <w:t xml:space="preserve">. </w:t>
      </w:r>
      <w:r w:rsidRPr="00DD5FB6">
        <w:rPr>
          <w:i/>
          <w:iCs/>
          <w:color w:val="FF0000"/>
          <w:sz w:val="22"/>
          <w:szCs w:val="22"/>
          <w:rPrChange w:id="2074" w:author="Vojtěch Bžatek" w:date="2024-05-22T06:24:00Z" w16du:dateUtc="2024-05-22T04:24:00Z">
            <w:rPr>
              <w:i/>
              <w:iCs/>
            </w:rPr>
          </w:rPrChange>
        </w:rPr>
        <w:t xml:space="preserve">GdPicture.NET </w:t>
      </w:r>
      <w:proofErr w:type="spellStart"/>
      <w:r w:rsidRPr="00DD5FB6">
        <w:rPr>
          <w:i/>
          <w:iCs/>
          <w:color w:val="FF0000"/>
          <w:sz w:val="22"/>
          <w:szCs w:val="22"/>
          <w:rPrChange w:id="2075" w:author="Vojtěch Bžatek" w:date="2024-05-22T06:24:00Z" w16du:dateUtc="2024-05-22T04:24:00Z">
            <w:rPr>
              <w:i/>
              <w:iCs/>
            </w:rPr>
          </w:rPrChange>
        </w:rPr>
        <w:t>Imaging</w:t>
      </w:r>
      <w:proofErr w:type="spellEnd"/>
      <w:r w:rsidRPr="00DD5FB6">
        <w:rPr>
          <w:i/>
          <w:iCs/>
          <w:color w:val="FF0000"/>
          <w:sz w:val="22"/>
          <w:szCs w:val="22"/>
          <w:rPrChange w:id="2076" w:author="Vojtěch Bžatek" w:date="2024-05-22T06:24:00Z" w16du:dateUtc="2024-05-22T04:24:00Z">
            <w:rPr>
              <w:i/>
              <w:iCs/>
            </w:rPr>
          </w:rPrChange>
        </w:rPr>
        <w:t xml:space="preserve"> </w:t>
      </w:r>
      <w:proofErr w:type="spellStart"/>
      <w:r w:rsidRPr="00DD5FB6">
        <w:rPr>
          <w:i/>
          <w:iCs/>
          <w:color w:val="FF0000"/>
          <w:sz w:val="22"/>
          <w:szCs w:val="22"/>
          <w:rPrChange w:id="2077" w:author="Vojtěch Bžatek" w:date="2024-05-22T06:24:00Z" w16du:dateUtc="2024-05-22T04:24:00Z">
            <w:rPr>
              <w:i/>
              <w:iCs/>
            </w:rPr>
          </w:rPrChange>
        </w:rPr>
        <w:t>SDKs</w:t>
      </w:r>
      <w:proofErr w:type="spellEnd"/>
      <w:r w:rsidRPr="00DD5FB6">
        <w:rPr>
          <w:color w:val="FF0000"/>
          <w:sz w:val="22"/>
          <w:szCs w:val="22"/>
          <w:rPrChange w:id="2078" w:author="Vojtěch Bžatek" w:date="2024-05-22T06:24:00Z" w16du:dateUtc="2024-05-22T04:24:00Z">
            <w:rPr/>
          </w:rPrChange>
        </w:rPr>
        <w:t xml:space="preserve"> [online]. 24 říjen 2017. Získáno </w:t>
      </w:r>
      <w:proofErr w:type="gramStart"/>
      <w:r w:rsidRPr="00DD5FB6">
        <w:rPr>
          <w:color w:val="FF0000"/>
          <w:sz w:val="22"/>
          <w:szCs w:val="22"/>
          <w:rPrChange w:id="2079" w:author="Vojtěch Bžatek" w:date="2024-05-22T06:24:00Z" w16du:dateUtc="2024-05-22T04:24:00Z">
            <w:rPr/>
          </w:rPrChange>
        </w:rPr>
        <w:t>z :</w:t>
      </w:r>
      <w:proofErr w:type="gramEnd"/>
      <w:r w:rsidRPr="00DD5FB6">
        <w:rPr>
          <w:color w:val="FF0000"/>
          <w:sz w:val="22"/>
          <w:szCs w:val="22"/>
          <w:rPrChange w:id="2080" w:author="Vojtěch Bžatek" w:date="2024-05-22T06:24:00Z" w16du:dateUtc="2024-05-22T04:24:00Z">
            <w:rPr/>
          </w:rPrChange>
        </w:rPr>
        <w:t xml:space="preserve"> </w:t>
      </w:r>
      <w:r w:rsidR="00962385" w:rsidRPr="00DD5FB6">
        <w:rPr>
          <w:color w:val="FF0000"/>
          <w:sz w:val="22"/>
          <w:szCs w:val="22"/>
          <w:rPrChange w:id="2081" w:author="Vojtěch Bžatek" w:date="2024-05-22T06:24:00Z" w16du:dateUtc="2024-05-22T04:24:00Z">
            <w:rPr/>
          </w:rPrChange>
        </w:rPr>
        <w:fldChar w:fldCharType="begin"/>
      </w:r>
      <w:r w:rsidR="00962385" w:rsidRPr="00DD5FB6">
        <w:rPr>
          <w:color w:val="FF0000"/>
          <w:sz w:val="22"/>
          <w:szCs w:val="22"/>
          <w:rPrChange w:id="2082" w:author="Vojtěch Bžatek" w:date="2024-05-22T06:24:00Z" w16du:dateUtc="2024-05-22T04:24:00Z">
            <w:rPr/>
          </w:rPrChange>
        </w:rPr>
        <w:instrText>HYPERLINK "https://www.gdpicture.com/blog/safer-signing-process/"</w:instrText>
      </w:r>
      <w:r w:rsidR="00962385" w:rsidRPr="00B12BF5">
        <w:rPr>
          <w:color w:val="FF0000"/>
          <w:sz w:val="22"/>
          <w:szCs w:val="22"/>
        </w:rPr>
      </w:r>
      <w:r w:rsidR="00962385" w:rsidRPr="00DD5FB6">
        <w:rPr>
          <w:color w:val="FF0000"/>
          <w:sz w:val="22"/>
          <w:szCs w:val="22"/>
          <w:rPrChange w:id="2083" w:author="Vojtěch Bžatek" w:date="2024-05-22T06:24:00Z" w16du:dateUtc="2024-05-22T04:24:00Z">
            <w:rPr>
              <w:rStyle w:val="Hypertextovodkaz"/>
            </w:rPr>
          </w:rPrChange>
        </w:rPr>
        <w:fldChar w:fldCharType="separate"/>
      </w:r>
      <w:r w:rsidRPr="00DD5FB6">
        <w:rPr>
          <w:rStyle w:val="Hypertextovodkaz"/>
          <w:color w:val="FF0000"/>
          <w:sz w:val="22"/>
          <w:szCs w:val="22"/>
          <w:rPrChange w:id="2084" w:author="Vojtěch Bžatek" w:date="2024-05-22T06:24:00Z" w16du:dateUtc="2024-05-22T04:24:00Z">
            <w:rPr>
              <w:rStyle w:val="Hypertextovodkaz"/>
            </w:rPr>
          </w:rPrChange>
        </w:rPr>
        <w:t>https://www.gdpicture.com/blog/safer-signing-process/</w:t>
      </w:r>
      <w:r w:rsidR="00962385" w:rsidRPr="00DD5FB6">
        <w:rPr>
          <w:rStyle w:val="Hypertextovodkaz"/>
          <w:color w:val="FF0000"/>
          <w:sz w:val="22"/>
          <w:szCs w:val="22"/>
          <w:rPrChange w:id="2085" w:author="Vojtěch Bžatek" w:date="2024-05-22T06:24:00Z" w16du:dateUtc="2024-05-22T04:24:00Z">
            <w:rPr>
              <w:rStyle w:val="Hypertextovodkaz"/>
            </w:rPr>
          </w:rPrChange>
        </w:rPr>
        <w:fldChar w:fldCharType="end"/>
      </w:r>
      <w:r w:rsidRPr="00DD5FB6">
        <w:rPr>
          <w:color w:val="FF0000"/>
          <w:sz w:val="22"/>
          <w:szCs w:val="22"/>
          <w:rPrChange w:id="2086" w:author="Vojtěch Bžatek" w:date="2024-05-22T06:24:00Z" w16du:dateUtc="2024-05-22T04:24:00Z">
            <w:rPr/>
          </w:rPrChange>
        </w:rPr>
        <w:t xml:space="preserve"> [viděno 28 duben 2024]. </w:t>
      </w:r>
    </w:p>
    <w:p w14:paraId="1C6614BD" w14:textId="1CABE2B9" w:rsidR="00954FDD" w:rsidRPr="00702732" w:rsidRDefault="00954FDD">
      <w:pPr>
        <w:pStyle w:val="literaturatext"/>
        <w:jc w:val="left"/>
        <w:rPr>
          <w:color w:val="FF0000"/>
          <w:sz w:val="22"/>
          <w:szCs w:val="22"/>
        </w:rPr>
        <w:pPrChange w:id="2087" w:author="Vojtěch Bžatek" w:date="2024-05-22T05:48:00Z" w16du:dateUtc="2024-05-22T03:48:00Z">
          <w:pPr>
            <w:pStyle w:val="literaturatext"/>
          </w:pPr>
        </w:pPrChange>
      </w:pPr>
      <w:del w:id="2088" w:author="Vojtěch Bžatek" w:date="2024-05-22T12:05:00Z" w16du:dateUtc="2024-05-22T10:05:00Z">
        <w:r w:rsidRPr="00DD5FB6" w:rsidDel="00B971C8">
          <w:rPr>
            <w:sz w:val="22"/>
            <w:szCs w:val="22"/>
            <w:rPrChange w:id="2089" w:author="Vojtěch Bžatek" w:date="2024-05-22T06:24:00Z" w16du:dateUtc="2024-05-22T04:24:00Z">
              <w:rPr>
                <w:color w:val="FF0000"/>
                <w:sz w:val="22"/>
                <w:szCs w:val="22"/>
              </w:rPr>
            </w:rPrChange>
          </w:rPr>
          <w:delText xml:space="preserve">[h14] </w:delText>
        </w:r>
      </w:del>
      <w:r w:rsidRPr="00DD5FB6">
        <w:rPr>
          <w:sz w:val="22"/>
          <w:szCs w:val="22"/>
        </w:rPr>
        <w:t>ACADEMY</w:t>
      </w:r>
      <w:r w:rsidRPr="00702732">
        <w:rPr>
          <w:sz w:val="22"/>
          <w:szCs w:val="22"/>
        </w:rPr>
        <w:t>, EITCA</w:t>
      </w:r>
      <w:del w:id="2090" w:author="Vojtěch Bžatek" w:date="2024-05-22T06:25:00Z" w16du:dateUtc="2024-05-22T04:25:00Z">
        <w:r w:rsidRPr="00702732" w:rsidDel="00DD5FB6">
          <w:rPr>
            <w:sz w:val="22"/>
            <w:szCs w:val="22"/>
          </w:rPr>
          <w:delText>, 2023</w:delText>
        </w:r>
      </w:del>
      <w:r w:rsidRPr="00702732">
        <w:rPr>
          <w:sz w:val="22"/>
          <w:szCs w:val="22"/>
        </w:rPr>
        <w:t xml:space="preserve">. </w:t>
      </w:r>
      <w:r w:rsidRPr="00DD5FB6">
        <w:rPr>
          <w:i/>
          <w:iCs/>
          <w:sz w:val="22"/>
          <w:szCs w:val="22"/>
          <w:rPrChange w:id="2091" w:author="Vojtěch Bžatek" w:date="2024-05-22T06:24:00Z" w16du:dateUtc="2024-05-22T04:24:00Z">
            <w:rPr>
              <w:sz w:val="22"/>
              <w:szCs w:val="22"/>
            </w:rPr>
          </w:rPrChange>
        </w:rPr>
        <w:t xml:space="preserve">Jaká je klíčová myšlenka </w:t>
      </w:r>
      <w:proofErr w:type="spellStart"/>
      <w:r w:rsidRPr="00DD5FB6">
        <w:rPr>
          <w:i/>
          <w:iCs/>
          <w:sz w:val="22"/>
          <w:szCs w:val="22"/>
          <w:rPrChange w:id="2092" w:author="Vojtěch Bžatek" w:date="2024-05-22T06:24:00Z" w16du:dateUtc="2024-05-22T04:24:00Z">
            <w:rPr>
              <w:sz w:val="22"/>
              <w:szCs w:val="22"/>
            </w:rPr>
          </w:rPrChange>
        </w:rPr>
        <w:t>Shorova</w:t>
      </w:r>
      <w:proofErr w:type="spellEnd"/>
      <w:r w:rsidRPr="00DD5FB6">
        <w:rPr>
          <w:i/>
          <w:iCs/>
          <w:sz w:val="22"/>
          <w:szCs w:val="22"/>
          <w:rPrChange w:id="2093" w:author="Vojtěch Bžatek" w:date="2024-05-22T06:24:00Z" w16du:dateUtc="2024-05-22T04:24:00Z">
            <w:rPr>
              <w:sz w:val="22"/>
              <w:szCs w:val="22"/>
            </w:rPr>
          </w:rPrChange>
        </w:rPr>
        <w:t xml:space="preserve"> algoritmu kvantového faktoringu a jak využívá kvantové vlastnosti k nalezení periody funkce?</w:t>
      </w:r>
      <w:r w:rsidRPr="00702732">
        <w:rPr>
          <w:sz w:val="22"/>
          <w:szCs w:val="22"/>
        </w:rPr>
        <w:t xml:space="preserve"> </w:t>
      </w:r>
      <w:del w:id="2094" w:author="Vojtěch Bžatek" w:date="2024-05-22T06:25:00Z" w16du:dateUtc="2024-05-22T04:25:00Z">
        <w:r w:rsidRPr="00702732" w:rsidDel="00DD5FB6">
          <w:rPr>
            <w:sz w:val="22"/>
            <w:szCs w:val="22"/>
          </w:rPr>
          <w:delText xml:space="preserve">- Akademie EITCA. EITCA Academy </w:delText>
        </w:r>
      </w:del>
      <w:ins w:id="2095" w:author="Vojtěch Bžatek" w:date="2024-05-22T06:25:00Z" w16du:dateUtc="2024-05-22T04:25:00Z">
        <w:r w:rsidR="00DD5FB6">
          <w:rPr>
            <w:sz w:val="22"/>
            <w:szCs w:val="22"/>
          </w:rPr>
          <w:t>O</w:t>
        </w:r>
      </w:ins>
      <w:del w:id="2096" w:author="Vojtěch Bžatek" w:date="2024-05-22T06:25:00Z" w16du:dateUtc="2024-05-22T04:25:00Z">
        <w:r w:rsidRPr="00702732" w:rsidDel="00DD5FB6">
          <w:rPr>
            <w:sz w:val="22"/>
            <w:szCs w:val="22"/>
          </w:rPr>
          <w:delText>[o</w:delText>
        </w:r>
      </w:del>
      <w:r w:rsidRPr="00702732">
        <w:rPr>
          <w:sz w:val="22"/>
          <w:szCs w:val="22"/>
        </w:rPr>
        <w:t>nline</w:t>
      </w:r>
      <w:del w:id="2097" w:author="Vojtěch Bžatek" w:date="2024-05-22T06:25:00Z" w16du:dateUtc="2024-05-22T04:25:00Z">
        <w:r w:rsidRPr="00702732" w:rsidDel="00DD5FB6">
          <w:rPr>
            <w:sz w:val="22"/>
            <w:szCs w:val="22"/>
          </w:rPr>
          <w:delText>]</w:delText>
        </w:r>
      </w:del>
      <w:r w:rsidRPr="00702732">
        <w:rPr>
          <w:sz w:val="22"/>
          <w:szCs w:val="22"/>
        </w:rPr>
        <w:t>.</w:t>
      </w:r>
      <w:ins w:id="2098" w:author="Vojtěch Bžatek" w:date="2024-05-22T06:25:00Z" w16du:dateUtc="2024-05-22T04:25:00Z">
        <w:r w:rsidR="00DD5FB6">
          <w:rPr>
            <w:sz w:val="22"/>
            <w:szCs w:val="22"/>
          </w:rPr>
          <w:t xml:space="preserve"> </w:t>
        </w:r>
        <w:r w:rsidR="00DD5FB6" w:rsidRPr="00702732">
          <w:rPr>
            <w:sz w:val="22"/>
            <w:szCs w:val="22"/>
          </w:rPr>
          <w:t xml:space="preserve">EITCA </w:t>
        </w:r>
        <w:proofErr w:type="spellStart"/>
        <w:r w:rsidR="00DD5FB6" w:rsidRPr="00702732">
          <w:rPr>
            <w:sz w:val="22"/>
            <w:szCs w:val="22"/>
          </w:rPr>
          <w:t>Academy</w:t>
        </w:r>
        <w:proofErr w:type="spellEnd"/>
        <w:r w:rsidR="00DD5FB6">
          <w:rPr>
            <w:sz w:val="22"/>
            <w:szCs w:val="22"/>
          </w:rPr>
          <w:t>,</w:t>
        </w:r>
      </w:ins>
      <w:r w:rsidRPr="00702732">
        <w:rPr>
          <w:sz w:val="22"/>
          <w:szCs w:val="22"/>
        </w:rPr>
        <w:t xml:space="preserve"> </w:t>
      </w:r>
      <w:del w:id="2099" w:author="Vojtěch Bžatek" w:date="2024-05-22T06:25:00Z" w16du:dateUtc="2024-05-22T04:25:00Z">
        <w:r w:rsidRPr="00702732" w:rsidDel="00DD5FB6">
          <w:rPr>
            <w:sz w:val="22"/>
            <w:szCs w:val="22"/>
          </w:rPr>
          <w:delText>6 srpen </w:delText>
        </w:r>
      </w:del>
      <w:r w:rsidRPr="00702732">
        <w:rPr>
          <w:sz w:val="22"/>
          <w:szCs w:val="22"/>
        </w:rPr>
        <w:t xml:space="preserve">2023. </w:t>
      </w:r>
      <w:del w:id="2100" w:author="Vojtěch Bžatek" w:date="2024-05-22T06:25:00Z" w16du:dateUtc="2024-05-22T04:25:00Z">
        <w:r w:rsidRPr="00702732" w:rsidDel="00DD5FB6">
          <w:rPr>
            <w:sz w:val="22"/>
            <w:szCs w:val="22"/>
          </w:rPr>
          <w:delText xml:space="preserve">Získáno </w:delText>
        </w:r>
      </w:del>
      <w:ins w:id="2101" w:author="Vojtěch Bžatek" w:date="2024-05-22T06:25:00Z" w16du:dateUtc="2024-05-22T04:25:00Z">
        <w:r w:rsidR="00DD5FB6">
          <w:rPr>
            <w:sz w:val="22"/>
            <w:szCs w:val="22"/>
          </w:rPr>
          <w:t>Dostupné</w:t>
        </w:r>
        <w:r w:rsidR="00DD5FB6" w:rsidRPr="00702732">
          <w:rPr>
            <w:sz w:val="22"/>
            <w:szCs w:val="22"/>
          </w:rPr>
          <w:t xml:space="preserve"> </w:t>
        </w:r>
      </w:ins>
      <w:r w:rsidRPr="00702732">
        <w:rPr>
          <w:sz w:val="22"/>
          <w:szCs w:val="22"/>
        </w:rPr>
        <w:t>z</w:t>
      </w:r>
      <w:del w:id="2102" w:author="Vojtěch Bžatek" w:date="2024-05-22T06:25:00Z" w16du:dateUtc="2024-05-22T04:25:00Z">
        <w:r w:rsidRPr="00702732" w:rsidDel="00DD5FB6">
          <w:rPr>
            <w:sz w:val="22"/>
            <w:szCs w:val="22"/>
          </w:rPr>
          <w:delText> </w:delText>
        </w:r>
      </w:del>
      <w:r w:rsidRPr="00702732">
        <w:rPr>
          <w:sz w:val="22"/>
          <w:szCs w:val="22"/>
        </w:rPr>
        <w:t xml:space="preserve">: </w:t>
      </w:r>
      <w:ins w:id="2103" w:author="Vojtěch Bžatek" w:date="2024-05-22T06:25:00Z" w16du:dateUtc="2024-05-22T04:25:00Z">
        <w:r w:rsidR="00DD5FB6">
          <w:rPr>
            <w:sz w:val="22"/>
            <w:szCs w:val="22"/>
          </w:rPr>
          <w:fldChar w:fldCharType="begin"/>
        </w:r>
        <w:r w:rsidR="00DD5FB6">
          <w:rPr>
            <w:sz w:val="22"/>
            <w:szCs w:val="22"/>
          </w:rPr>
          <w:instrText>HYPERLINK "</w:instrText>
        </w:r>
      </w:ins>
      <w:r w:rsidR="00DD5FB6" w:rsidRPr="00702732">
        <w:rPr>
          <w:sz w:val="22"/>
          <w:szCs w:val="22"/>
        </w:rPr>
        <w:instrText>https://cs.eitca.org/kvantov%C3%A1-informace/eitc-qi-qif-kvantov%C3%A9-informa%C4%8Dn%C3%AD-z%C3%A1klady/Shors%C5%AFv-algoritmus-kvantov%C3%A9ho-faktoringu/shors-factoringov%C3%BD-algoritmus/p%C5%99ezkoum%C3%A1n%C3%AD-zkou%C5%A1ky-shors-factoring-algorithm/jak%C3%A1-je-kl%C3%AD%C4%8Dov%C3%A1-my%C5%A1lenka-za-algoritmem-kvantov%C3%A9ho-faktoringu-shors-a-jak-vyu%C5%BE%C3%ADv%C3%A1-kvantov%C3%A9-vlastnosti-k-nalezen%C3%AD-periody-funkce/</w:instrText>
      </w:r>
      <w:ins w:id="2104" w:author="Vojtěch Bžatek" w:date="2024-05-22T06:25:00Z" w16du:dateUtc="2024-05-22T04:25:00Z">
        <w:r w:rsidR="00DD5FB6">
          <w:rPr>
            <w:sz w:val="22"/>
            <w:szCs w:val="22"/>
          </w:rPr>
          <w:instrText>"</w:instrText>
        </w:r>
        <w:r w:rsidR="00DD5FB6">
          <w:rPr>
            <w:sz w:val="22"/>
            <w:szCs w:val="22"/>
          </w:rPr>
        </w:r>
        <w:r w:rsidR="00DD5FB6">
          <w:rPr>
            <w:sz w:val="22"/>
            <w:szCs w:val="22"/>
          </w:rPr>
          <w:fldChar w:fldCharType="separate"/>
        </w:r>
      </w:ins>
      <w:r w:rsidR="00DD5FB6" w:rsidRPr="005F3A24">
        <w:rPr>
          <w:rStyle w:val="Hypertextovodkaz"/>
          <w:sz w:val="22"/>
          <w:szCs w:val="22"/>
        </w:rPr>
        <w:t>https://cs.eitca.org/kvantov%C3%A1-informace/eitc-qi-qif-kvantov%C3%A9-informa%C4%8Dn%C3%AD-z%C3%A1klady/Shors%C5%AFv-algoritmus-kvantov%C3%A9ho-faktoringu/shors-factoringov%C3%BD-algoritmus/p%C5%99ezkoum%C3%A1n%C3%AD-zkou%C5%A1ky-shors-factoring-algorithm/jak%C3%A1-je-kl%C3%AD%C4%8Dov%C3%A1-my%C5%A1lenka-za-algoritmem-kvantov%C3%A9ho-faktoringu-shors-a-jak-</w:t>
      </w:r>
      <w:r w:rsidR="00DD5FB6" w:rsidRPr="005F3A24">
        <w:rPr>
          <w:rStyle w:val="Hypertextovodkaz"/>
          <w:sz w:val="22"/>
          <w:szCs w:val="22"/>
        </w:rPr>
        <w:lastRenderedPageBreak/>
        <w:t>vyu%C5%BE%C3%ADv%C3%A1-kvantov%C3%A9-vlastnosti-k-nalezen%C3%AD-periody-funkce/</w:t>
      </w:r>
      <w:ins w:id="2105" w:author="Vojtěch Bžatek" w:date="2024-05-22T06:25:00Z" w16du:dateUtc="2024-05-22T04:25:00Z">
        <w:r w:rsidR="00DD5FB6">
          <w:rPr>
            <w:sz w:val="22"/>
            <w:szCs w:val="22"/>
          </w:rPr>
          <w:fldChar w:fldCharType="end"/>
        </w:r>
        <w:r w:rsidR="00DD5FB6">
          <w:rPr>
            <w:sz w:val="22"/>
            <w:szCs w:val="22"/>
          </w:rPr>
          <w:t xml:space="preserve">. </w:t>
        </w:r>
        <w:r w:rsidR="00DD5FB6" w:rsidRPr="00702732">
          <w:rPr>
            <w:sz w:val="22"/>
            <w:szCs w:val="22"/>
            <w:shd w:val="clear" w:color="auto" w:fill="FFFFFF"/>
          </w:rPr>
          <w:t>[cit. 2024-04-24].</w:t>
        </w:r>
      </w:ins>
      <w:del w:id="2106" w:author="Vojtěch Bžatek" w:date="2024-05-22T06:25:00Z" w16du:dateUtc="2024-05-22T04:25:00Z">
        <w:r w:rsidRPr="00702732" w:rsidDel="00DD5FB6">
          <w:rPr>
            <w:sz w:val="22"/>
            <w:szCs w:val="22"/>
          </w:rPr>
          <w:delText xml:space="preserve"> [viděno 28 duben 2024].</w:delText>
        </w:r>
      </w:del>
    </w:p>
    <w:p w14:paraId="13364CE9" w14:textId="3345241E" w:rsidR="00954FDD" w:rsidRPr="00702732" w:rsidRDefault="00954FDD">
      <w:pPr>
        <w:pStyle w:val="literaturatext"/>
        <w:jc w:val="left"/>
        <w:rPr>
          <w:sz w:val="22"/>
          <w:szCs w:val="22"/>
        </w:rPr>
        <w:pPrChange w:id="2107" w:author="Vojtěch Bžatek" w:date="2024-05-22T05:48:00Z" w16du:dateUtc="2024-05-22T03:48:00Z">
          <w:pPr>
            <w:pStyle w:val="literaturatext"/>
          </w:pPr>
        </w:pPrChange>
      </w:pPr>
      <w:del w:id="2108" w:author="Vojtěch Bžatek" w:date="2024-05-22T12:05:00Z" w16du:dateUtc="2024-05-22T10:05:00Z">
        <w:r w:rsidRPr="00702732" w:rsidDel="00B971C8">
          <w:rPr>
            <w:color w:val="FF0000"/>
            <w:sz w:val="22"/>
            <w:szCs w:val="22"/>
          </w:rPr>
          <w:delText xml:space="preserve">[h15] </w:delText>
        </w:r>
      </w:del>
      <w:r w:rsidRPr="00702732">
        <w:rPr>
          <w:sz w:val="22"/>
          <w:szCs w:val="22"/>
        </w:rPr>
        <w:t>BURDA, Patrik</w:t>
      </w:r>
      <w:ins w:id="2109" w:author="Vojtěch Bžatek" w:date="2024-05-22T06:27:00Z" w16du:dateUtc="2024-05-22T04:27:00Z">
        <w:r w:rsidR="00DD5FB6">
          <w:rPr>
            <w:sz w:val="22"/>
            <w:szCs w:val="22"/>
          </w:rPr>
          <w:t>, 2019.</w:t>
        </w:r>
      </w:ins>
      <w:del w:id="2110" w:author="Vojtěch Bžatek" w:date="2024-05-22T06:27:00Z" w16du:dateUtc="2024-05-22T04:27:00Z">
        <w:r w:rsidRPr="00702732" w:rsidDel="00DD5FB6">
          <w:rPr>
            <w:sz w:val="22"/>
            <w:szCs w:val="22"/>
          </w:rPr>
          <w:delText>.</w:delText>
        </w:r>
      </w:del>
      <w:r w:rsidRPr="00702732">
        <w:rPr>
          <w:sz w:val="22"/>
          <w:szCs w:val="22"/>
        </w:rPr>
        <w:t xml:space="preserve"> </w:t>
      </w:r>
      <w:r w:rsidRPr="00DD5FB6">
        <w:rPr>
          <w:i/>
          <w:iCs/>
          <w:sz w:val="22"/>
          <w:szCs w:val="22"/>
          <w:rPrChange w:id="2111" w:author="Vojtěch Bžatek" w:date="2024-05-22T06:26:00Z" w16du:dateUtc="2024-05-22T04:26:00Z">
            <w:rPr>
              <w:sz w:val="22"/>
              <w:szCs w:val="22"/>
            </w:rPr>
          </w:rPrChange>
        </w:rPr>
        <w:t xml:space="preserve">Možnosti </w:t>
      </w:r>
      <w:proofErr w:type="spellStart"/>
      <w:r w:rsidRPr="00DD5FB6">
        <w:rPr>
          <w:i/>
          <w:iCs/>
          <w:sz w:val="22"/>
          <w:szCs w:val="22"/>
          <w:rPrChange w:id="2112" w:author="Vojtěch Bžatek" w:date="2024-05-22T06:26:00Z" w16du:dateUtc="2024-05-22T04:26:00Z">
            <w:rPr>
              <w:sz w:val="22"/>
              <w:szCs w:val="22"/>
            </w:rPr>
          </w:rPrChange>
        </w:rPr>
        <w:t>postkvantové</w:t>
      </w:r>
      <w:proofErr w:type="spellEnd"/>
      <w:r w:rsidRPr="00DD5FB6">
        <w:rPr>
          <w:i/>
          <w:iCs/>
          <w:sz w:val="22"/>
          <w:szCs w:val="22"/>
          <w:rPrChange w:id="2113" w:author="Vojtěch Bžatek" w:date="2024-05-22T06:26:00Z" w16du:dateUtc="2024-05-22T04:26:00Z">
            <w:rPr>
              <w:sz w:val="22"/>
              <w:szCs w:val="22"/>
            </w:rPr>
          </w:rPrChange>
        </w:rPr>
        <w:t xml:space="preserve"> kryptografie</w:t>
      </w:r>
      <w:r w:rsidRPr="00702732">
        <w:rPr>
          <w:sz w:val="22"/>
          <w:szCs w:val="22"/>
        </w:rPr>
        <w:t>. Brno</w:t>
      </w:r>
      <w:ins w:id="2114" w:author="Vojtěch Bžatek" w:date="2024-05-22T06:28:00Z" w16du:dateUtc="2024-05-22T04:28:00Z">
        <w:r w:rsidR="00DD5FB6">
          <w:rPr>
            <w:sz w:val="22"/>
            <w:szCs w:val="22"/>
          </w:rPr>
          <w:t>.</w:t>
        </w:r>
      </w:ins>
      <w:del w:id="2115" w:author="Vojtěch Bžatek" w:date="2024-05-22T06:28:00Z" w16du:dateUtc="2024-05-22T04:28:00Z">
        <w:r w:rsidRPr="00702732" w:rsidDel="00DD5FB6">
          <w:rPr>
            <w:sz w:val="22"/>
            <w:szCs w:val="22"/>
          </w:rPr>
          <w:delText>,</w:delText>
        </w:r>
      </w:del>
      <w:r w:rsidRPr="00702732">
        <w:rPr>
          <w:sz w:val="22"/>
          <w:szCs w:val="22"/>
        </w:rPr>
        <w:t xml:space="preserve"> </w:t>
      </w:r>
      <w:del w:id="2116" w:author="Vojtěch Bžatek" w:date="2024-05-22T06:28:00Z" w16du:dateUtc="2024-05-22T04:28:00Z">
        <w:r w:rsidRPr="00702732" w:rsidDel="00DD5FB6">
          <w:rPr>
            <w:sz w:val="22"/>
            <w:szCs w:val="22"/>
          </w:rPr>
          <w:delText xml:space="preserve">2019, 38 s. </w:delText>
        </w:r>
      </w:del>
      <w:r w:rsidRPr="00702732">
        <w:rPr>
          <w:sz w:val="22"/>
          <w:szCs w:val="22"/>
        </w:rPr>
        <w:t>Bakalářská práce. Vysoké učení technické v</w:t>
      </w:r>
      <w:del w:id="2117" w:author="Vojtěch Bžatek" w:date="2024-05-22T06:28:00Z" w16du:dateUtc="2024-05-22T04:28:00Z">
        <w:r w:rsidRPr="00702732" w:rsidDel="00DD5FB6">
          <w:rPr>
            <w:sz w:val="22"/>
            <w:szCs w:val="22"/>
          </w:rPr>
          <w:delText xml:space="preserve"> </w:delText>
        </w:r>
      </w:del>
      <w:ins w:id="2118" w:author="Vojtěch Bžatek" w:date="2024-05-22T06:28:00Z" w16du:dateUtc="2024-05-22T04:28:00Z">
        <w:r w:rsidR="00DD5FB6">
          <w:rPr>
            <w:sz w:val="22"/>
            <w:szCs w:val="22"/>
          </w:rPr>
          <w:t> </w:t>
        </w:r>
      </w:ins>
      <w:r w:rsidRPr="00702732">
        <w:rPr>
          <w:sz w:val="22"/>
          <w:szCs w:val="22"/>
        </w:rPr>
        <w:t>Brně</w:t>
      </w:r>
      <w:ins w:id="2119" w:author="Vojtěch Bžatek" w:date="2024-05-22T06:28:00Z" w16du:dateUtc="2024-05-22T04:28:00Z">
        <w:r w:rsidR="00DD5FB6">
          <w:rPr>
            <w:sz w:val="22"/>
            <w:szCs w:val="22"/>
          </w:rPr>
          <w:t>.</w:t>
        </w:r>
      </w:ins>
      <w:del w:id="2120" w:author="Vojtěch Bžatek" w:date="2024-05-22T06:28:00Z" w16du:dateUtc="2024-05-22T04:28:00Z">
        <w:r w:rsidRPr="00702732" w:rsidDel="00DD5FB6">
          <w:rPr>
            <w:sz w:val="22"/>
            <w:szCs w:val="22"/>
          </w:rPr>
          <w:delText>,</w:delText>
        </w:r>
      </w:del>
      <w:r w:rsidRPr="00702732">
        <w:rPr>
          <w:sz w:val="22"/>
          <w:szCs w:val="22"/>
        </w:rPr>
        <w:t xml:space="preserve"> Fakulta elektrotechniky a komunikačních technologií, Ústav telekomunikací. Vedoucí práce: Ing. Petr </w:t>
      </w:r>
      <w:proofErr w:type="spellStart"/>
      <w:r w:rsidRPr="00702732">
        <w:rPr>
          <w:sz w:val="22"/>
          <w:szCs w:val="22"/>
        </w:rPr>
        <w:t>Dzurenda</w:t>
      </w:r>
      <w:proofErr w:type="spellEnd"/>
      <w:r w:rsidRPr="00702732">
        <w:rPr>
          <w:sz w:val="22"/>
          <w:szCs w:val="22"/>
        </w:rPr>
        <w:t>,</w:t>
      </w:r>
    </w:p>
    <w:p w14:paraId="25314D9B" w14:textId="25F55A29" w:rsidR="00954FDD" w:rsidRPr="00DD5FB6" w:rsidRDefault="00954FDD" w:rsidP="00702732">
      <w:pPr>
        <w:pStyle w:val="literaturatext"/>
        <w:jc w:val="left"/>
        <w:rPr>
          <w:ins w:id="2121" w:author="Vojtěch Bžatek" w:date="2024-05-22T06:32:00Z" w16du:dateUtc="2024-05-22T04:32:00Z"/>
          <w:sz w:val="22"/>
          <w:szCs w:val="22"/>
          <w:rPrChange w:id="2122" w:author="Vojtěch Bžatek" w:date="2024-05-22T06:32:00Z" w16du:dateUtc="2024-05-22T04:32:00Z">
            <w:rPr>
              <w:ins w:id="2123" w:author="Vojtěch Bžatek" w:date="2024-05-22T06:32:00Z" w16du:dateUtc="2024-05-22T04:32:00Z"/>
              <w:sz w:val="22"/>
              <w:szCs w:val="22"/>
              <w:shd w:val="clear" w:color="auto" w:fill="FFFFFF"/>
            </w:rPr>
          </w:rPrChange>
        </w:rPr>
      </w:pPr>
      <w:del w:id="2124" w:author="Vojtěch Bžatek" w:date="2024-05-22T12:05:00Z" w16du:dateUtc="2024-05-22T10:05:00Z">
        <w:r w:rsidRPr="00702732" w:rsidDel="00B971C8">
          <w:rPr>
            <w:color w:val="FF0000"/>
            <w:sz w:val="22"/>
            <w:szCs w:val="22"/>
          </w:rPr>
          <w:delText>[h16]</w:delText>
        </w:r>
      </w:del>
      <w:del w:id="2125" w:author="Vojtěch Bžatek" w:date="2024-05-22T06:31:00Z" w16du:dateUtc="2024-05-22T04:31:00Z">
        <w:r w:rsidRPr="00702732" w:rsidDel="00DD5FB6">
          <w:rPr>
            <w:color w:val="FF0000"/>
            <w:sz w:val="22"/>
            <w:szCs w:val="22"/>
          </w:rPr>
          <w:delText xml:space="preserve"> </w:delText>
        </w:r>
        <w:r w:rsidRPr="00702732" w:rsidDel="00DD5FB6">
          <w:rPr>
            <w:sz w:val="22"/>
            <w:szCs w:val="22"/>
          </w:rPr>
          <w:delText xml:space="preserve">COMPUTER SECURITY DIVISION, </w:delText>
        </w:r>
      </w:del>
      <w:r w:rsidRPr="00702732">
        <w:rPr>
          <w:sz w:val="22"/>
          <w:szCs w:val="22"/>
        </w:rPr>
        <w:t>I</w:t>
      </w:r>
      <w:ins w:id="2126" w:author="Vojtěch Bžatek" w:date="2024-05-22T06:31:00Z" w16du:dateUtc="2024-05-22T04:31:00Z">
        <w:r w:rsidR="00DD5FB6">
          <w:rPr>
            <w:sz w:val="22"/>
            <w:szCs w:val="22"/>
          </w:rPr>
          <w:t>NFORMATION</w:t>
        </w:r>
      </w:ins>
      <w:del w:id="2127" w:author="Vojtěch Bžatek" w:date="2024-05-22T06:31:00Z" w16du:dateUtc="2024-05-22T04:31:00Z">
        <w:r w:rsidRPr="00702732" w:rsidDel="00DD5FB6">
          <w:rPr>
            <w:sz w:val="22"/>
            <w:szCs w:val="22"/>
          </w:rPr>
          <w:delText>nformation Technology</w:delText>
        </w:r>
      </w:del>
      <w:ins w:id="2128" w:author="Vojtěch Bžatek" w:date="2024-05-22T06:31:00Z" w16du:dateUtc="2024-05-22T04:31:00Z">
        <w:r w:rsidR="00DD5FB6">
          <w:rPr>
            <w:sz w:val="22"/>
            <w:szCs w:val="22"/>
          </w:rPr>
          <w:t xml:space="preserve"> TECHNOLOGY</w:t>
        </w:r>
      </w:ins>
      <w:r w:rsidRPr="00702732">
        <w:rPr>
          <w:sz w:val="22"/>
          <w:szCs w:val="22"/>
        </w:rPr>
        <w:t xml:space="preserve"> </w:t>
      </w:r>
      <w:del w:id="2129" w:author="Vojtěch Bžatek" w:date="2024-05-22T06:31:00Z" w16du:dateUtc="2024-05-22T04:31:00Z">
        <w:r w:rsidRPr="00702732" w:rsidDel="00DD5FB6">
          <w:rPr>
            <w:sz w:val="22"/>
            <w:szCs w:val="22"/>
          </w:rPr>
          <w:delText>Laboratory</w:delText>
        </w:r>
      </w:del>
      <w:ins w:id="2130" w:author="Vojtěch Bžatek" w:date="2024-05-22T06:31:00Z" w16du:dateUtc="2024-05-22T04:31:00Z">
        <w:r w:rsidR="00DD5FB6" w:rsidRPr="00702732">
          <w:rPr>
            <w:sz w:val="22"/>
            <w:szCs w:val="22"/>
          </w:rPr>
          <w:t>L</w:t>
        </w:r>
        <w:r w:rsidR="00DD5FB6">
          <w:rPr>
            <w:sz w:val="22"/>
            <w:szCs w:val="22"/>
          </w:rPr>
          <w:t>ABORATORY</w:t>
        </w:r>
      </w:ins>
      <w:del w:id="2131" w:author="Vojtěch Bžatek" w:date="2024-05-22T06:31:00Z" w16du:dateUtc="2024-05-22T04:31:00Z">
        <w:r w:rsidRPr="00702732" w:rsidDel="00DD5FB6">
          <w:rPr>
            <w:sz w:val="22"/>
            <w:szCs w:val="22"/>
          </w:rPr>
          <w:delText>, 2017</w:delText>
        </w:r>
      </w:del>
      <w:r w:rsidRPr="00702732">
        <w:rPr>
          <w:sz w:val="22"/>
          <w:szCs w:val="22"/>
        </w:rPr>
        <w:t xml:space="preserve">. </w:t>
      </w:r>
      <w:r w:rsidRPr="00DD5FB6">
        <w:rPr>
          <w:i/>
          <w:iCs/>
          <w:sz w:val="22"/>
          <w:szCs w:val="22"/>
          <w:rPrChange w:id="2132" w:author="Vojtěch Bžatek" w:date="2024-05-22T06:31:00Z" w16du:dateUtc="2024-05-22T04:31:00Z">
            <w:rPr>
              <w:sz w:val="22"/>
              <w:szCs w:val="22"/>
            </w:rPr>
          </w:rPrChange>
        </w:rPr>
        <w:t>Post-</w:t>
      </w:r>
      <w:proofErr w:type="spellStart"/>
      <w:r w:rsidRPr="00DD5FB6">
        <w:rPr>
          <w:i/>
          <w:iCs/>
          <w:sz w:val="22"/>
          <w:szCs w:val="22"/>
          <w:rPrChange w:id="2133" w:author="Vojtěch Bžatek" w:date="2024-05-22T06:31:00Z" w16du:dateUtc="2024-05-22T04:31:00Z">
            <w:rPr>
              <w:sz w:val="22"/>
              <w:szCs w:val="22"/>
            </w:rPr>
          </w:rPrChange>
        </w:rPr>
        <w:t>Quantum</w:t>
      </w:r>
      <w:proofErr w:type="spellEnd"/>
      <w:r w:rsidRPr="00DD5FB6">
        <w:rPr>
          <w:i/>
          <w:iCs/>
          <w:sz w:val="22"/>
          <w:szCs w:val="22"/>
          <w:rPrChange w:id="2134" w:author="Vojtěch Bžatek" w:date="2024-05-22T06:31:00Z" w16du:dateUtc="2024-05-22T04:31:00Z">
            <w:rPr>
              <w:sz w:val="22"/>
              <w:szCs w:val="22"/>
            </w:rPr>
          </w:rPrChange>
        </w:rPr>
        <w:t xml:space="preserve"> </w:t>
      </w:r>
      <w:proofErr w:type="spellStart"/>
      <w:r w:rsidRPr="00DD5FB6">
        <w:rPr>
          <w:i/>
          <w:iCs/>
          <w:sz w:val="22"/>
          <w:szCs w:val="22"/>
          <w:rPrChange w:id="2135" w:author="Vojtěch Bžatek" w:date="2024-05-22T06:31:00Z" w16du:dateUtc="2024-05-22T04:31:00Z">
            <w:rPr>
              <w:sz w:val="22"/>
              <w:szCs w:val="22"/>
            </w:rPr>
          </w:rPrChange>
        </w:rPr>
        <w:t>Cryptography</w:t>
      </w:r>
      <w:proofErr w:type="spellEnd"/>
      <w:r w:rsidRPr="00DD5FB6">
        <w:rPr>
          <w:i/>
          <w:iCs/>
          <w:sz w:val="22"/>
          <w:szCs w:val="22"/>
          <w:rPrChange w:id="2136" w:author="Vojtěch Bžatek" w:date="2024-05-22T06:31:00Z" w16du:dateUtc="2024-05-22T04:31:00Z">
            <w:rPr>
              <w:sz w:val="22"/>
              <w:szCs w:val="22"/>
            </w:rPr>
          </w:rPrChange>
        </w:rPr>
        <w:t xml:space="preserve"> </w:t>
      </w:r>
      <w:proofErr w:type="spellStart"/>
      <w:r w:rsidRPr="00DD5FB6">
        <w:rPr>
          <w:i/>
          <w:iCs/>
          <w:sz w:val="22"/>
          <w:szCs w:val="22"/>
          <w:rPrChange w:id="2137" w:author="Vojtěch Bžatek" w:date="2024-05-22T06:31:00Z" w16du:dateUtc="2024-05-22T04:31:00Z">
            <w:rPr>
              <w:sz w:val="22"/>
              <w:szCs w:val="22"/>
            </w:rPr>
          </w:rPrChange>
        </w:rPr>
        <w:t>Standardization</w:t>
      </w:r>
      <w:proofErr w:type="spellEnd"/>
      <w:del w:id="2138" w:author="Vojtěch Bžatek" w:date="2024-05-22T06:29:00Z" w16du:dateUtc="2024-05-22T04:29:00Z">
        <w:r w:rsidRPr="00702732" w:rsidDel="00DD5FB6">
          <w:rPr>
            <w:sz w:val="22"/>
            <w:szCs w:val="22"/>
          </w:rPr>
          <w:delText xml:space="preserve"> - Post-Quantum Cryptography | CSRC | CSRC</w:delText>
        </w:r>
      </w:del>
      <w:r w:rsidRPr="00702732">
        <w:rPr>
          <w:sz w:val="22"/>
          <w:szCs w:val="22"/>
        </w:rPr>
        <w:t xml:space="preserve">. </w:t>
      </w:r>
      <w:del w:id="2139" w:author="Vojtěch Bžatek" w:date="2024-05-22T06:30:00Z" w16du:dateUtc="2024-05-22T04:30:00Z">
        <w:r w:rsidRPr="00702732" w:rsidDel="00DD5FB6">
          <w:rPr>
            <w:sz w:val="22"/>
            <w:szCs w:val="22"/>
          </w:rPr>
          <w:delText xml:space="preserve">CSRC | NIST </w:delText>
        </w:r>
      </w:del>
      <w:ins w:id="2140" w:author="Vojtěch Bžatek" w:date="2024-05-22T06:30:00Z" w16du:dateUtc="2024-05-22T04:30:00Z">
        <w:r w:rsidR="00DD5FB6">
          <w:rPr>
            <w:sz w:val="22"/>
            <w:szCs w:val="22"/>
          </w:rPr>
          <w:t>O</w:t>
        </w:r>
      </w:ins>
      <w:del w:id="2141" w:author="Vojtěch Bžatek" w:date="2024-05-22T06:30:00Z" w16du:dateUtc="2024-05-22T04:30:00Z">
        <w:r w:rsidRPr="00702732" w:rsidDel="00DD5FB6">
          <w:rPr>
            <w:sz w:val="22"/>
            <w:szCs w:val="22"/>
          </w:rPr>
          <w:delText>[o</w:delText>
        </w:r>
      </w:del>
      <w:r w:rsidRPr="00702732">
        <w:rPr>
          <w:sz w:val="22"/>
          <w:szCs w:val="22"/>
        </w:rPr>
        <w:t>nline</w:t>
      </w:r>
      <w:del w:id="2142" w:author="Vojtěch Bžatek" w:date="2024-05-22T06:30:00Z" w16du:dateUtc="2024-05-22T04:30:00Z">
        <w:r w:rsidRPr="00702732" w:rsidDel="00DD5FB6">
          <w:rPr>
            <w:sz w:val="22"/>
            <w:szCs w:val="22"/>
          </w:rPr>
          <w:delText>]</w:delText>
        </w:r>
      </w:del>
      <w:r w:rsidRPr="00702732">
        <w:rPr>
          <w:sz w:val="22"/>
          <w:szCs w:val="22"/>
        </w:rPr>
        <w:t xml:space="preserve">. </w:t>
      </w:r>
      <w:ins w:id="2143" w:author="Vojtěch Bžatek" w:date="2024-05-22T06:30:00Z" w16du:dateUtc="2024-05-22T04:30:00Z">
        <w:r w:rsidR="00DD5FB6" w:rsidRPr="00702732">
          <w:rPr>
            <w:sz w:val="22"/>
            <w:szCs w:val="22"/>
          </w:rPr>
          <w:t>NIST</w:t>
        </w:r>
        <w:r w:rsidR="00DD5FB6">
          <w:rPr>
            <w:sz w:val="22"/>
            <w:szCs w:val="22"/>
          </w:rPr>
          <w:t>-</w:t>
        </w:r>
        <w:r w:rsidR="00DD5FB6" w:rsidRPr="00702732">
          <w:rPr>
            <w:sz w:val="22"/>
            <w:szCs w:val="22"/>
          </w:rPr>
          <w:t>CSRC</w:t>
        </w:r>
      </w:ins>
      <w:ins w:id="2144" w:author="Vojtěch Bžatek" w:date="2024-05-22T06:31:00Z" w16du:dateUtc="2024-05-22T04:31:00Z">
        <w:r w:rsidR="00DD5FB6">
          <w:rPr>
            <w:sz w:val="22"/>
            <w:szCs w:val="22"/>
          </w:rPr>
          <w:t>,</w:t>
        </w:r>
      </w:ins>
      <w:ins w:id="2145" w:author="Vojtěch Bžatek" w:date="2024-05-22T06:30:00Z" w16du:dateUtc="2024-05-22T04:30:00Z">
        <w:r w:rsidR="00DD5FB6" w:rsidRPr="00702732">
          <w:rPr>
            <w:sz w:val="22"/>
            <w:szCs w:val="22"/>
          </w:rPr>
          <w:t xml:space="preserve"> </w:t>
        </w:r>
      </w:ins>
      <w:del w:id="2146" w:author="Vojtěch Bžatek" w:date="2024-05-22T06:30:00Z" w16du:dateUtc="2024-05-22T04:30:00Z">
        <w:r w:rsidRPr="00702732" w:rsidDel="00DD5FB6">
          <w:rPr>
            <w:sz w:val="22"/>
            <w:szCs w:val="22"/>
          </w:rPr>
          <w:delText>3 leden </w:delText>
        </w:r>
      </w:del>
      <w:r w:rsidRPr="00702732">
        <w:rPr>
          <w:sz w:val="22"/>
          <w:szCs w:val="22"/>
        </w:rPr>
        <w:t xml:space="preserve">2017. </w:t>
      </w:r>
      <w:del w:id="2147" w:author="Vojtěch Bžatek" w:date="2024-05-22T06:31:00Z" w16du:dateUtc="2024-05-22T04:31:00Z">
        <w:r w:rsidRPr="00702732" w:rsidDel="00DD5FB6">
          <w:rPr>
            <w:sz w:val="22"/>
            <w:szCs w:val="22"/>
          </w:rPr>
          <w:delText xml:space="preserve">Získáno </w:delText>
        </w:r>
      </w:del>
      <w:ins w:id="2148" w:author="Vojtěch Bžatek" w:date="2024-05-22T06:31:00Z" w16du:dateUtc="2024-05-22T04:31:00Z">
        <w:r w:rsidR="00DD5FB6">
          <w:rPr>
            <w:sz w:val="22"/>
            <w:szCs w:val="22"/>
          </w:rPr>
          <w:t>Dostupné</w:t>
        </w:r>
        <w:r w:rsidR="00DD5FB6" w:rsidRPr="00702732">
          <w:rPr>
            <w:sz w:val="22"/>
            <w:szCs w:val="22"/>
          </w:rPr>
          <w:t xml:space="preserve"> </w:t>
        </w:r>
      </w:ins>
      <w:r w:rsidRPr="00702732">
        <w:rPr>
          <w:sz w:val="22"/>
          <w:szCs w:val="22"/>
        </w:rPr>
        <w:t>z</w:t>
      </w:r>
      <w:del w:id="2149" w:author="Vojtěch Bžatek" w:date="2024-05-22T06:31:00Z" w16du:dateUtc="2024-05-22T04:31:00Z">
        <w:r w:rsidRPr="00702732" w:rsidDel="00DD5FB6">
          <w:rPr>
            <w:sz w:val="22"/>
            <w:szCs w:val="22"/>
          </w:rPr>
          <w:delText> </w:delText>
        </w:r>
      </w:del>
      <w:r w:rsidRPr="00702732">
        <w:rPr>
          <w:sz w:val="22"/>
          <w:szCs w:val="22"/>
        </w:rPr>
        <w:t xml:space="preserve">: </w:t>
      </w:r>
      <w:ins w:id="2150" w:author="Vojtěch Bžatek" w:date="2024-05-22T06:31:00Z" w16du:dateUtc="2024-05-22T04:31:00Z">
        <w:r w:rsidR="00DD5FB6">
          <w:rPr>
            <w:sz w:val="22"/>
            <w:szCs w:val="22"/>
          </w:rPr>
          <w:fldChar w:fldCharType="begin"/>
        </w:r>
        <w:r w:rsidR="00DD5FB6">
          <w:rPr>
            <w:sz w:val="22"/>
            <w:szCs w:val="22"/>
          </w:rPr>
          <w:instrText>HYPERLINK "</w:instrText>
        </w:r>
      </w:ins>
      <w:r w:rsidR="00DD5FB6" w:rsidRPr="00702732">
        <w:rPr>
          <w:sz w:val="22"/>
          <w:szCs w:val="22"/>
        </w:rPr>
        <w:instrText>https://csrc.nist.gov/Projects/post-quantum-cryptography/post-quantum-cryptography-standardization</w:instrText>
      </w:r>
      <w:ins w:id="2151" w:author="Vojtěch Bžatek" w:date="2024-05-22T06:31:00Z" w16du:dateUtc="2024-05-22T04:31:00Z">
        <w:r w:rsidR="00DD5FB6">
          <w:rPr>
            <w:sz w:val="22"/>
            <w:szCs w:val="22"/>
          </w:rPr>
          <w:instrText>"</w:instrText>
        </w:r>
        <w:r w:rsidR="00DD5FB6">
          <w:rPr>
            <w:sz w:val="22"/>
            <w:szCs w:val="22"/>
          </w:rPr>
        </w:r>
        <w:r w:rsidR="00DD5FB6">
          <w:rPr>
            <w:sz w:val="22"/>
            <w:szCs w:val="22"/>
          </w:rPr>
          <w:fldChar w:fldCharType="separate"/>
        </w:r>
      </w:ins>
      <w:r w:rsidR="00DD5FB6" w:rsidRPr="005F3A24">
        <w:rPr>
          <w:rStyle w:val="Hypertextovodkaz"/>
          <w:sz w:val="22"/>
          <w:szCs w:val="22"/>
        </w:rPr>
        <w:t>https://csrc.nist.gov/Projects/post-quantum-cryptography/post-quantum-cryptography-standardization</w:t>
      </w:r>
      <w:ins w:id="2152" w:author="Vojtěch Bžatek" w:date="2024-05-22T06:31:00Z" w16du:dateUtc="2024-05-22T04:31:00Z">
        <w:r w:rsidR="00DD5FB6">
          <w:rPr>
            <w:sz w:val="22"/>
            <w:szCs w:val="22"/>
          </w:rPr>
          <w:fldChar w:fldCharType="end"/>
        </w:r>
        <w:r w:rsidR="00DD5FB6">
          <w:rPr>
            <w:sz w:val="22"/>
            <w:szCs w:val="22"/>
          </w:rPr>
          <w:t xml:space="preserve">. </w:t>
        </w:r>
      </w:ins>
      <w:del w:id="2153" w:author="Vojtěch Bžatek" w:date="2024-05-22T06:31:00Z" w16du:dateUtc="2024-05-22T04:31:00Z">
        <w:r w:rsidRPr="00702732" w:rsidDel="00DD5FB6">
          <w:rPr>
            <w:sz w:val="22"/>
            <w:szCs w:val="22"/>
          </w:rPr>
          <w:delText xml:space="preserve"> </w:delText>
        </w:r>
      </w:del>
      <w:ins w:id="2154" w:author="Vojtěch Bžatek" w:date="2024-05-22T06:32:00Z" w16du:dateUtc="2024-05-22T04:32:00Z">
        <w:r w:rsidR="00DD5FB6" w:rsidRPr="00702732">
          <w:rPr>
            <w:sz w:val="22"/>
            <w:szCs w:val="22"/>
            <w:shd w:val="clear" w:color="auto" w:fill="FFFFFF"/>
          </w:rPr>
          <w:t>[cit. 2024-04-24].</w:t>
        </w:r>
      </w:ins>
      <w:del w:id="2155" w:author="Vojtěch Bžatek" w:date="2024-05-22T06:32:00Z" w16du:dateUtc="2024-05-22T04:32:00Z">
        <w:r w:rsidRPr="00702732" w:rsidDel="00DD5FB6">
          <w:rPr>
            <w:sz w:val="22"/>
            <w:szCs w:val="22"/>
          </w:rPr>
          <w:delText>[viděno 28 duben 2024].</w:delText>
        </w:r>
      </w:del>
    </w:p>
    <w:p w14:paraId="2D262A83" w14:textId="54AAC8F0" w:rsidR="00DD5FB6" w:rsidRPr="00DD5FB6" w:rsidDel="00DD5FB6" w:rsidRDefault="00DD5FB6">
      <w:pPr>
        <w:pStyle w:val="literaturatext"/>
        <w:jc w:val="left"/>
        <w:rPr>
          <w:del w:id="2156" w:author="Vojtěch Bžatek" w:date="2024-05-22T06:33:00Z" w16du:dateUtc="2024-05-22T04:33:00Z"/>
          <w:sz w:val="22"/>
          <w:szCs w:val="22"/>
        </w:rPr>
        <w:pPrChange w:id="2157" w:author="Vojtěch Bžatek" w:date="2024-05-22T06:32:00Z" w16du:dateUtc="2024-05-22T04:32:00Z">
          <w:pPr>
            <w:pStyle w:val="literaturatext"/>
          </w:pPr>
        </w:pPrChange>
      </w:pPr>
      <w:ins w:id="2158" w:author="Vojtěch Bžatek" w:date="2024-05-22T06:32:00Z" w16du:dateUtc="2024-05-22T04:32:00Z">
        <w:r w:rsidRPr="00702732">
          <w:rPr>
            <w:sz w:val="22"/>
            <w:szCs w:val="22"/>
          </w:rPr>
          <w:t>I</w:t>
        </w:r>
        <w:r>
          <w:rPr>
            <w:sz w:val="22"/>
            <w:szCs w:val="22"/>
          </w:rPr>
          <w:t>NFORMATION TECHNOLOGY</w:t>
        </w:r>
        <w:r w:rsidRPr="00702732">
          <w:rPr>
            <w:sz w:val="22"/>
            <w:szCs w:val="22"/>
          </w:rPr>
          <w:t xml:space="preserve"> L</w:t>
        </w:r>
        <w:r>
          <w:rPr>
            <w:sz w:val="22"/>
            <w:szCs w:val="22"/>
          </w:rPr>
          <w:t>ABORATORY</w:t>
        </w:r>
        <w:r w:rsidRPr="00702732">
          <w:rPr>
            <w:sz w:val="22"/>
            <w:szCs w:val="22"/>
          </w:rPr>
          <w:t xml:space="preserve">. </w:t>
        </w:r>
        <w:r w:rsidRPr="00DD5FB6">
          <w:rPr>
            <w:i/>
            <w:iCs/>
            <w:sz w:val="22"/>
            <w:szCs w:val="22"/>
            <w:rPrChange w:id="2159" w:author="Vojtěch Bžatek" w:date="2024-05-22T06:32:00Z" w16du:dateUtc="2024-05-22T04:32:00Z">
              <w:rPr>
                <w:sz w:val="22"/>
                <w:szCs w:val="22"/>
              </w:rPr>
            </w:rPrChange>
          </w:rPr>
          <w:t xml:space="preserve">Call </w:t>
        </w:r>
        <w:proofErr w:type="spellStart"/>
        <w:r w:rsidRPr="00DD5FB6">
          <w:rPr>
            <w:i/>
            <w:iCs/>
            <w:sz w:val="22"/>
            <w:szCs w:val="22"/>
            <w:rPrChange w:id="2160" w:author="Vojtěch Bžatek" w:date="2024-05-22T06:32:00Z" w16du:dateUtc="2024-05-22T04:32:00Z">
              <w:rPr>
                <w:sz w:val="22"/>
                <w:szCs w:val="22"/>
              </w:rPr>
            </w:rPrChange>
          </w:rPr>
          <w:t>for</w:t>
        </w:r>
        <w:proofErr w:type="spellEnd"/>
        <w:r w:rsidRPr="00DD5FB6">
          <w:rPr>
            <w:i/>
            <w:iCs/>
            <w:sz w:val="22"/>
            <w:szCs w:val="22"/>
            <w:rPrChange w:id="2161" w:author="Vojtěch Bžatek" w:date="2024-05-22T06:32:00Z" w16du:dateUtc="2024-05-22T04:32:00Z">
              <w:rPr>
                <w:sz w:val="22"/>
                <w:szCs w:val="22"/>
              </w:rPr>
            </w:rPrChange>
          </w:rPr>
          <w:t xml:space="preserve"> </w:t>
        </w:r>
        <w:proofErr w:type="spellStart"/>
        <w:proofErr w:type="gramStart"/>
        <w:r w:rsidRPr="00DD5FB6">
          <w:rPr>
            <w:i/>
            <w:iCs/>
            <w:sz w:val="22"/>
            <w:szCs w:val="22"/>
            <w:rPrChange w:id="2162" w:author="Vojtěch Bžatek" w:date="2024-05-22T06:32:00Z" w16du:dateUtc="2024-05-22T04:32:00Z">
              <w:rPr>
                <w:sz w:val="22"/>
                <w:szCs w:val="22"/>
              </w:rPr>
            </w:rPrChange>
          </w:rPr>
          <w:t>Proposals</w:t>
        </w:r>
        <w:proofErr w:type="spellEnd"/>
        <w:r w:rsidRPr="00DD5FB6">
          <w:rPr>
            <w:i/>
            <w:iCs/>
            <w:sz w:val="22"/>
            <w:szCs w:val="22"/>
            <w:rPrChange w:id="2163" w:author="Vojtěch Bžatek" w:date="2024-05-22T06:32:00Z" w16du:dateUtc="2024-05-22T04:32:00Z">
              <w:rPr>
                <w:sz w:val="22"/>
                <w:szCs w:val="22"/>
              </w:rPr>
            </w:rPrChange>
          </w:rPr>
          <w:t xml:space="preserve"> - Post</w:t>
        </w:r>
        <w:proofErr w:type="gramEnd"/>
        <w:r w:rsidRPr="00DD5FB6">
          <w:rPr>
            <w:i/>
            <w:iCs/>
            <w:sz w:val="22"/>
            <w:szCs w:val="22"/>
            <w:rPrChange w:id="2164" w:author="Vojtěch Bžatek" w:date="2024-05-22T06:32:00Z" w16du:dateUtc="2024-05-22T04:32:00Z">
              <w:rPr>
                <w:sz w:val="22"/>
                <w:szCs w:val="22"/>
              </w:rPr>
            </w:rPrChange>
          </w:rPr>
          <w:t>-</w:t>
        </w:r>
        <w:proofErr w:type="spellStart"/>
        <w:r w:rsidRPr="00DD5FB6">
          <w:rPr>
            <w:i/>
            <w:iCs/>
            <w:sz w:val="22"/>
            <w:szCs w:val="22"/>
            <w:rPrChange w:id="2165" w:author="Vojtěch Bžatek" w:date="2024-05-22T06:32:00Z" w16du:dateUtc="2024-05-22T04:32:00Z">
              <w:rPr>
                <w:sz w:val="22"/>
                <w:szCs w:val="22"/>
              </w:rPr>
            </w:rPrChange>
          </w:rPr>
          <w:t>Quantum</w:t>
        </w:r>
        <w:proofErr w:type="spellEnd"/>
        <w:r w:rsidRPr="00DD5FB6">
          <w:rPr>
            <w:i/>
            <w:iCs/>
            <w:sz w:val="22"/>
            <w:szCs w:val="22"/>
            <w:rPrChange w:id="2166" w:author="Vojtěch Bžatek" w:date="2024-05-22T06:32:00Z" w16du:dateUtc="2024-05-22T04:32:00Z">
              <w:rPr>
                <w:sz w:val="22"/>
                <w:szCs w:val="22"/>
              </w:rPr>
            </w:rPrChange>
          </w:rPr>
          <w:t xml:space="preserve"> </w:t>
        </w:r>
        <w:proofErr w:type="spellStart"/>
        <w:r w:rsidRPr="00DD5FB6">
          <w:rPr>
            <w:i/>
            <w:iCs/>
            <w:sz w:val="22"/>
            <w:szCs w:val="22"/>
            <w:rPrChange w:id="2167" w:author="Vojtěch Bžatek" w:date="2024-05-22T06:32:00Z" w16du:dateUtc="2024-05-22T04:32:00Z">
              <w:rPr>
                <w:sz w:val="22"/>
                <w:szCs w:val="22"/>
              </w:rPr>
            </w:rPrChange>
          </w:rPr>
          <w:t>Cryptography</w:t>
        </w:r>
        <w:proofErr w:type="spellEnd"/>
        <w:r w:rsidRPr="00702732">
          <w:rPr>
            <w:sz w:val="22"/>
            <w:szCs w:val="22"/>
          </w:rPr>
          <w:t xml:space="preserve">. </w:t>
        </w:r>
        <w:r>
          <w:rPr>
            <w:sz w:val="22"/>
            <w:szCs w:val="22"/>
          </w:rPr>
          <w:t>O</w:t>
        </w:r>
        <w:r w:rsidRPr="00702732">
          <w:rPr>
            <w:sz w:val="22"/>
            <w:szCs w:val="22"/>
          </w:rPr>
          <w:t>nline. NIST</w:t>
        </w:r>
        <w:r>
          <w:rPr>
            <w:sz w:val="22"/>
            <w:szCs w:val="22"/>
          </w:rPr>
          <w:t>-</w:t>
        </w:r>
        <w:r w:rsidRPr="00702732">
          <w:rPr>
            <w:sz w:val="22"/>
            <w:szCs w:val="22"/>
          </w:rPr>
          <w:t>CSRC</w:t>
        </w:r>
        <w:r>
          <w:rPr>
            <w:sz w:val="22"/>
            <w:szCs w:val="22"/>
          </w:rPr>
          <w:t>,</w:t>
        </w:r>
        <w:r w:rsidRPr="00702732">
          <w:rPr>
            <w:sz w:val="22"/>
            <w:szCs w:val="22"/>
          </w:rPr>
          <w:t xml:space="preserve"> 2017. </w:t>
        </w:r>
        <w:r>
          <w:rPr>
            <w:sz w:val="22"/>
            <w:szCs w:val="22"/>
          </w:rPr>
          <w:t>Dostupné</w:t>
        </w:r>
        <w:r w:rsidRPr="00702732">
          <w:rPr>
            <w:sz w:val="22"/>
            <w:szCs w:val="22"/>
          </w:rPr>
          <w:t xml:space="preserve"> z:</w:t>
        </w:r>
      </w:ins>
      <w:ins w:id="2168" w:author="Vojtěch Bžatek" w:date="2024-05-22T06:33:00Z" w16du:dateUtc="2024-05-22T04:33:00Z">
        <w:r>
          <w:rPr>
            <w:sz w:val="22"/>
            <w:szCs w:val="22"/>
          </w:rPr>
          <w:t xml:space="preserve"> </w:t>
        </w:r>
      </w:ins>
    </w:p>
    <w:p w14:paraId="6F7AE74E" w14:textId="29A2D9A2" w:rsidR="00954FDD" w:rsidRPr="00DD5FB6" w:rsidRDefault="00954FDD">
      <w:pPr>
        <w:pStyle w:val="literaturatext"/>
        <w:jc w:val="left"/>
        <w:rPr>
          <w:sz w:val="22"/>
          <w:szCs w:val="22"/>
        </w:rPr>
        <w:pPrChange w:id="2169" w:author="Vojtěch Bžatek" w:date="2024-05-22T06:33:00Z" w16du:dateUtc="2024-05-22T04:33:00Z">
          <w:pPr>
            <w:pStyle w:val="literaturatext"/>
          </w:pPr>
        </w:pPrChange>
      </w:pPr>
      <w:del w:id="2170" w:author="Vojtěch Bžatek" w:date="2024-05-22T06:33:00Z" w16du:dateUtc="2024-05-22T04:33:00Z">
        <w:r w:rsidRPr="00DD5FB6" w:rsidDel="00DD5FB6">
          <w:rPr>
            <w:color w:val="FF0000"/>
            <w:sz w:val="22"/>
            <w:szCs w:val="22"/>
          </w:rPr>
          <w:delText xml:space="preserve">[h17] </w:delText>
        </w:r>
        <w:r w:rsidRPr="00DD5FB6" w:rsidDel="00DD5FB6">
          <w:rPr>
            <w:sz w:val="22"/>
            <w:szCs w:val="22"/>
          </w:rPr>
          <w:delText xml:space="preserve">COMPUTER SECURITY DIVISION, Information Technology Laboratory, 2017. Call for Proposals - Post-Quantum Cryptography | CSRC | CSRC. In : [online]. NIST. Získáno z : </w:delText>
        </w:r>
      </w:del>
      <w:ins w:id="2171" w:author="Vojtěch Bžatek" w:date="2024-05-22T06:33:00Z" w16du:dateUtc="2024-05-22T04:33:00Z">
        <w:r w:rsidR="00DD5FB6" w:rsidRPr="00B12BF5">
          <w:rPr>
            <w:sz w:val="22"/>
            <w:szCs w:val="22"/>
          </w:rPr>
          <w:fldChar w:fldCharType="begin"/>
        </w:r>
        <w:r w:rsidR="00DD5FB6" w:rsidRPr="00DD5FB6">
          <w:rPr>
            <w:sz w:val="22"/>
            <w:szCs w:val="22"/>
          </w:rPr>
          <w:instrText>HYPERLINK "</w:instrText>
        </w:r>
      </w:ins>
      <w:r w:rsidR="00DD5FB6" w:rsidRPr="00DD5FB6">
        <w:rPr>
          <w:sz w:val="22"/>
          <w:szCs w:val="22"/>
        </w:rPr>
        <w:instrText>https://csrc.nist.gov/CSRC/media/Projects/Post-Quantum-Cryptography/documents/call-for-proposals-final-dec-2016.pdf</w:instrText>
      </w:r>
      <w:ins w:id="2172" w:author="Vojtěch Bžatek" w:date="2024-05-22T06:33:00Z" w16du:dateUtc="2024-05-22T04:33:00Z">
        <w:r w:rsidR="00DD5FB6" w:rsidRPr="00DD5FB6">
          <w:rPr>
            <w:sz w:val="22"/>
            <w:szCs w:val="22"/>
          </w:rPr>
          <w:instrText>"</w:instrText>
        </w:r>
        <w:r w:rsidR="00DD5FB6" w:rsidRPr="00B12BF5">
          <w:rPr>
            <w:sz w:val="22"/>
            <w:szCs w:val="22"/>
          </w:rPr>
        </w:r>
        <w:r w:rsidR="00DD5FB6" w:rsidRPr="00B12BF5">
          <w:rPr>
            <w:sz w:val="22"/>
            <w:szCs w:val="22"/>
          </w:rPr>
          <w:fldChar w:fldCharType="separate"/>
        </w:r>
      </w:ins>
      <w:r w:rsidR="00DD5FB6" w:rsidRPr="00DD5FB6">
        <w:rPr>
          <w:rStyle w:val="Hypertextovodkaz"/>
          <w:sz w:val="22"/>
          <w:szCs w:val="22"/>
        </w:rPr>
        <w:t>https://csrc.nist.gov/CSRC/media/Projects/Post-Quantum-Cryptography/documents/call-for-proposals-final-dec-2016.pdf</w:t>
      </w:r>
      <w:ins w:id="2173" w:author="Vojtěch Bžatek" w:date="2024-05-22T06:33:00Z" w16du:dateUtc="2024-05-22T04:33:00Z">
        <w:r w:rsidR="00DD5FB6" w:rsidRPr="00B12BF5">
          <w:rPr>
            <w:sz w:val="22"/>
            <w:szCs w:val="22"/>
          </w:rPr>
          <w:fldChar w:fldCharType="end"/>
        </w:r>
        <w:r w:rsidR="00DD5FB6" w:rsidRPr="00DD5FB6">
          <w:rPr>
            <w:sz w:val="22"/>
            <w:szCs w:val="22"/>
          </w:rPr>
          <w:t xml:space="preserve">. </w:t>
        </w:r>
      </w:ins>
      <w:del w:id="2174" w:author="Vojtěch Bžatek" w:date="2024-05-22T06:33:00Z" w16du:dateUtc="2024-05-22T04:33:00Z">
        <w:r w:rsidRPr="00DD5FB6" w:rsidDel="00DD5FB6">
          <w:rPr>
            <w:sz w:val="22"/>
            <w:szCs w:val="22"/>
          </w:rPr>
          <w:delText xml:space="preserve"> </w:delText>
        </w:r>
      </w:del>
      <w:ins w:id="2175" w:author="Vojtěch Bžatek" w:date="2024-05-22T06:33:00Z" w16du:dateUtc="2024-05-22T04:33:00Z">
        <w:r w:rsidR="00DD5FB6" w:rsidRPr="00DD5FB6">
          <w:rPr>
            <w:sz w:val="22"/>
            <w:szCs w:val="22"/>
            <w:shd w:val="clear" w:color="auto" w:fill="FFFFFF"/>
          </w:rPr>
          <w:t>[cit. 2024-04-24].</w:t>
        </w:r>
        <w:r w:rsidR="00DD5FB6" w:rsidRPr="00DD5FB6" w:rsidDel="00DD5FB6">
          <w:rPr>
            <w:sz w:val="22"/>
            <w:szCs w:val="22"/>
          </w:rPr>
          <w:t xml:space="preserve"> </w:t>
        </w:r>
      </w:ins>
      <w:del w:id="2176" w:author="Vojtěch Bžatek" w:date="2024-05-22T06:33:00Z" w16du:dateUtc="2024-05-22T04:33:00Z">
        <w:r w:rsidRPr="00DD5FB6" w:rsidDel="00DD5FB6">
          <w:rPr>
            <w:sz w:val="22"/>
            <w:szCs w:val="22"/>
          </w:rPr>
          <w:delText>[viděno 28 duben 2024].</w:delText>
        </w:r>
      </w:del>
    </w:p>
    <w:p w14:paraId="59089DC9" w14:textId="3C074258" w:rsidR="00954FDD" w:rsidRPr="00702732" w:rsidRDefault="00954FDD">
      <w:pPr>
        <w:pStyle w:val="literaturatext"/>
        <w:jc w:val="left"/>
        <w:rPr>
          <w:color w:val="FF0000"/>
          <w:sz w:val="22"/>
          <w:szCs w:val="22"/>
        </w:rPr>
        <w:pPrChange w:id="2177" w:author="Vojtěch Bžatek" w:date="2024-05-22T05:48:00Z" w16du:dateUtc="2024-05-22T03:48:00Z">
          <w:pPr>
            <w:pStyle w:val="literaturatext"/>
          </w:pPr>
        </w:pPrChange>
      </w:pPr>
      <w:del w:id="2178" w:author="Vojtěch Bžatek" w:date="2024-05-22T12:05:00Z" w16du:dateUtc="2024-05-22T10:05:00Z">
        <w:r w:rsidRPr="00702732" w:rsidDel="00B971C8">
          <w:rPr>
            <w:color w:val="FF0000"/>
            <w:sz w:val="22"/>
            <w:szCs w:val="22"/>
          </w:rPr>
          <w:delText xml:space="preserve">[h18] </w:delText>
        </w:r>
      </w:del>
      <w:r w:rsidRPr="00702732">
        <w:rPr>
          <w:sz w:val="22"/>
          <w:szCs w:val="22"/>
          <w:shd w:val="clear" w:color="auto" w:fill="FFFFFF"/>
        </w:rPr>
        <w:t>CHEN, Lily</w:t>
      </w:r>
      <w:ins w:id="2179" w:author="Vojtěch Bžatek" w:date="2024-05-22T10:30:00Z" w16du:dateUtc="2024-05-22T08:30:00Z">
        <w:r w:rsidR="006A29FA" w:rsidRPr="00702732">
          <w:rPr>
            <w:sz w:val="22"/>
            <w:szCs w:val="22"/>
          </w:rPr>
          <w:t>;</w:t>
        </w:r>
      </w:ins>
      <w:del w:id="2180" w:author="Vojtěch Bžatek" w:date="2024-05-22T06:33:00Z" w16du:dateUtc="2024-05-22T04:33:00Z">
        <w:r w:rsidRPr="00702732" w:rsidDel="00DD5FB6">
          <w:rPr>
            <w:sz w:val="22"/>
            <w:szCs w:val="22"/>
            <w:shd w:val="clear" w:color="auto" w:fill="FFFFFF"/>
          </w:rPr>
          <w:delText>;</w:delText>
        </w:r>
      </w:del>
      <w:r w:rsidRPr="00702732">
        <w:rPr>
          <w:sz w:val="22"/>
          <w:szCs w:val="22"/>
          <w:shd w:val="clear" w:color="auto" w:fill="FFFFFF"/>
        </w:rPr>
        <w:t xml:space="preserve"> MOODY, </w:t>
      </w:r>
      <w:proofErr w:type="spellStart"/>
      <w:r w:rsidRPr="00702732">
        <w:rPr>
          <w:sz w:val="22"/>
          <w:szCs w:val="22"/>
          <w:shd w:val="clear" w:color="auto" w:fill="FFFFFF"/>
        </w:rPr>
        <w:t>Dustin</w:t>
      </w:r>
      <w:proofErr w:type="spellEnd"/>
      <w:ins w:id="2181" w:author="Vojtěch Bžatek" w:date="2024-05-22T10:30:00Z" w16du:dateUtc="2024-05-22T08:30:00Z">
        <w:r w:rsidR="006A29FA" w:rsidRPr="00702732">
          <w:rPr>
            <w:sz w:val="22"/>
            <w:szCs w:val="22"/>
          </w:rPr>
          <w:t>;</w:t>
        </w:r>
      </w:ins>
      <w:del w:id="2182" w:author="Vojtěch Bžatek" w:date="2024-05-22T06:33:00Z" w16du:dateUtc="2024-05-22T04:33:00Z">
        <w:r w:rsidRPr="00702732" w:rsidDel="00DD5FB6">
          <w:rPr>
            <w:sz w:val="22"/>
            <w:szCs w:val="22"/>
            <w:shd w:val="clear" w:color="auto" w:fill="FFFFFF"/>
          </w:rPr>
          <w:delText xml:space="preserve"> a</w:delText>
        </w:r>
      </w:del>
      <w:r w:rsidRPr="00702732">
        <w:rPr>
          <w:sz w:val="22"/>
          <w:szCs w:val="22"/>
          <w:shd w:val="clear" w:color="auto" w:fill="FFFFFF"/>
        </w:rPr>
        <w:t xml:space="preserve"> LIU, </w:t>
      </w:r>
      <w:proofErr w:type="spellStart"/>
      <w:r w:rsidRPr="00702732">
        <w:rPr>
          <w:sz w:val="22"/>
          <w:szCs w:val="22"/>
          <w:shd w:val="clear" w:color="auto" w:fill="FFFFFF"/>
        </w:rPr>
        <w:t>Yi</w:t>
      </w:r>
      <w:proofErr w:type="spellEnd"/>
      <w:r w:rsidRPr="00702732">
        <w:rPr>
          <w:sz w:val="22"/>
          <w:szCs w:val="22"/>
          <w:shd w:val="clear" w:color="auto" w:fill="FFFFFF"/>
        </w:rPr>
        <w:t xml:space="preserve">-Kai. </w:t>
      </w:r>
      <w:r w:rsidRPr="00DD5FB6">
        <w:rPr>
          <w:i/>
          <w:iCs/>
          <w:sz w:val="22"/>
          <w:szCs w:val="22"/>
          <w:shd w:val="clear" w:color="auto" w:fill="FFFFFF"/>
          <w:rPrChange w:id="2183" w:author="Vojtěch Bžatek" w:date="2024-05-22T06:33:00Z" w16du:dateUtc="2024-05-22T04:33:00Z">
            <w:rPr>
              <w:sz w:val="22"/>
              <w:szCs w:val="22"/>
              <w:shd w:val="clear" w:color="auto" w:fill="FFFFFF"/>
            </w:rPr>
          </w:rPrChange>
        </w:rPr>
        <w:t>Post-</w:t>
      </w:r>
      <w:proofErr w:type="spellStart"/>
      <w:r w:rsidRPr="00DD5FB6">
        <w:rPr>
          <w:i/>
          <w:iCs/>
          <w:sz w:val="22"/>
          <w:szCs w:val="22"/>
          <w:shd w:val="clear" w:color="auto" w:fill="FFFFFF"/>
          <w:rPrChange w:id="2184" w:author="Vojtěch Bžatek" w:date="2024-05-22T06:33:00Z" w16du:dateUtc="2024-05-22T04:33:00Z">
            <w:rPr>
              <w:sz w:val="22"/>
              <w:szCs w:val="22"/>
              <w:shd w:val="clear" w:color="auto" w:fill="FFFFFF"/>
            </w:rPr>
          </w:rPrChange>
        </w:rPr>
        <w:t>Quantum</w:t>
      </w:r>
      <w:proofErr w:type="spellEnd"/>
      <w:r w:rsidRPr="00DD5FB6">
        <w:rPr>
          <w:i/>
          <w:iCs/>
          <w:sz w:val="22"/>
          <w:szCs w:val="22"/>
          <w:shd w:val="clear" w:color="auto" w:fill="FFFFFF"/>
          <w:rPrChange w:id="2185" w:author="Vojtěch Bžatek" w:date="2024-05-22T06:33:00Z" w16du:dateUtc="2024-05-22T04:33:00Z">
            <w:rPr>
              <w:sz w:val="22"/>
              <w:szCs w:val="22"/>
              <w:shd w:val="clear" w:color="auto" w:fill="FFFFFF"/>
            </w:rPr>
          </w:rPrChange>
        </w:rPr>
        <w:t xml:space="preserve"> </w:t>
      </w:r>
      <w:proofErr w:type="spellStart"/>
      <w:r w:rsidRPr="00DD5FB6">
        <w:rPr>
          <w:i/>
          <w:iCs/>
          <w:sz w:val="22"/>
          <w:szCs w:val="22"/>
          <w:shd w:val="clear" w:color="auto" w:fill="FFFFFF"/>
          <w:rPrChange w:id="2186" w:author="Vojtěch Bžatek" w:date="2024-05-22T06:33:00Z" w16du:dateUtc="2024-05-22T04:33:00Z">
            <w:rPr>
              <w:sz w:val="22"/>
              <w:szCs w:val="22"/>
              <w:shd w:val="clear" w:color="auto" w:fill="FFFFFF"/>
            </w:rPr>
          </w:rPrChange>
        </w:rPr>
        <w:t>Cryptography</w:t>
      </w:r>
      <w:proofErr w:type="spellEnd"/>
      <w:r w:rsidRPr="00DD5FB6">
        <w:rPr>
          <w:i/>
          <w:iCs/>
          <w:sz w:val="22"/>
          <w:szCs w:val="22"/>
          <w:shd w:val="clear" w:color="auto" w:fill="FFFFFF"/>
          <w:rPrChange w:id="2187" w:author="Vojtěch Bžatek" w:date="2024-05-22T06:33:00Z" w16du:dateUtc="2024-05-22T04:33:00Z">
            <w:rPr>
              <w:sz w:val="22"/>
              <w:szCs w:val="22"/>
              <w:shd w:val="clear" w:color="auto" w:fill="FFFFFF"/>
            </w:rPr>
          </w:rPrChange>
        </w:rPr>
        <w:t xml:space="preserve"> </w:t>
      </w:r>
      <w:proofErr w:type="spellStart"/>
      <w:r w:rsidRPr="00DD5FB6">
        <w:rPr>
          <w:i/>
          <w:iCs/>
          <w:sz w:val="22"/>
          <w:szCs w:val="22"/>
          <w:shd w:val="clear" w:color="auto" w:fill="FFFFFF"/>
          <w:rPrChange w:id="2188" w:author="Vojtěch Bžatek" w:date="2024-05-22T06:33:00Z" w16du:dateUtc="2024-05-22T04:33:00Z">
            <w:rPr>
              <w:sz w:val="22"/>
              <w:szCs w:val="22"/>
              <w:shd w:val="clear" w:color="auto" w:fill="FFFFFF"/>
            </w:rPr>
          </w:rPrChange>
        </w:rPr>
        <w:t>Standardization</w:t>
      </w:r>
      <w:proofErr w:type="spellEnd"/>
      <w:r w:rsidRPr="00702732">
        <w:rPr>
          <w:sz w:val="22"/>
          <w:szCs w:val="22"/>
          <w:shd w:val="clear" w:color="auto" w:fill="FFFFFF"/>
        </w:rPr>
        <w:t>. Online. </w:t>
      </w:r>
      <w:r w:rsidRPr="00702732">
        <w:rPr>
          <w:i/>
          <w:iCs/>
          <w:sz w:val="22"/>
          <w:szCs w:val="22"/>
          <w:shd w:val="clear" w:color="auto" w:fill="FFFFFF"/>
        </w:rPr>
        <w:t>NIST</w:t>
      </w:r>
      <w:r w:rsidRPr="00702732">
        <w:rPr>
          <w:sz w:val="22"/>
          <w:szCs w:val="22"/>
          <w:shd w:val="clear" w:color="auto" w:fill="FFFFFF"/>
        </w:rPr>
        <w:t>. 2017. Dostupné z: </w:t>
      </w:r>
      <w:r w:rsidR="00962385" w:rsidRPr="00702732">
        <w:rPr>
          <w:sz w:val="22"/>
          <w:szCs w:val="22"/>
          <w:rPrChange w:id="2189" w:author="Vojtěch Bžatek" w:date="2024-05-22T05:48:00Z" w16du:dateUtc="2024-05-22T03:48:00Z">
            <w:rPr/>
          </w:rPrChange>
        </w:rPr>
        <w:fldChar w:fldCharType="begin"/>
      </w:r>
      <w:r w:rsidR="00962385" w:rsidRPr="00702732">
        <w:rPr>
          <w:sz w:val="22"/>
          <w:szCs w:val="22"/>
          <w:rPrChange w:id="2190" w:author="Vojtěch Bžatek" w:date="2024-05-22T05:48:00Z" w16du:dateUtc="2024-05-22T03:48:00Z">
            <w:rPr/>
          </w:rPrChange>
        </w:rPr>
        <w:instrText>HYPERLINK "https://csrc.nist.gov/Projects/post-quantum-cryptography/post-quantum-cryptography-standardization"</w:instrText>
      </w:r>
      <w:r w:rsidR="00962385" w:rsidRPr="00B12BF5">
        <w:rPr>
          <w:sz w:val="22"/>
          <w:szCs w:val="22"/>
        </w:rPr>
      </w:r>
      <w:r w:rsidR="00962385" w:rsidRPr="00702732">
        <w:rPr>
          <w:sz w:val="22"/>
          <w:szCs w:val="22"/>
          <w:rPrChange w:id="2191" w:author="Vojtěch Bžatek" w:date="2024-05-22T05:48:00Z" w16du:dateUtc="2024-05-22T03:48:00Z">
            <w:rPr>
              <w:rStyle w:val="Hypertextovodkaz"/>
              <w:color w:val="007BFF"/>
              <w:sz w:val="22"/>
              <w:szCs w:val="22"/>
              <w:shd w:val="clear" w:color="auto" w:fill="FFFFFF"/>
            </w:rPr>
          </w:rPrChange>
        </w:rPr>
        <w:fldChar w:fldCharType="separate"/>
      </w:r>
      <w:r w:rsidRPr="00702732">
        <w:rPr>
          <w:rStyle w:val="Hypertextovodkaz"/>
          <w:color w:val="007BFF"/>
          <w:sz w:val="22"/>
          <w:szCs w:val="22"/>
          <w:shd w:val="clear" w:color="auto" w:fill="FFFFFF"/>
        </w:rPr>
        <w:t>https://csrc.nist.gov/Projects/post-quantum-cryptography/post-quantum-cryptography-standardization</w:t>
      </w:r>
      <w:r w:rsidR="00962385" w:rsidRPr="00702732">
        <w:rPr>
          <w:rStyle w:val="Hypertextovodkaz"/>
          <w:color w:val="007BFF"/>
          <w:sz w:val="22"/>
          <w:szCs w:val="22"/>
          <w:shd w:val="clear" w:color="auto" w:fill="FFFFFF"/>
        </w:rPr>
        <w:fldChar w:fldCharType="end"/>
      </w:r>
      <w:r w:rsidRPr="00702732">
        <w:rPr>
          <w:sz w:val="22"/>
          <w:szCs w:val="22"/>
          <w:shd w:val="clear" w:color="auto" w:fill="FFFFFF"/>
        </w:rPr>
        <w:t>. [cit. 2024-04-24].</w:t>
      </w:r>
    </w:p>
    <w:p w14:paraId="3A9A0B00" w14:textId="3B2C5BA3" w:rsidR="00954FDD" w:rsidRPr="00702732" w:rsidRDefault="00954FDD">
      <w:pPr>
        <w:pStyle w:val="literaturatext"/>
        <w:jc w:val="left"/>
        <w:rPr>
          <w:color w:val="FF0000"/>
          <w:sz w:val="22"/>
          <w:szCs w:val="22"/>
        </w:rPr>
        <w:pPrChange w:id="2192" w:author="Vojtěch Bžatek" w:date="2024-05-22T05:48:00Z" w16du:dateUtc="2024-05-22T03:48:00Z">
          <w:pPr>
            <w:pStyle w:val="literaturatext"/>
          </w:pPr>
        </w:pPrChange>
      </w:pPr>
      <w:del w:id="2193" w:author="Vojtěch Bžatek" w:date="2024-05-22T12:06:00Z" w16du:dateUtc="2024-05-22T10:06:00Z">
        <w:r w:rsidRPr="00702732" w:rsidDel="00B971C8">
          <w:rPr>
            <w:color w:val="FF0000"/>
            <w:sz w:val="22"/>
            <w:szCs w:val="22"/>
          </w:rPr>
          <w:delText xml:space="preserve">[h19] </w:delText>
        </w:r>
      </w:del>
      <w:ins w:id="2194" w:author="Vojtěch Bžatek" w:date="2024-05-22T06:36:00Z" w16du:dateUtc="2024-05-22T04:36:00Z">
        <w:r w:rsidR="00DD5FB6">
          <w:rPr>
            <w:sz w:val="22"/>
            <w:szCs w:val="22"/>
          </w:rPr>
          <w:t>Anon</w:t>
        </w:r>
      </w:ins>
      <w:del w:id="2195" w:author="Vojtěch Bžatek" w:date="2024-05-22T06:36:00Z" w16du:dateUtc="2024-05-22T04:36:00Z">
        <w:r w:rsidRPr="00702732" w:rsidDel="00DD5FB6">
          <w:rPr>
            <w:sz w:val="22"/>
            <w:szCs w:val="22"/>
          </w:rPr>
          <w:delText>CRYPTOQUANTIQUE</w:delText>
        </w:r>
      </w:del>
      <w:r w:rsidRPr="00702732">
        <w:rPr>
          <w:sz w:val="22"/>
          <w:szCs w:val="22"/>
        </w:rPr>
        <w:t xml:space="preserve">. </w:t>
      </w:r>
      <w:r w:rsidRPr="00DD5FB6">
        <w:rPr>
          <w:i/>
          <w:iCs/>
          <w:sz w:val="22"/>
          <w:szCs w:val="22"/>
          <w:rPrChange w:id="2196" w:author="Vojtěch Bžatek" w:date="2024-05-22T06:35:00Z" w16du:dateUtc="2024-05-22T04:35:00Z">
            <w:rPr>
              <w:sz w:val="22"/>
              <w:szCs w:val="22"/>
            </w:rPr>
          </w:rPrChange>
        </w:rPr>
        <w:t xml:space="preserve">An </w:t>
      </w:r>
      <w:proofErr w:type="spellStart"/>
      <w:r w:rsidRPr="00DD5FB6">
        <w:rPr>
          <w:i/>
          <w:iCs/>
          <w:sz w:val="22"/>
          <w:szCs w:val="22"/>
          <w:rPrChange w:id="2197" w:author="Vojtěch Bžatek" w:date="2024-05-22T06:35:00Z" w16du:dateUtc="2024-05-22T04:35:00Z">
            <w:rPr>
              <w:sz w:val="22"/>
              <w:szCs w:val="22"/>
            </w:rPr>
          </w:rPrChange>
        </w:rPr>
        <w:t>Introduction</w:t>
      </w:r>
      <w:proofErr w:type="spellEnd"/>
      <w:r w:rsidRPr="00DD5FB6">
        <w:rPr>
          <w:i/>
          <w:iCs/>
          <w:sz w:val="22"/>
          <w:szCs w:val="22"/>
          <w:rPrChange w:id="2198" w:author="Vojtěch Bžatek" w:date="2024-05-22T06:35:00Z" w16du:dateUtc="2024-05-22T04:35:00Z">
            <w:rPr>
              <w:sz w:val="22"/>
              <w:szCs w:val="22"/>
            </w:rPr>
          </w:rPrChange>
        </w:rPr>
        <w:t xml:space="preserve"> to Post-</w:t>
      </w:r>
      <w:proofErr w:type="spellStart"/>
      <w:r w:rsidRPr="00DD5FB6">
        <w:rPr>
          <w:i/>
          <w:iCs/>
          <w:sz w:val="22"/>
          <w:szCs w:val="22"/>
          <w:rPrChange w:id="2199" w:author="Vojtěch Bžatek" w:date="2024-05-22T06:35:00Z" w16du:dateUtc="2024-05-22T04:35:00Z">
            <w:rPr>
              <w:sz w:val="22"/>
              <w:szCs w:val="22"/>
            </w:rPr>
          </w:rPrChange>
        </w:rPr>
        <w:t>Quantum</w:t>
      </w:r>
      <w:proofErr w:type="spellEnd"/>
      <w:r w:rsidRPr="00DD5FB6">
        <w:rPr>
          <w:i/>
          <w:iCs/>
          <w:sz w:val="22"/>
          <w:szCs w:val="22"/>
          <w:rPrChange w:id="2200" w:author="Vojtěch Bžatek" w:date="2024-05-22T06:35:00Z" w16du:dateUtc="2024-05-22T04:35:00Z">
            <w:rPr>
              <w:sz w:val="22"/>
              <w:szCs w:val="22"/>
            </w:rPr>
          </w:rPrChange>
        </w:rPr>
        <w:t xml:space="preserve"> </w:t>
      </w:r>
      <w:proofErr w:type="spellStart"/>
      <w:r w:rsidRPr="00DD5FB6">
        <w:rPr>
          <w:i/>
          <w:iCs/>
          <w:sz w:val="22"/>
          <w:szCs w:val="22"/>
          <w:rPrChange w:id="2201" w:author="Vojtěch Bžatek" w:date="2024-05-22T06:35:00Z" w16du:dateUtc="2024-05-22T04:35:00Z">
            <w:rPr>
              <w:sz w:val="22"/>
              <w:szCs w:val="22"/>
            </w:rPr>
          </w:rPrChange>
        </w:rPr>
        <w:t>Cryptography</w:t>
      </w:r>
      <w:proofErr w:type="spellEnd"/>
      <w:del w:id="2202" w:author="Vojtěch Bžatek" w:date="2024-05-22T06:36:00Z" w16du:dateUtc="2024-05-22T04:36:00Z">
        <w:r w:rsidRPr="00DD5FB6" w:rsidDel="00DD5FB6">
          <w:rPr>
            <w:i/>
            <w:iCs/>
            <w:sz w:val="22"/>
            <w:szCs w:val="22"/>
            <w:rPrChange w:id="2203" w:author="Vojtěch Bžatek" w:date="2024-05-22T06:35:00Z" w16du:dateUtc="2024-05-22T04:35:00Z">
              <w:rPr>
                <w:sz w:val="22"/>
                <w:szCs w:val="22"/>
              </w:rPr>
            </w:rPrChange>
          </w:rPr>
          <w:delText xml:space="preserve"> - Crypto Quantique</w:delText>
        </w:r>
      </w:del>
      <w:r w:rsidRPr="00702732">
        <w:rPr>
          <w:sz w:val="22"/>
          <w:szCs w:val="22"/>
        </w:rPr>
        <w:t xml:space="preserve">. </w:t>
      </w:r>
      <w:del w:id="2204" w:author="Vojtěch Bžatek" w:date="2024-05-22T06:35:00Z" w16du:dateUtc="2024-05-22T04:35:00Z">
        <w:r w:rsidRPr="00702732" w:rsidDel="00DD5FB6">
          <w:rPr>
            <w:sz w:val="22"/>
            <w:szCs w:val="22"/>
          </w:rPr>
          <w:delText xml:space="preserve">Cryptoquantique </w:delText>
        </w:r>
      </w:del>
      <w:ins w:id="2205" w:author="Vojtěch Bžatek" w:date="2024-05-22T06:35:00Z" w16du:dateUtc="2024-05-22T04:35:00Z">
        <w:r w:rsidR="00DD5FB6">
          <w:rPr>
            <w:sz w:val="22"/>
            <w:szCs w:val="22"/>
          </w:rPr>
          <w:t>O</w:t>
        </w:r>
      </w:ins>
      <w:del w:id="2206" w:author="Vojtěch Bžatek" w:date="2024-05-22T06:35:00Z" w16du:dateUtc="2024-05-22T04:35:00Z">
        <w:r w:rsidRPr="00702732" w:rsidDel="00DD5FB6">
          <w:rPr>
            <w:sz w:val="22"/>
            <w:szCs w:val="22"/>
          </w:rPr>
          <w:delText>[o</w:delText>
        </w:r>
      </w:del>
      <w:r w:rsidRPr="00702732">
        <w:rPr>
          <w:sz w:val="22"/>
          <w:szCs w:val="22"/>
        </w:rPr>
        <w:t>nline</w:t>
      </w:r>
      <w:del w:id="2207" w:author="Vojtěch Bžatek" w:date="2024-05-22T06:35:00Z" w16du:dateUtc="2024-05-22T04:35:00Z">
        <w:r w:rsidRPr="00702732" w:rsidDel="00DD5FB6">
          <w:rPr>
            <w:sz w:val="22"/>
            <w:szCs w:val="22"/>
          </w:rPr>
          <w:delText>]</w:delText>
        </w:r>
      </w:del>
      <w:r w:rsidRPr="00702732">
        <w:rPr>
          <w:sz w:val="22"/>
          <w:szCs w:val="22"/>
        </w:rPr>
        <w:t>.</w:t>
      </w:r>
      <w:ins w:id="2208" w:author="Vojtěch Bžatek" w:date="2024-05-22T06:35:00Z" w16du:dateUtc="2024-05-22T04:35:00Z">
        <w:r w:rsidR="00DD5FB6">
          <w:rPr>
            <w:sz w:val="22"/>
            <w:szCs w:val="22"/>
          </w:rPr>
          <w:t xml:space="preserve"> </w:t>
        </w:r>
        <w:proofErr w:type="spellStart"/>
        <w:r w:rsidR="00DD5FB6" w:rsidRPr="00702732">
          <w:rPr>
            <w:sz w:val="22"/>
            <w:szCs w:val="22"/>
          </w:rPr>
          <w:t>Cryptoquantique</w:t>
        </w:r>
        <w:proofErr w:type="spellEnd"/>
        <w:r w:rsidR="00DD5FB6">
          <w:rPr>
            <w:sz w:val="22"/>
            <w:szCs w:val="22"/>
          </w:rPr>
          <w:t>.</w:t>
        </w:r>
      </w:ins>
      <w:r w:rsidRPr="00702732">
        <w:rPr>
          <w:sz w:val="22"/>
          <w:szCs w:val="22"/>
        </w:rPr>
        <w:t xml:space="preserve"> </w:t>
      </w:r>
      <w:del w:id="2209" w:author="Vojtěch Bžatek" w:date="2024-05-22T06:35:00Z" w16du:dateUtc="2024-05-22T04:35:00Z">
        <w:r w:rsidRPr="00702732" w:rsidDel="00DD5FB6">
          <w:rPr>
            <w:sz w:val="22"/>
            <w:szCs w:val="22"/>
          </w:rPr>
          <w:delText xml:space="preserve">Získáno </w:delText>
        </w:r>
      </w:del>
      <w:ins w:id="2210" w:author="Vojtěch Bžatek" w:date="2024-05-22T06:35:00Z" w16du:dateUtc="2024-05-22T04:35:00Z">
        <w:r w:rsidR="00DD5FB6">
          <w:rPr>
            <w:sz w:val="22"/>
            <w:szCs w:val="22"/>
          </w:rPr>
          <w:t>Dostupné</w:t>
        </w:r>
        <w:r w:rsidR="00DD5FB6" w:rsidRPr="00702732">
          <w:rPr>
            <w:sz w:val="22"/>
            <w:szCs w:val="22"/>
          </w:rPr>
          <w:t xml:space="preserve"> </w:t>
        </w:r>
      </w:ins>
      <w:r w:rsidRPr="00702732">
        <w:rPr>
          <w:sz w:val="22"/>
          <w:szCs w:val="22"/>
        </w:rPr>
        <w:t>z</w:t>
      </w:r>
      <w:del w:id="2211" w:author="Vojtěch Bžatek" w:date="2024-05-22T06:35:00Z" w16du:dateUtc="2024-05-22T04:35:00Z">
        <w:r w:rsidRPr="00702732" w:rsidDel="00DD5FB6">
          <w:rPr>
            <w:sz w:val="22"/>
            <w:szCs w:val="22"/>
          </w:rPr>
          <w:delText> </w:delText>
        </w:r>
      </w:del>
      <w:r w:rsidRPr="00702732">
        <w:rPr>
          <w:sz w:val="22"/>
          <w:szCs w:val="22"/>
        </w:rPr>
        <w:t xml:space="preserve">: </w:t>
      </w:r>
      <w:ins w:id="2212" w:author="Vojtěch Bžatek" w:date="2024-05-22T06:35:00Z" w16du:dateUtc="2024-05-22T04:35:00Z">
        <w:r w:rsidR="00DD5FB6">
          <w:rPr>
            <w:sz w:val="22"/>
            <w:szCs w:val="22"/>
          </w:rPr>
          <w:fldChar w:fldCharType="begin"/>
        </w:r>
        <w:r w:rsidR="00DD5FB6">
          <w:rPr>
            <w:sz w:val="22"/>
            <w:szCs w:val="22"/>
          </w:rPr>
          <w:instrText>HYPERLINK "</w:instrText>
        </w:r>
      </w:ins>
      <w:r w:rsidR="00DD5FB6" w:rsidRPr="00702732">
        <w:rPr>
          <w:sz w:val="22"/>
          <w:szCs w:val="22"/>
        </w:rPr>
        <w:instrText>https://www.cryptoquantique.com/blog/post-quantum-cryptography/</w:instrText>
      </w:r>
      <w:ins w:id="2213" w:author="Vojtěch Bžatek" w:date="2024-05-22T06:35:00Z" w16du:dateUtc="2024-05-22T04:35:00Z">
        <w:r w:rsidR="00DD5FB6">
          <w:rPr>
            <w:sz w:val="22"/>
            <w:szCs w:val="22"/>
          </w:rPr>
          <w:instrText>"</w:instrText>
        </w:r>
        <w:r w:rsidR="00DD5FB6">
          <w:rPr>
            <w:sz w:val="22"/>
            <w:szCs w:val="22"/>
          </w:rPr>
        </w:r>
        <w:r w:rsidR="00DD5FB6">
          <w:rPr>
            <w:sz w:val="22"/>
            <w:szCs w:val="22"/>
          </w:rPr>
          <w:fldChar w:fldCharType="separate"/>
        </w:r>
      </w:ins>
      <w:r w:rsidR="00DD5FB6" w:rsidRPr="005F3A24">
        <w:rPr>
          <w:rStyle w:val="Hypertextovodkaz"/>
          <w:sz w:val="22"/>
          <w:szCs w:val="22"/>
        </w:rPr>
        <w:t>https://www.cryptoquantique.com/blog/post-quantum-cryptography/</w:t>
      </w:r>
      <w:ins w:id="2214" w:author="Vojtěch Bžatek" w:date="2024-05-22T06:35:00Z" w16du:dateUtc="2024-05-22T04:35:00Z">
        <w:r w:rsidR="00DD5FB6">
          <w:rPr>
            <w:sz w:val="22"/>
            <w:szCs w:val="22"/>
          </w:rPr>
          <w:fldChar w:fldCharType="end"/>
        </w:r>
        <w:r w:rsidR="00DD5FB6">
          <w:rPr>
            <w:sz w:val="22"/>
            <w:szCs w:val="22"/>
          </w:rPr>
          <w:t xml:space="preserve">. </w:t>
        </w:r>
        <w:r w:rsidR="00DD5FB6" w:rsidRPr="00702732">
          <w:rPr>
            <w:sz w:val="22"/>
            <w:szCs w:val="22"/>
            <w:shd w:val="clear" w:color="auto" w:fill="FFFFFF"/>
          </w:rPr>
          <w:t>[cit. 2024-04-24].</w:t>
        </w:r>
      </w:ins>
      <w:del w:id="2215" w:author="Vojtěch Bžatek" w:date="2024-05-22T06:35:00Z" w16du:dateUtc="2024-05-22T04:35:00Z">
        <w:r w:rsidRPr="00702732" w:rsidDel="00DD5FB6">
          <w:rPr>
            <w:sz w:val="22"/>
            <w:szCs w:val="22"/>
          </w:rPr>
          <w:delText xml:space="preserve"> [viděno 28 duben 2024].</w:delText>
        </w:r>
      </w:del>
    </w:p>
    <w:p w14:paraId="4E414D36" w14:textId="2A492055" w:rsidR="00DD5FB6" w:rsidRPr="00DD5FB6" w:rsidRDefault="00954FDD">
      <w:pPr>
        <w:pStyle w:val="literaturatext"/>
        <w:jc w:val="left"/>
        <w:rPr>
          <w:sz w:val="22"/>
          <w:szCs w:val="22"/>
          <w:rPrChange w:id="2216" w:author="Vojtěch Bžatek" w:date="2024-05-22T06:37:00Z" w16du:dateUtc="2024-05-22T04:37:00Z">
            <w:rPr>
              <w:color w:val="FF0000"/>
              <w:sz w:val="22"/>
              <w:szCs w:val="22"/>
            </w:rPr>
          </w:rPrChange>
        </w:rPr>
        <w:pPrChange w:id="2217" w:author="Vojtěch Bžatek" w:date="2024-05-22T06:37:00Z" w16du:dateUtc="2024-05-22T04:37:00Z">
          <w:pPr>
            <w:pStyle w:val="literaturatext"/>
          </w:pPr>
        </w:pPrChange>
      </w:pPr>
      <w:del w:id="2218" w:author="Vojtěch Bžatek" w:date="2024-05-22T06:37:00Z" w16du:dateUtc="2024-05-22T04:37:00Z">
        <w:r w:rsidRPr="00702732" w:rsidDel="00DD5FB6">
          <w:rPr>
            <w:sz w:val="22"/>
            <w:szCs w:val="22"/>
          </w:rPr>
          <w:delText>[h20] COMPUTER SECURITY DIVISION, Information Technology Laboratory, 2017. Selected Algorithms 2022 - Post-Quantum Cryptography | CSRC | CSRC. CSRC | NIST [online]. 3 leden 2017. Získáno z : https://csrc.nist.gov/csrc/media/Projects/post-quantum-cryptography/documents/selected-algos-2022/history-pqc-selected-algorithm-updates.pdf [viděno 28 duben 2024].</w:delText>
        </w:r>
      </w:del>
      <w:ins w:id="2219" w:author="Vojtěch Bžatek" w:date="2024-05-22T06:37:00Z" w16du:dateUtc="2024-05-22T04:37:00Z">
        <w:r w:rsidR="00DD5FB6" w:rsidRPr="00702732">
          <w:rPr>
            <w:sz w:val="22"/>
            <w:szCs w:val="22"/>
          </w:rPr>
          <w:t>I</w:t>
        </w:r>
        <w:r w:rsidR="00DD5FB6">
          <w:rPr>
            <w:sz w:val="22"/>
            <w:szCs w:val="22"/>
          </w:rPr>
          <w:t>NFORMATION TECHNOLOGY</w:t>
        </w:r>
        <w:r w:rsidR="00DD5FB6" w:rsidRPr="00702732">
          <w:rPr>
            <w:sz w:val="22"/>
            <w:szCs w:val="22"/>
          </w:rPr>
          <w:t xml:space="preserve"> L</w:t>
        </w:r>
        <w:r w:rsidR="00DD5FB6">
          <w:rPr>
            <w:sz w:val="22"/>
            <w:szCs w:val="22"/>
          </w:rPr>
          <w:t>ABORATORY</w:t>
        </w:r>
        <w:r w:rsidR="00DD5FB6" w:rsidRPr="00702732">
          <w:rPr>
            <w:sz w:val="22"/>
            <w:szCs w:val="22"/>
          </w:rPr>
          <w:t xml:space="preserve">. </w:t>
        </w:r>
        <w:proofErr w:type="spellStart"/>
        <w:r w:rsidR="00DD5FB6" w:rsidRPr="00DD5FB6">
          <w:rPr>
            <w:i/>
            <w:iCs/>
            <w:sz w:val="22"/>
            <w:szCs w:val="22"/>
            <w:rPrChange w:id="2220" w:author="Vojtěch Bžatek" w:date="2024-05-22T06:37:00Z" w16du:dateUtc="2024-05-22T04:37:00Z">
              <w:rPr>
                <w:sz w:val="22"/>
                <w:szCs w:val="22"/>
              </w:rPr>
            </w:rPrChange>
          </w:rPr>
          <w:t>Selected</w:t>
        </w:r>
        <w:proofErr w:type="spellEnd"/>
        <w:r w:rsidR="00DD5FB6" w:rsidRPr="00DD5FB6">
          <w:rPr>
            <w:i/>
            <w:iCs/>
            <w:sz w:val="22"/>
            <w:szCs w:val="22"/>
            <w:rPrChange w:id="2221" w:author="Vojtěch Bžatek" w:date="2024-05-22T06:37:00Z" w16du:dateUtc="2024-05-22T04:37:00Z">
              <w:rPr>
                <w:sz w:val="22"/>
                <w:szCs w:val="22"/>
              </w:rPr>
            </w:rPrChange>
          </w:rPr>
          <w:t xml:space="preserve"> </w:t>
        </w:r>
        <w:proofErr w:type="spellStart"/>
        <w:r w:rsidR="00DD5FB6" w:rsidRPr="00DD5FB6">
          <w:rPr>
            <w:i/>
            <w:iCs/>
            <w:sz w:val="22"/>
            <w:szCs w:val="22"/>
            <w:rPrChange w:id="2222" w:author="Vojtěch Bžatek" w:date="2024-05-22T06:37:00Z" w16du:dateUtc="2024-05-22T04:37:00Z">
              <w:rPr>
                <w:sz w:val="22"/>
                <w:szCs w:val="22"/>
              </w:rPr>
            </w:rPrChange>
          </w:rPr>
          <w:t>Algorithms</w:t>
        </w:r>
        <w:proofErr w:type="spellEnd"/>
        <w:r w:rsidR="00DD5FB6" w:rsidRPr="00DD5FB6">
          <w:rPr>
            <w:i/>
            <w:iCs/>
            <w:sz w:val="22"/>
            <w:szCs w:val="22"/>
            <w:rPrChange w:id="2223" w:author="Vojtěch Bžatek" w:date="2024-05-22T06:37:00Z" w16du:dateUtc="2024-05-22T04:37:00Z">
              <w:rPr>
                <w:sz w:val="22"/>
                <w:szCs w:val="22"/>
              </w:rPr>
            </w:rPrChange>
          </w:rPr>
          <w:t xml:space="preserve"> 2022</w:t>
        </w:r>
        <w:r w:rsidR="00DD5FB6" w:rsidRPr="00702732">
          <w:rPr>
            <w:sz w:val="22"/>
            <w:szCs w:val="22"/>
          </w:rPr>
          <w:t xml:space="preserve">. </w:t>
        </w:r>
        <w:r w:rsidR="00DD5FB6">
          <w:rPr>
            <w:sz w:val="22"/>
            <w:szCs w:val="22"/>
          </w:rPr>
          <w:t>O</w:t>
        </w:r>
        <w:r w:rsidR="00DD5FB6" w:rsidRPr="00702732">
          <w:rPr>
            <w:sz w:val="22"/>
            <w:szCs w:val="22"/>
          </w:rPr>
          <w:t>nline. NIST</w:t>
        </w:r>
        <w:r w:rsidR="00DD5FB6">
          <w:rPr>
            <w:sz w:val="22"/>
            <w:szCs w:val="22"/>
          </w:rPr>
          <w:t>-</w:t>
        </w:r>
        <w:r w:rsidR="00DD5FB6" w:rsidRPr="00702732">
          <w:rPr>
            <w:sz w:val="22"/>
            <w:szCs w:val="22"/>
          </w:rPr>
          <w:t>CSRC</w:t>
        </w:r>
        <w:r w:rsidR="00DD5FB6">
          <w:rPr>
            <w:sz w:val="22"/>
            <w:szCs w:val="22"/>
          </w:rPr>
          <w:t>,</w:t>
        </w:r>
        <w:r w:rsidR="00DD5FB6" w:rsidRPr="00702732">
          <w:rPr>
            <w:sz w:val="22"/>
            <w:szCs w:val="22"/>
          </w:rPr>
          <w:t xml:space="preserve"> 2017. </w:t>
        </w:r>
        <w:r w:rsidR="00DD5FB6">
          <w:rPr>
            <w:sz w:val="22"/>
            <w:szCs w:val="22"/>
          </w:rPr>
          <w:t>Dostupné</w:t>
        </w:r>
        <w:r w:rsidR="00DD5FB6" w:rsidRPr="00702732">
          <w:rPr>
            <w:sz w:val="22"/>
            <w:szCs w:val="22"/>
          </w:rPr>
          <w:t xml:space="preserve"> z: https://csrc.nist.gov/csrc/media/Projects/post-quantum-cryptography/documents/selected-algos-2022/history-pqc-selected-algorithm-updates.pdf</w:t>
        </w:r>
        <w:r w:rsidR="00DD5FB6">
          <w:rPr>
            <w:sz w:val="22"/>
            <w:szCs w:val="22"/>
          </w:rPr>
          <w:t xml:space="preserve">. </w:t>
        </w:r>
        <w:r w:rsidR="00DD5FB6" w:rsidRPr="00702732">
          <w:rPr>
            <w:sz w:val="22"/>
            <w:szCs w:val="22"/>
            <w:shd w:val="clear" w:color="auto" w:fill="FFFFFF"/>
          </w:rPr>
          <w:t>[cit. 2024-04-24].</w:t>
        </w:r>
      </w:ins>
    </w:p>
    <w:p w14:paraId="48D1E545" w14:textId="712EA256" w:rsidR="00954FDD" w:rsidRPr="00702732" w:rsidRDefault="00954FDD">
      <w:pPr>
        <w:pStyle w:val="literaturatext"/>
        <w:jc w:val="left"/>
        <w:rPr>
          <w:color w:val="FF0000"/>
          <w:sz w:val="22"/>
          <w:szCs w:val="22"/>
        </w:rPr>
        <w:pPrChange w:id="2224" w:author="Vojtěch Bžatek" w:date="2024-05-22T05:48:00Z" w16du:dateUtc="2024-05-22T03:48:00Z">
          <w:pPr>
            <w:pStyle w:val="literaturatext"/>
          </w:pPr>
        </w:pPrChange>
      </w:pPr>
      <w:del w:id="2225" w:author="Vojtěch Bžatek" w:date="2024-05-22T12:06:00Z" w16du:dateUtc="2024-05-22T10:06:00Z">
        <w:r w:rsidRPr="00702732" w:rsidDel="00B971C8">
          <w:rPr>
            <w:sz w:val="22"/>
            <w:szCs w:val="22"/>
          </w:rPr>
          <w:delText xml:space="preserve">[h21] </w:delText>
        </w:r>
      </w:del>
      <w:del w:id="2226" w:author="Vojtěch Bžatek" w:date="2024-05-22T06:40:00Z" w16du:dateUtc="2024-05-22T04:40:00Z">
        <w:r w:rsidRPr="00702732" w:rsidDel="00DD5FB6">
          <w:rPr>
            <w:sz w:val="22"/>
            <w:szCs w:val="22"/>
          </w:rPr>
          <w:delText xml:space="preserve">D. </w:delText>
        </w:r>
      </w:del>
      <w:r w:rsidRPr="00702732">
        <w:rPr>
          <w:sz w:val="22"/>
          <w:szCs w:val="22"/>
        </w:rPr>
        <w:t>M</w:t>
      </w:r>
      <w:ins w:id="2227" w:author="Vojtěch Bžatek" w:date="2024-05-22T06:40:00Z" w16du:dateUtc="2024-05-22T04:40:00Z">
        <w:r w:rsidR="00DD5FB6">
          <w:rPr>
            <w:sz w:val="22"/>
            <w:szCs w:val="22"/>
          </w:rPr>
          <w:t xml:space="preserve">OODY, </w:t>
        </w:r>
        <w:proofErr w:type="spellStart"/>
        <w:r w:rsidR="00DD5FB6">
          <w:rPr>
            <w:sz w:val="22"/>
            <w:szCs w:val="22"/>
          </w:rPr>
          <w:t>Dustin</w:t>
        </w:r>
      </w:ins>
      <w:proofErr w:type="spellEnd"/>
      <w:del w:id="2228" w:author="Vojtěch Bžatek" w:date="2024-05-22T06:40:00Z" w16du:dateUtc="2024-05-22T04:40:00Z">
        <w:r w:rsidRPr="00702732" w:rsidDel="00DD5FB6">
          <w:rPr>
            <w:sz w:val="22"/>
            <w:szCs w:val="22"/>
          </w:rPr>
          <w:delText>oody</w:delText>
        </w:r>
      </w:del>
      <w:ins w:id="2229" w:author="Vojtěch Bžatek" w:date="2024-05-22T06:39:00Z" w16du:dateUtc="2024-05-22T04:39:00Z">
        <w:r w:rsidR="00DD5FB6">
          <w:rPr>
            <w:sz w:val="22"/>
            <w:szCs w:val="22"/>
          </w:rPr>
          <w:t>.</w:t>
        </w:r>
      </w:ins>
      <w:del w:id="2230" w:author="Vojtěch Bžatek" w:date="2024-05-22T06:39:00Z" w16du:dateUtc="2024-05-22T04:39:00Z">
        <w:r w:rsidRPr="00702732" w:rsidDel="00DD5FB6">
          <w:rPr>
            <w:sz w:val="22"/>
            <w:szCs w:val="22"/>
          </w:rPr>
          <w:delText>:</w:delText>
        </w:r>
      </w:del>
      <w:r w:rsidRPr="00702732">
        <w:rPr>
          <w:sz w:val="22"/>
          <w:szCs w:val="22"/>
        </w:rPr>
        <w:t xml:space="preserve"> </w:t>
      </w:r>
      <w:r w:rsidRPr="00DD5FB6">
        <w:rPr>
          <w:i/>
          <w:iCs/>
          <w:sz w:val="22"/>
          <w:szCs w:val="22"/>
          <w:rPrChange w:id="2231" w:author="Vojtěch Bžatek" w:date="2024-05-22T06:39:00Z" w16du:dateUtc="2024-05-22T04:39:00Z">
            <w:rPr>
              <w:sz w:val="22"/>
              <w:szCs w:val="22"/>
            </w:rPr>
          </w:rPrChange>
        </w:rPr>
        <w:t>NIST PQC: LOOKING IN THE FUTURE</w:t>
      </w:r>
      <w:ins w:id="2232" w:author="Vojtěch Bžatek" w:date="2024-05-22T06:39:00Z" w16du:dateUtc="2024-05-22T04:39:00Z">
        <w:r w:rsidR="00DD5FB6" w:rsidRPr="00DD5FB6">
          <w:rPr>
            <w:sz w:val="22"/>
            <w:szCs w:val="22"/>
            <w:rPrChange w:id="2233" w:author="Vojtěch Bžatek" w:date="2024-05-22T06:39:00Z" w16du:dateUtc="2024-05-22T04:39:00Z">
              <w:rPr>
                <w:i/>
                <w:iCs/>
                <w:sz w:val="22"/>
                <w:szCs w:val="22"/>
              </w:rPr>
            </w:rPrChange>
          </w:rPr>
          <w:t>.</w:t>
        </w:r>
      </w:ins>
      <w:ins w:id="2234" w:author="Vojtěch Bžatek" w:date="2024-05-22T06:40:00Z" w16du:dateUtc="2024-05-22T04:40:00Z">
        <w:r w:rsidR="00DD5FB6">
          <w:rPr>
            <w:sz w:val="22"/>
            <w:szCs w:val="22"/>
          </w:rPr>
          <w:t xml:space="preserve"> Online. NIST, 2022. Dostupné z:</w:t>
        </w:r>
      </w:ins>
      <w:del w:id="2235" w:author="Vojtěch Bžatek" w:date="2024-05-22T06:39:00Z" w16du:dateUtc="2024-05-22T04:39:00Z">
        <w:r w:rsidRPr="00702732" w:rsidDel="00DD5FB6">
          <w:rPr>
            <w:sz w:val="22"/>
            <w:szCs w:val="22"/>
          </w:rPr>
          <w:delText>, Selected presentations of the Fourth PQC Standardization Conference,</w:delText>
        </w:r>
      </w:del>
      <w:r w:rsidRPr="00702732">
        <w:rPr>
          <w:sz w:val="22"/>
          <w:szCs w:val="22"/>
        </w:rPr>
        <w:t xml:space="preserve"> </w:t>
      </w:r>
      <w:del w:id="2236" w:author="Vojtěch Bžatek" w:date="2024-05-22T06:40:00Z" w16du:dateUtc="2024-05-22T04:40:00Z">
        <w:r w:rsidRPr="00702732" w:rsidDel="00DD5FB6">
          <w:rPr>
            <w:sz w:val="22"/>
            <w:szCs w:val="22"/>
          </w:rPr>
          <w:delText xml:space="preserve">NIST PQC: LOOKING INTO THE FUTURE </w:delText>
        </w:r>
      </w:del>
      <w:r w:rsidR="00962385" w:rsidRPr="00702732">
        <w:rPr>
          <w:sz w:val="22"/>
          <w:szCs w:val="22"/>
          <w:rPrChange w:id="2237" w:author="Vojtěch Bžatek" w:date="2024-05-22T05:48:00Z" w16du:dateUtc="2024-05-22T03:48:00Z">
            <w:rPr/>
          </w:rPrChange>
        </w:rPr>
        <w:fldChar w:fldCharType="begin"/>
      </w:r>
      <w:r w:rsidR="00962385" w:rsidRPr="00702732">
        <w:rPr>
          <w:sz w:val="22"/>
          <w:szCs w:val="22"/>
          <w:rPrChange w:id="2238" w:author="Vojtěch Bžatek" w:date="2024-05-22T05:48:00Z" w16du:dateUtc="2024-05-22T03:48:00Z">
            <w:rPr/>
          </w:rPrChange>
        </w:rPr>
        <w:instrText>HYPERLINK "https://csrc.nist.gov/csrc/media/Presentations/2022/nist-pqc-looking-into-the-future/images-media/session-1-moody-looking-into-future-pqc2022.pdf"</w:instrText>
      </w:r>
      <w:r w:rsidR="00962385" w:rsidRPr="00B12BF5">
        <w:rPr>
          <w:sz w:val="22"/>
          <w:szCs w:val="22"/>
        </w:rPr>
      </w:r>
      <w:r w:rsidR="00962385" w:rsidRPr="00702732">
        <w:rPr>
          <w:sz w:val="22"/>
          <w:szCs w:val="22"/>
          <w:rPrChange w:id="2239" w:author="Vojtěch Bžatek" w:date="2024-05-22T05:48:00Z" w16du:dateUtc="2024-05-22T03:48:00Z">
            <w:rPr>
              <w:rStyle w:val="Hypertextovodkaz"/>
              <w:sz w:val="22"/>
              <w:szCs w:val="22"/>
            </w:rPr>
          </w:rPrChange>
        </w:rPr>
        <w:fldChar w:fldCharType="separate"/>
      </w:r>
      <w:r w:rsidRPr="00702732">
        <w:rPr>
          <w:rStyle w:val="Hypertextovodkaz"/>
          <w:sz w:val="22"/>
          <w:szCs w:val="22"/>
        </w:rPr>
        <w:t>https://csrc.nist.gov/csrc/media/Presentations/2022/nist-pqc-looking-into-the-future/images-media/session-1-moody-looking-into-future-pqc2022.pdf</w:t>
      </w:r>
      <w:r w:rsidR="00962385" w:rsidRPr="00702732">
        <w:rPr>
          <w:rStyle w:val="Hypertextovodkaz"/>
          <w:sz w:val="22"/>
          <w:szCs w:val="22"/>
        </w:rPr>
        <w:fldChar w:fldCharType="end"/>
      </w:r>
      <w:ins w:id="2240" w:author="Vojtěch Bžatek" w:date="2024-05-22T06:41:00Z" w16du:dateUtc="2024-05-22T04:41:00Z">
        <w:r w:rsidR="00DD5FB6">
          <w:rPr>
            <w:rStyle w:val="Hypertextovodkaz"/>
            <w:sz w:val="22"/>
            <w:szCs w:val="22"/>
          </w:rPr>
          <w:t>.</w:t>
        </w:r>
      </w:ins>
      <w:ins w:id="2241" w:author="Vojtěch Bžatek" w:date="2024-05-22T06:49:00Z" w16du:dateUtc="2024-05-22T04:49:00Z">
        <w:r w:rsidR="00DD5FB6" w:rsidRPr="00DD5FB6">
          <w:rPr>
            <w:sz w:val="22"/>
            <w:szCs w:val="22"/>
          </w:rPr>
          <w:t xml:space="preserve"> </w:t>
        </w:r>
        <w:r w:rsidR="00DD5FB6" w:rsidRPr="00702732">
          <w:rPr>
            <w:sz w:val="22"/>
            <w:szCs w:val="22"/>
          </w:rPr>
          <w:t>[cit</w:t>
        </w:r>
        <w:r w:rsidR="00DD5FB6">
          <w:rPr>
            <w:sz w:val="22"/>
            <w:szCs w:val="22"/>
          </w:rPr>
          <w:t>ováno</w:t>
        </w:r>
        <w:r w:rsidR="00DD5FB6" w:rsidRPr="00702732">
          <w:rPr>
            <w:sz w:val="22"/>
            <w:szCs w:val="22"/>
          </w:rPr>
          <w:t xml:space="preserve"> 2024-04-25].</w:t>
        </w:r>
      </w:ins>
    </w:p>
    <w:p w14:paraId="37555DA3" w14:textId="1D5EBFE0" w:rsidR="00954FDD" w:rsidRPr="00702732" w:rsidRDefault="00954FDD">
      <w:pPr>
        <w:pStyle w:val="literaturatext"/>
        <w:jc w:val="left"/>
        <w:rPr>
          <w:color w:val="FF0000"/>
          <w:sz w:val="22"/>
          <w:szCs w:val="22"/>
        </w:rPr>
        <w:pPrChange w:id="2242" w:author="Vojtěch Bžatek" w:date="2024-05-22T05:48:00Z" w16du:dateUtc="2024-05-22T03:48:00Z">
          <w:pPr>
            <w:pStyle w:val="literaturatext"/>
          </w:pPr>
        </w:pPrChange>
      </w:pPr>
      <w:del w:id="2243" w:author="Vojtěch Bžatek" w:date="2024-05-22T12:06:00Z" w16du:dateUtc="2024-05-22T10:06:00Z">
        <w:r w:rsidRPr="00702732" w:rsidDel="00B971C8">
          <w:rPr>
            <w:sz w:val="22"/>
            <w:szCs w:val="22"/>
          </w:rPr>
          <w:delText xml:space="preserve">[h22] </w:delText>
        </w:r>
      </w:del>
      <w:r w:rsidRPr="00702732">
        <w:rPr>
          <w:sz w:val="22"/>
          <w:szCs w:val="22"/>
        </w:rPr>
        <w:t xml:space="preserve">NUKIB. </w:t>
      </w:r>
      <w:r w:rsidRPr="00DD5FB6">
        <w:rPr>
          <w:i/>
          <w:iCs/>
          <w:sz w:val="22"/>
          <w:szCs w:val="22"/>
          <w:rPrChange w:id="2244" w:author="Vojtěch Bžatek" w:date="2024-05-22T06:41:00Z" w16du:dateUtc="2024-05-22T04:41:00Z">
            <w:rPr>
              <w:sz w:val="22"/>
              <w:szCs w:val="22"/>
            </w:rPr>
          </w:rPrChange>
        </w:rPr>
        <w:t>K</w:t>
      </w:r>
      <w:ins w:id="2245" w:author="Vojtěch Bžatek" w:date="2024-05-22T06:41:00Z" w16du:dateUtc="2024-05-22T04:41:00Z">
        <w:r w:rsidR="00DD5FB6">
          <w:rPr>
            <w:i/>
            <w:iCs/>
            <w:sz w:val="22"/>
            <w:szCs w:val="22"/>
          </w:rPr>
          <w:t>vantová</w:t>
        </w:r>
      </w:ins>
      <w:del w:id="2246" w:author="Vojtěch Bžatek" w:date="2024-05-22T06:41:00Z" w16du:dateUtc="2024-05-22T04:41:00Z">
        <w:r w:rsidRPr="00DD5FB6" w:rsidDel="00DD5FB6">
          <w:rPr>
            <w:i/>
            <w:iCs/>
            <w:sz w:val="22"/>
            <w:szCs w:val="22"/>
            <w:rPrChange w:id="2247" w:author="Vojtěch Bžatek" w:date="2024-05-22T06:41:00Z" w16du:dateUtc="2024-05-22T04:41:00Z">
              <w:rPr>
                <w:sz w:val="22"/>
                <w:szCs w:val="22"/>
              </w:rPr>
            </w:rPrChange>
          </w:rPr>
          <w:delText>VANTOVÁ</w:delText>
        </w:r>
      </w:del>
      <w:r w:rsidRPr="00DD5FB6">
        <w:rPr>
          <w:i/>
          <w:iCs/>
          <w:sz w:val="22"/>
          <w:szCs w:val="22"/>
          <w:rPrChange w:id="2248" w:author="Vojtěch Bžatek" w:date="2024-05-22T06:41:00Z" w16du:dateUtc="2024-05-22T04:41:00Z">
            <w:rPr>
              <w:sz w:val="22"/>
              <w:szCs w:val="22"/>
            </w:rPr>
          </w:rPrChange>
        </w:rPr>
        <w:t xml:space="preserve"> </w:t>
      </w:r>
      <w:del w:id="2249" w:author="Vojtěch Bžatek" w:date="2024-05-22T06:42:00Z" w16du:dateUtc="2024-05-22T04:42:00Z">
        <w:r w:rsidRPr="00DD5FB6" w:rsidDel="00DD5FB6">
          <w:rPr>
            <w:i/>
            <w:iCs/>
            <w:sz w:val="22"/>
            <w:szCs w:val="22"/>
            <w:rPrChange w:id="2250" w:author="Vojtěch Bžatek" w:date="2024-05-22T06:41:00Z" w16du:dateUtc="2024-05-22T04:41:00Z">
              <w:rPr>
                <w:sz w:val="22"/>
                <w:szCs w:val="22"/>
              </w:rPr>
            </w:rPrChange>
          </w:rPr>
          <w:delText xml:space="preserve">HROZBA </w:delText>
        </w:r>
      </w:del>
      <w:ins w:id="2251" w:author="Vojtěch Bžatek" w:date="2024-05-22T06:42:00Z" w16du:dateUtc="2024-05-22T04:42:00Z">
        <w:r w:rsidR="00DD5FB6">
          <w:rPr>
            <w:i/>
            <w:iCs/>
            <w:sz w:val="22"/>
            <w:szCs w:val="22"/>
          </w:rPr>
          <w:t>hrozba a kvantově</w:t>
        </w:r>
      </w:ins>
      <w:ins w:id="2252" w:author="Vojtěch Bžatek" w:date="2024-05-22T06:41:00Z" w16du:dateUtc="2024-05-22T04:41:00Z">
        <w:r w:rsidR="00DD5FB6" w:rsidRPr="00DD5FB6">
          <w:rPr>
            <w:i/>
            <w:iCs/>
            <w:sz w:val="22"/>
            <w:szCs w:val="22"/>
            <w:rPrChange w:id="2253" w:author="Vojtěch Bžatek" w:date="2024-05-22T06:41:00Z" w16du:dateUtc="2024-05-22T04:41:00Z">
              <w:rPr>
                <w:sz w:val="22"/>
                <w:szCs w:val="22"/>
              </w:rPr>
            </w:rPrChange>
          </w:rPr>
          <w:t xml:space="preserve"> </w:t>
        </w:r>
      </w:ins>
      <w:ins w:id="2254" w:author="Vojtěch Bžatek" w:date="2024-05-22T06:42:00Z" w16du:dateUtc="2024-05-22T04:42:00Z">
        <w:r w:rsidR="00DD5FB6">
          <w:rPr>
            <w:i/>
            <w:iCs/>
            <w:sz w:val="22"/>
            <w:szCs w:val="22"/>
          </w:rPr>
          <w:t>odolná kryptografie</w:t>
        </w:r>
      </w:ins>
      <w:del w:id="2255" w:author="Vojtěch Bžatek" w:date="2024-05-22T06:42:00Z" w16du:dateUtc="2024-05-22T04:42:00Z">
        <w:r w:rsidRPr="00DD5FB6" w:rsidDel="00DD5FB6">
          <w:rPr>
            <w:i/>
            <w:iCs/>
            <w:sz w:val="22"/>
            <w:szCs w:val="22"/>
            <w:rPrChange w:id="2256" w:author="Vojtěch Bžatek" w:date="2024-05-22T06:41:00Z" w16du:dateUtc="2024-05-22T04:41:00Z">
              <w:rPr>
                <w:sz w:val="22"/>
                <w:szCs w:val="22"/>
              </w:rPr>
            </w:rPrChange>
          </w:rPr>
          <w:delText>A KVANTOVĚ ODOLNÁ KRYPTOGRAFIE</w:delText>
        </w:r>
      </w:del>
      <w:r w:rsidRPr="00702732">
        <w:rPr>
          <w:sz w:val="22"/>
          <w:szCs w:val="22"/>
        </w:rPr>
        <w:t>. Online.</w:t>
      </w:r>
      <w:ins w:id="2257" w:author="Vojtěch Bžatek" w:date="2024-05-22T06:42:00Z" w16du:dateUtc="2024-05-22T04:42:00Z">
        <w:r w:rsidR="00DD5FB6">
          <w:rPr>
            <w:sz w:val="22"/>
            <w:szCs w:val="22"/>
          </w:rPr>
          <w:t xml:space="preserve"> NUKIB,</w:t>
        </w:r>
      </w:ins>
      <w:r w:rsidRPr="00702732">
        <w:rPr>
          <w:sz w:val="22"/>
          <w:szCs w:val="22"/>
        </w:rPr>
        <w:t xml:space="preserve"> 2023. Dostupné z: https://nukib.gov.cz/download/uredni_deska/Priloha%20-%20Minimalni%20pozadavky%20na%20kryptograficke%20algoritmy.pdf. [cit</w:t>
      </w:r>
      <w:ins w:id="2258" w:author="Vojtěch Bžatek" w:date="2024-05-22T06:48:00Z" w16du:dateUtc="2024-05-22T04:48:00Z">
        <w:r w:rsidR="00DD5FB6">
          <w:rPr>
            <w:sz w:val="22"/>
            <w:szCs w:val="22"/>
          </w:rPr>
          <w:t>ováno</w:t>
        </w:r>
      </w:ins>
      <w:del w:id="2259" w:author="Vojtěch Bžatek" w:date="2024-05-22T06:48:00Z" w16du:dateUtc="2024-05-22T04:48:00Z">
        <w:r w:rsidRPr="00702732" w:rsidDel="00DD5FB6">
          <w:rPr>
            <w:sz w:val="22"/>
            <w:szCs w:val="22"/>
          </w:rPr>
          <w:delText>.</w:delText>
        </w:r>
      </w:del>
      <w:r w:rsidRPr="00702732">
        <w:rPr>
          <w:sz w:val="22"/>
          <w:szCs w:val="22"/>
        </w:rPr>
        <w:t xml:space="preserve"> 2024-04-28].</w:t>
      </w:r>
    </w:p>
    <w:p w14:paraId="60F5FA53" w14:textId="4C7BD015" w:rsidR="00954FDD" w:rsidRPr="00702732" w:rsidRDefault="00954FDD">
      <w:pPr>
        <w:pStyle w:val="literaturatext"/>
        <w:jc w:val="left"/>
        <w:rPr>
          <w:sz w:val="22"/>
          <w:szCs w:val="22"/>
        </w:rPr>
        <w:pPrChange w:id="2260" w:author="Vojtěch Bžatek" w:date="2024-05-22T05:48:00Z" w16du:dateUtc="2024-05-22T03:48:00Z">
          <w:pPr>
            <w:pStyle w:val="literaturatext"/>
          </w:pPr>
        </w:pPrChange>
      </w:pPr>
      <w:del w:id="2261" w:author="Vojtěch Bžatek" w:date="2024-05-22T12:06:00Z" w16du:dateUtc="2024-05-22T10:06:00Z">
        <w:r w:rsidRPr="00702732" w:rsidDel="00B971C8">
          <w:rPr>
            <w:sz w:val="22"/>
            <w:szCs w:val="22"/>
          </w:rPr>
          <w:delText xml:space="preserve">[h23] </w:delText>
        </w:r>
      </w:del>
      <w:r w:rsidRPr="00702732">
        <w:rPr>
          <w:sz w:val="22"/>
          <w:szCs w:val="22"/>
        </w:rPr>
        <w:t>POPELOVÁ, Lucie</w:t>
      </w:r>
      <w:ins w:id="2262" w:author="Vojtěch Bžatek" w:date="2024-05-22T06:43:00Z" w16du:dateUtc="2024-05-22T04:43:00Z">
        <w:r w:rsidR="00DD5FB6">
          <w:rPr>
            <w:sz w:val="22"/>
            <w:szCs w:val="22"/>
          </w:rPr>
          <w:t>, 2018</w:t>
        </w:r>
      </w:ins>
      <w:r w:rsidRPr="00702732">
        <w:rPr>
          <w:sz w:val="22"/>
          <w:szCs w:val="22"/>
        </w:rPr>
        <w:t xml:space="preserve">. </w:t>
      </w:r>
      <w:r w:rsidRPr="00DD5FB6">
        <w:rPr>
          <w:i/>
          <w:iCs/>
          <w:sz w:val="22"/>
          <w:szCs w:val="22"/>
          <w:rPrChange w:id="2263" w:author="Vojtěch Bžatek" w:date="2024-05-22T06:43:00Z" w16du:dateUtc="2024-05-22T04:43:00Z">
            <w:rPr>
              <w:sz w:val="22"/>
              <w:szCs w:val="22"/>
            </w:rPr>
          </w:rPrChange>
        </w:rPr>
        <w:t xml:space="preserve">Metody </w:t>
      </w:r>
      <w:proofErr w:type="spellStart"/>
      <w:r w:rsidRPr="00DD5FB6">
        <w:rPr>
          <w:i/>
          <w:iCs/>
          <w:sz w:val="22"/>
          <w:szCs w:val="22"/>
          <w:rPrChange w:id="2264" w:author="Vojtěch Bžatek" w:date="2024-05-22T06:43:00Z" w16du:dateUtc="2024-05-22T04:43:00Z">
            <w:rPr>
              <w:sz w:val="22"/>
              <w:szCs w:val="22"/>
            </w:rPr>
          </w:rPrChange>
        </w:rPr>
        <w:t>postkvantové</w:t>
      </w:r>
      <w:proofErr w:type="spellEnd"/>
      <w:r w:rsidRPr="00DD5FB6">
        <w:rPr>
          <w:i/>
          <w:iCs/>
          <w:sz w:val="22"/>
          <w:szCs w:val="22"/>
          <w:rPrChange w:id="2265" w:author="Vojtěch Bžatek" w:date="2024-05-22T06:43:00Z" w16du:dateUtc="2024-05-22T04:43:00Z">
            <w:rPr>
              <w:sz w:val="22"/>
              <w:szCs w:val="22"/>
            </w:rPr>
          </w:rPrChange>
        </w:rPr>
        <w:t xml:space="preserve"> kryptografie</w:t>
      </w:r>
      <w:r w:rsidRPr="00702732">
        <w:rPr>
          <w:sz w:val="22"/>
          <w:szCs w:val="22"/>
        </w:rPr>
        <w:t>. Brno</w:t>
      </w:r>
      <w:ins w:id="2266" w:author="Vojtěch Bžatek" w:date="2024-05-22T06:43:00Z" w16du:dateUtc="2024-05-22T04:43:00Z">
        <w:r w:rsidR="00DD5FB6">
          <w:rPr>
            <w:sz w:val="22"/>
            <w:szCs w:val="22"/>
          </w:rPr>
          <w:t>.</w:t>
        </w:r>
      </w:ins>
      <w:del w:id="2267" w:author="Vojtěch Bžatek" w:date="2024-05-22T06:43:00Z" w16du:dateUtc="2024-05-22T04:43:00Z">
        <w:r w:rsidRPr="00702732" w:rsidDel="00DD5FB6">
          <w:rPr>
            <w:sz w:val="22"/>
            <w:szCs w:val="22"/>
          </w:rPr>
          <w:delText>, 2018, 55 s.</w:delText>
        </w:r>
      </w:del>
      <w:r w:rsidRPr="00702732">
        <w:rPr>
          <w:sz w:val="22"/>
          <w:szCs w:val="22"/>
        </w:rPr>
        <w:t xml:space="preserve"> Bakalářská práce. Vysoké učení technické v Brně, Fakulta elektrotechniky a komunikačních technologií, Ústav telekomunikací. Vedoucí práce: Ing. Lukáš Malina, Ph.D.</w:t>
      </w:r>
    </w:p>
    <w:p w14:paraId="57912043" w14:textId="135191C7" w:rsidR="00954FDD" w:rsidRPr="00702732" w:rsidRDefault="00954FDD">
      <w:pPr>
        <w:pStyle w:val="literaturatext"/>
        <w:jc w:val="left"/>
        <w:rPr>
          <w:sz w:val="22"/>
          <w:szCs w:val="22"/>
        </w:rPr>
        <w:pPrChange w:id="2268" w:author="Vojtěch Bžatek" w:date="2024-05-22T05:48:00Z" w16du:dateUtc="2024-05-22T03:48:00Z">
          <w:pPr>
            <w:pStyle w:val="literaturatext"/>
          </w:pPr>
        </w:pPrChange>
      </w:pPr>
      <w:del w:id="2269" w:author="Vojtěch Bžatek" w:date="2024-05-22T12:07:00Z" w16du:dateUtc="2024-05-22T10:07:00Z">
        <w:r w:rsidRPr="00702732" w:rsidDel="00B971C8">
          <w:rPr>
            <w:sz w:val="22"/>
            <w:szCs w:val="22"/>
          </w:rPr>
          <w:delText xml:space="preserve">[h24] </w:delText>
        </w:r>
      </w:del>
      <w:r w:rsidRPr="00702732">
        <w:rPr>
          <w:sz w:val="22"/>
          <w:szCs w:val="22"/>
        </w:rPr>
        <w:t>MCGREW, David</w:t>
      </w:r>
      <w:ins w:id="2270" w:author="Vojtěch Bžatek" w:date="2024-05-22T10:30:00Z" w16du:dateUtc="2024-05-22T08:30:00Z">
        <w:r w:rsidR="006A29FA" w:rsidRPr="00702732">
          <w:rPr>
            <w:sz w:val="22"/>
            <w:szCs w:val="22"/>
          </w:rPr>
          <w:t>;</w:t>
        </w:r>
      </w:ins>
      <w:del w:id="2271" w:author="Vojtěch Bžatek" w:date="2024-05-22T10:29:00Z" w16du:dateUtc="2024-05-22T08:29:00Z">
        <w:r w:rsidRPr="00702732" w:rsidDel="006A29FA">
          <w:rPr>
            <w:sz w:val="22"/>
            <w:szCs w:val="22"/>
          </w:rPr>
          <w:delText>;</w:delText>
        </w:r>
      </w:del>
      <w:r w:rsidRPr="00702732">
        <w:rPr>
          <w:sz w:val="22"/>
          <w:szCs w:val="22"/>
        </w:rPr>
        <w:t xml:space="preserve"> KAMPANAKIS, </w:t>
      </w:r>
      <w:proofErr w:type="spellStart"/>
      <w:r w:rsidRPr="00702732">
        <w:rPr>
          <w:sz w:val="22"/>
          <w:szCs w:val="22"/>
        </w:rPr>
        <w:t>Panos</w:t>
      </w:r>
      <w:proofErr w:type="spellEnd"/>
      <w:r w:rsidRPr="00702732">
        <w:rPr>
          <w:sz w:val="22"/>
          <w:szCs w:val="22"/>
        </w:rPr>
        <w:t xml:space="preserve">; FLUHRER, </w:t>
      </w:r>
      <w:proofErr w:type="spellStart"/>
      <w:r w:rsidRPr="00702732">
        <w:rPr>
          <w:sz w:val="22"/>
          <w:szCs w:val="22"/>
        </w:rPr>
        <w:t>Scott</w:t>
      </w:r>
      <w:proofErr w:type="spellEnd"/>
      <w:r w:rsidRPr="00702732">
        <w:rPr>
          <w:sz w:val="22"/>
          <w:szCs w:val="22"/>
        </w:rPr>
        <w:t>; GAZDAG, Stefan-Lukas; BUTIN, Denis et al</w:t>
      </w:r>
      <w:ins w:id="2272" w:author="Vojtěch Bžatek" w:date="2024-05-22T06:44:00Z" w16du:dateUtc="2024-05-22T04:44:00Z">
        <w:r w:rsidR="00DD5FB6">
          <w:rPr>
            <w:sz w:val="22"/>
            <w:szCs w:val="22"/>
          </w:rPr>
          <w:t>.</w:t>
        </w:r>
      </w:ins>
      <w:del w:id="2273" w:author="Vojtěch Bžatek" w:date="2024-05-22T06:44:00Z" w16du:dateUtc="2024-05-22T04:44:00Z">
        <w:r w:rsidRPr="00702732" w:rsidDel="00DD5FB6">
          <w:rPr>
            <w:sz w:val="22"/>
            <w:szCs w:val="22"/>
          </w:rPr>
          <w:delText>., CHEN, Lidong; MITCHELL, Chris a MCGREW, David (ed.).</w:delText>
        </w:r>
      </w:del>
      <w:r w:rsidRPr="00702732">
        <w:rPr>
          <w:sz w:val="22"/>
          <w:szCs w:val="22"/>
        </w:rPr>
        <w:t xml:space="preserve"> </w:t>
      </w:r>
      <w:proofErr w:type="spellStart"/>
      <w:r w:rsidRPr="00DD5FB6">
        <w:rPr>
          <w:i/>
          <w:iCs/>
          <w:sz w:val="22"/>
          <w:szCs w:val="22"/>
          <w:rPrChange w:id="2274" w:author="Vojtěch Bžatek" w:date="2024-05-22T06:44:00Z" w16du:dateUtc="2024-05-22T04:44:00Z">
            <w:rPr>
              <w:sz w:val="22"/>
              <w:szCs w:val="22"/>
            </w:rPr>
          </w:rPrChange>
        </w:rPr>
        <w:t>State</w:t>
      </w:r>
      <w:proofErr w:type="spellEnd"/>
      <w:r w:rsidRPr="00DD5FB6">
        <w:rPr>
          <w:i/>
          <w:iCs/>
          <w:sz w:val="22"/>
          <w:szCs w:val="22"/>
          <w:rPrChange w:id="2275" w:author="Vojtěch Bžatek" w:date="2024-05-22T06:44:00Z" w16du:dateUtc="2024-05-22T04:44:00Z">
            <w:rPr>
              <w:sz w:val="22"/>
              <w:szCs w:val="22"/>
            </w:rPr>
          </w:rPrChange>
        </w:rPr>
        <w:t xml:space="preserve"> Management </w:t>
      </w:r>
      <w:proofErr w:type="spellStart"/>
      <w:r w:rsidRPr="00DD5FB6">
        <w:rPr>
          <w:i/>
          <w:iCs/>
          <w:sz w:val="22"/>
          <w:szCs w:val="22"/>
          <w:rPrChange w:id="2276" w:author="Vojtěch Bžatek" w:date="2024-05-22T06:44:00Z" w16du:dateUtc="2024-05-22T04:44:00Z">
            <w:rPr>
              <w:sz w:val="22"/>
              <w:szCs w:val="22"/>
            </w:rPr>
          </w:rPrChange>
        </w:rPr>
        <w:t>for</w:t>
      </w:r>
      <w:proofErr w:type="spellEnd"/>
      <w:r w:rsidRPr="00DD5FB6">
        <w:rPr>
          <w:i/>
          <w:iCs/>
          <w:sz w:val="22"/>
          <w:szCs w:val="22"/>
          <w:rPrChange w:id="2277" w:author="Vojtěch Bžatek" w:date="2024-05-22T06:44:00Z" w16du:dateUtc="2024-05-22T04:44:00Z">
            <w:rPr>
              <w:sz w:val="22"/>
              <w:szCs w:val="22"/>
            </w:rPr>
          </w:rPrChange>
        </w:rPr>
        <w:t xml:space="preserve"> </w:t>
      </w:r>
      <w:proofErr w:type="spellStart"/>
      <w:r w:rsidRPr="00DD5FB6">
        <w:rPr>
          <w:i/>
          <w:iCs/>
          <w:sz w:val="22"/>
          <w:szCs w:val="22"/>
          <w:rPrChange w:id="2278" w:author="Vojtěch Bžatek" w:date="2024-05-22T06:44:00Z" w16du:dateUtc="2024-05-22T04:44:00Z">
            <w:rPr>
              <w:sz w:val="22"/>
              <w:szCs w:val="22"/>
            </w:rPr>
          </w:rPrChange>
        </w:rPr>
        <w:t>Hash-Based</w:t>
      </w:r>
      <w:proofErr w:type="spellEnd"/>
      <w:r w:rsidRPr="00DD5FB6">
        <w:rPr>
          <w:i/>
          <w:iCs/>
          <w:sz w:val="22"/>
          <w:szCs w:val="22"/>
          <w:rPrChange w:id="2279" w:author="Vojtěch Bžatek" w:date="2024-05-22T06:44:00Z" w16du:dateUtc="2024-05-22T04:44:00Z">
            <w:rPr>
              <w:sz w:val="22"/>
              <w:szCs w:val="22"/>
            </w:rPr>
          </w:rPrChange>
        </w:rPr>
        <w:t xml:space="preserve"> </w:t>
      </w:r>
      <w:proofErr w:type="spellStart"/>
      <w:r w:rsidRPr="00DD5FB6">
        <w:rPr>
          <w:i/>
          <w:iCs/>
          <w:sz w:val="22"/>
          <w:szCs w:val="22"/>
          <w:rPrChange w:id="2280" w:author="Vojtěch Bžatek" w:date="2024-05-22T06:44:00Z" w16du:dateUtc="2024-05-22T04:44:00Z">
            <w:rPr>
              <w:sz w:val="22"/>
              <w:szCs w:val="22"/>
            </w:rPr>
          </w:rPrChange>
        </w:rPr>
        <w:t>Signatures</w:t>
      </w:r>
      <w:proofErr w:type="spellEnd"/>
      <w:r w:rsidRPr="00702732">
        <w:rPr>
          <w:sz w:val="22"/>
          <w:szCs w:val="22"/>
        </w:rPr>
        <w:t xml:space="preserve">. Online. </w:t>
      </w:r>
      <w:del w:id="2281" w:author="Vojtěch Bžatek" w:date="2024-05-22T06:44:00Z" w16du:dateUtc="2024-05-22T04:44:00Z">
        <w:r w:rsidRPr="00702732" w:rsidDel="00DD5FB6">
          <w:rPr>
            <w:sz w:val="22"/>
            <w:szCs w:val="22"/>
          </w:rPr>
          <w:delText xml:space="preserve">In: </w:delText>
        </w:r>
      </w:del>
      <w:proofErr w:type="spellStart"/>
      <w:r w:rsidRPr="00702732">
        <w:rPr>
          <w:sz w:val="22"/>
          <w:szCs w:val="22"/>
        </w:rPr>
        <w:t>Security</w:t>
      </w:r>
      <w:proofErr w:type="spellEnd"/>
      <w:r w:rsidRPr="00702732">
        <w:rPr>
          <w:sz w:val="22"/>
          <w:szCs w:val="22"/>
        </w:rPr>
        <w:t xml:space="preserve"> </w:t>
      </w:r>
      <w:proofErr w:type="spellStart"/>
      <w:r w:rsidRPr="00702732">
        <w:rPr>
          <w:sz w:val="22"/>
          <w:szCs w:val="22"/>
        </w:rPr>
        <w:t>Standardisation</w:t>
      </w:r>
      <w:proofErr w:type="spellEnd"/>
      <w:r w:rsidRPr="00702732">
        <w:rPr>
          <w:sz w:val="22"/>
          <w:szCs w:val="22"/>
        </w:rPr>
        <w:t xml:space="preserve"> </w:t>
      </w:r>
      <w:proofErr w:type="spellStart"/>
      <w:r w:rsidRPr="00702732">
        <w:rPr>
          <w:sz w:val="22"/>
          <w:szCs w:val="22"/>
        </w:rPr>
        <w:t>Research</w:t>
      </w:r>
      <w:proofErr w:type="spellEnd"/>
      <w:ins w:id="2282" w:author="Vojtěch Bžatek" w:date="2024-05-22T06:45:00Z" w16du:dateUtc="2024-05-22T04:45:00Z">
        <w:r w:rsidR="00DD5FB6">
          <w:rPr>
            <w:sz w:val="22"/>
            <w:szCs w:val="22"/>
          </w:rPr>
          <w:t>.</w:t>
        </w:r>
      </w:ins>
      <w:del w:id="2283" w:author="Vojtěch Bžatek" w:date="2024-05-22T06:45:00Z" w16du:dateUtc="2024-05-22T04:45:00Z">
        <w:r w:rsidRPr="00702732" w:rsidDel="00DD5FB6">
          <w:rPr>
            <w:sz w:val="22"/>
            <w:szCs w:val="22"/>
          </w:rPr>
          <w:delText>.</w:delText>
        </w:r>
      </w:del>
      <w:r w:rsidRPr="00702732">
        <w:rPr>
          <w:sz w:val="22"/>
          <w:szCs w:val="22"/>
        </w:rPr>
        <w:t xml:space="preserve"> </w:t>
      </w:r>
      <w:proofErr w:type="spellStart"/>
      <w:r w:rsidRPr="00702732">
        <w:rPr>
          <w:sz w:val="22"/>
          <w:szCs w:val="22"/>
        </w:rPr>
        <w:t>Third</w:t>
      </w:r>
      <w:proofErr w:type="spellEnd"/>
      <w:r w:rsidRPr="00702732">
        <w:rPr>
          <w:sz w:val="22"/>
          <w:szCs w:val="22"/>
        </w:rPr>
        <w:t xml:space="preserve"> International </w:t>
      </w:r>
      <w:proofErr w:type="spellStart"/>
      <w:r w:rsidRPr="00702732">
        <w:rPr>
          <w:sz w:val="22"/>
          <w:szCs w:val="22"/>
        </w:rPr>
        <w:t>Conference</w:t>
      </w:r>
      <w:proofErr w:type="spellEnd"/>
      <w:r w:rsidRPr="00702732">
        <w:rPr>
          <w:sz w:val="22"/>
          <w:szCs w:val="22"/>
        </w:rPr>
        <w:t xml:space="preserve">, SSR 2016 </w:t>
      </w:r>
      <w:proofErr w:type="spellStart"/>
      <w:r w:rsidRPr="00702732">
        <w:rPr>
          <w:sz w:val="22"/>
          <w:szCs w:val="22"/>
        </w:rPr>
        <w:t>Gaithersburg</w:t>
      </w:r>
      <w:proofErr w:type="spellEnd"/>
      <w:r w:rsidRPr="00702732">
        <w:rPr>
          <w:sz w:val="22"/>
          <w:szCs w:val="22"/>
        </w:rPr>
        <w:t xml:space="preserve">, MD, USA, </w:t>
      </w:r>
      <w:proofErr w:type="spellStart"/>
      <w:r w:rsidRPr="00702732">
        <w:rPr>
          <w:sz w:val="22"/>
          <w:szCs w:val="22"/>
        </w:rPr>
        <w:t>December</w:t>
      </w:r>
      <w:proofErr w:type="spellEnd"/>
      <w:r w:rsidRPr="00702732">
        <w:rPr>
          <w:sz w:val="22"/>
          <w:szCs w:val="22"/>
        </w:rPr>
        <w:t xml:space="preserve"> 5–6, 2016 </w:t>
      </w:r>
      <w:proofErr w:type="spellStart"/>
      <w:r w:rsidRPr="00702732">
        <w:rPr>
          <w:sz w:val="22"/>
          <w:szCs w:val="22"/>
        </w:rPr>
        <w:t>Proceedings</w:t>
      </w:r>
      <w:proofErr w:type="spellEnd"/>
      <w:r w:rsidRPr="00702732">
        <w:rPr>
          <w:sz w:val="22"/>
          <w:szCs w:val="22"/>
        </w:rPr>
        <w:t xml:space="preserve">, 2016, s. 244-247. Dostupné z: https://doi.org/10.1007/978-3-319-49100-4_11. </w:t>
      </w:r>
      <w:ins w:id="2284" w:author="Vojtěch Bžatek" w:date="2024-05-22T06:49:00Z" w16du:dateUtc="2024-05-22T04:49:00Z">
        <w:r w:rsidR="00DD5FB6" w:rsidRPr="00702732">
          <w:rPr>
            <w:sz w:val="22"/>
            <w:szCs w:val="22"/>
          </w:rPr>
          <w:t>[cit</w:t>
        </w:r>
        <w:r w:rsidR="00DD5FB6">
          <w:rPr>
            <w:sz w:val="22"/>
            <w:szCs w:val="22"/>
          </w:rPr>
          <w:t>ováno</w:t>
        </w:r>
        <w:r w:rsidR="00DD5FB6" w:rsidRPr="00702732">
          <w:rPr>
            <w:sz w:val="22"/>
            <w:szCs w:val="22"/>
          </w:rPr>
          <w:t xml:space="preserve"> 2024-04-25].</w:t>
        </w:r>
        <w:r w:rsidR="00DD5FB6" w:rsidRPr="00702732" w:rsidDel="00DD5FB6">
          <w:rPr>
            <w:sz w:val="22"/>
            <w:szCs w:val="22"/>
          </w:rPr>
          <w:t xml:space="preserve"> </w:t>
        </w:r>
      </w:ins>
      <w:del w:id="2285" w:author="Vojtěch Bžatek" w:date="2024-05-22T06:49:00Z" w16du:dateUtc="2024-05-22T04:49:00Z">
        <w:r w:rsidRPr="00702732" w:rsidDel="00DD5FB6">
          <w:rPr>
            <w:sz w:val="22"/>
            <w:szCs w:val="22"/>
          </w:rPr>
          <w:delText>[cit. 2024-04-25].</w:delText>
        </w:r>
      </w:del>
    </w:p>
    <w:p w14:paraId="758F8992" w14:textId="0776A60F" w:rsidR="00954FDD" w:rsidRPr="00702732" w:rsidRDefault="00954FDD">
      <w:pPr>
        <w:pStyle w:val="literaturatext"/>
        <w:jc w:val="left"/>
        <w:rPr>
          <w:sz w:val="22"/>
          <w:szCs w:val="22"/>
        </w:rPr>
        <w:pPrChange w:id="2286" w:author="Vojtěch Bžatek" w:date="2024-05-22T05:48:00Z" w16du:dateUtc="2024-05-22T03:48:00Z">
          <w:pPr>
            <w:pStyle w:val="literaturatext"/>
          </w:pPr>
        </w:pPrChange>
      </w:pPr>
      <w:del w:id="2287" w:author="Vojtěch Bžatek" w:date="2024-05-22T12:07:00Z" w16du:dateUtc="2024-05-22T10:07:00Z">
        <w:r w:rsidRPr="00702732" w:rsidDel="00B971C8">
          <w:rPr>
            <w:sz w:val="22"/>
            <w:szCs w:val="22"/>
          </w:rPr>
          <w:delText xml:space="preserve">[h25] </w:delText>
        </w:r>
      </w:del>
      <w:r w:rsidRPr="00702732">
        <w:rPr>
          <w:sz w:val="22"/>
          <w:szCs w:val="22"/>
        </w:rPr>
        <w:t>AVANZI, Roberto</w:t>
      </w:r>
      <w:ins w:id="2288" w:author="Vojtěch Bžatek" w:date="2024-05-22T10:33:00Z" w16du:dateUtc="2024-05-22T08:33:00Z">
        <w:r w:rsidR="008965A8">
          <w:rPr>
            <w:sz w:val="22"/>
            <w:szCs w:val="22"/>
          </w:rPr>
          <w:t>;</w:t>
        </w:r>
      </w:ins>
      <w:del w:id="2289" w:author="Vojtěch Bžatek" w:date="2024-05-22T06:45:00Z" w16du:dateUtc="2024-05-22T04:45:00Z">
        <w:r w:rsidRPr="00702732" w:rsidDel="00DD5FB6">
          <w:rPr>
            <w:sz w:val="22"/>
            <w:szCs w:val="22"/>
          </w:rPr>
          <w:delText>;</w:delText>
        </w:r>
      </w:del>
      <w:r w:rsidRPr="00702732">
        <w:rPr>
          <w:sz w:val="22"/>
          <w:szCs w:val="22"/>
        </w:rPr>
        <w:t xml:space="preserve"> BOS, </w:t>
      </w:r>
      <w:proofErr w:type="spellStart"/>
      <w:r w:rsidRPr="00702732">
        <w:rPr>
          <w:sz w:val="22"/>
          <w:szCs w:val="22"/>
        </w:rPr>
        <w:t>Joppe</w:t>
      </w:r>
      <w:proofErr w:type="spellEnd"/>
      <w:ins w:id="2290" w:author="Vojtěch Bžatek" w:date="2024-05-22T10:33:00Z" w16du:dateUtc="2024-05-22T08:33:00Z">
        <w:r w:rsidR="008965A8">
          <w:rPr>
            <w:sz w:val="22"/>
            <w:szCs w:val="22"/>
          </w:rPr>
          <w:t>;</w:t>
        </w:r>
      </w:ins>
      <w:del w:id="2291" w:author="Vojtěch Bžatek" w:date="2024-05-22T06:45:00Z" w16du:dateUtc="2024-05-22T04:45:00Z">
        <w:r w:rsidRPr="00702732" w:rsidDel="00DD5FB6">
          <w:rPr>
            <w:sz w:val="22"/>
            <w:szCs w:val="22"/>
          </w:rPr>
          <w:delText>;</w:delText>
        </w:r>
      </w:del>
      <w:r w:rsidRPr="00702732">
        <w:rPr>
          <w:sz w:val="22"/>
          <w:szCs w:val="22"/>
        </w:rPr>
        <w:t xml:space="preserve"> DUCAS, </w:t>
      </w:r>
      <w:proofErr w:type="spellStart"/>
      <w:r w:rsidRPr="00702732">
        <w:rPr>
          <w:sz w:val="22"/>
          <w:szCs w:val="22"/>
        </w:rPr>
        <w:t>Léo</w:t>
      </w:r>
      <w:proofErr w:type="spellEnd"/>
      <w:ins w:id="2292" w:author="Vojtěch Bžatek" w:date="2024-05-22T10:33:00Z" w16du:dateUtc="2024-05-22T08:33:00Z">
        <w:r w:rsidR="008965A8">
          <w:rPr>
            <w:sz w:val="22"/>
            <w:szCs w:val="22"/>
          </w:rPr>
          <w:t>;</w:t>
        </w:r>
      </w:ins>
      <w:del w:id="2293" w:author="Vojtěch Bžatek" w:date="2024-05-22T06:45:00Z" w16du:dateUtc="2024-05-22T04:45:00Z">
        <w:r w:rsidRPr="00702732" w:rsidDel="00DD5FB6">
          <w:rPr>
            <w:sz w:val="22"/>
            <w:szCs w:val="22"/>
          </w:rPr>
          <w:delText>;</w:delText>
        </w:r>
      </w:del>
      <w:r w:rsidRPr="00702732">
        <w:rPr>
          <w:sz w:val="22"/>
          <w:szCs w:val="22"/>
        </w:rPr>
        <w:t xml:space="preserve"> KILTZ, </w:t>
      </w:r>
      <w:proofErr w:type="spellStart"/>
      <w:r w:rsidRPr="00702732">
        <w:rPr>
          <w:sz w:val="22"/>
          <w:szCs w:val="22"/>
        </w:rPr>
        <w:t>Eike</w:t>
      </w:r>
      <w:proofErr w:type="spellEnd"/>
      <w:ins w:id="2294" w:author="Vojtěch Bžatek" w:date="2024-05-22T10:33:00Z" w16du:dateUtc="2024-05-22T08:33:00Z">
        <w:r w:rsidR="008965A8">
          <w:rPr>
            <w:sz w:val="22"/>
            <w:szCs w:val="22"/>
          </w:rPr>
          <w:t>;</w:t>
        </w:r>
      </w:ins>
      <w:del w:id="2295" w:author="Vojtěch Bžatek" w:date="2024-05-22T06:45:00Z" w16du:dateUtc="2024-05-22T04:45:00Z">
        <w:r w:rsidRPr="00702732" w:rsidDel="00DD5FB6">
          <w:rPr>
            <w:sz w:val="22"/>
            <w:szCs w:val="22"/>
          </w:rPr>
          <w:delText>;</w:delText>
        </w:r>
      </w:del>
      <w:r w:rsidRPr="00702732">
        <w:rPr>
          <w:sz w:val="22"/>
          <w:szCs w:val="22"/>
        </w:rPr>
        <w:t xml:space="preserve"> LEPOINT, </w:t>
      </w:r>
      <w:proofErr w:type="spellStart"/>
      <w:r w:rsidRPr="00702732">
        <w:rPr>
          <w:sz w:val="22"/>
          <w:szCs w:val="22"/>
        </w:rPr>
        <w:t>Tancrède</w:t>
      </w:r>
      <w:proofErr w:type="spellEnd"/>
      <w:r w:rsidRPr="00702732">
        <w:rPr>
          <w:sz w:val="22"/>
          <w:szCs w:val="22"/>
        </w:rPr>
        <w:t xml:space="preserve"> et al. </w:t>
      </w:r>
      <w:r w:rsidRPr="008965A8">
        <w:rPr>
          <w:i/>
          <w:iCs/>
          <w:sz w:val="22"/>
          <w:szCs w:val="22"/>
          <w:rPrChange w:id="2296" w:author="Vojtěch Bžatek" w:date="2024-05-22T10:33:00Z" w16du:dateUtc="2024-05-22T08:33:00Z">
            <w:rPr>
              <w:sz w:val="22"/>
              <w:szCs w:val="22"/>
            </w:rPr>
          </w:rPrChange>
        </w:rPr>
        <w:t>CRYSTALS-</w:t>
      </w:r>
      <w:proofErr w:type="spellStart"/>
      <w:r w:rsidRPr="008965A8">
        <w:rPr>
          <w:i/>
          <w:iCs/>
          <w:sz w:val="22"/>
          <w:szCs w:val="22"/>
          <w:rPrChange w:id="2297" w:author="Vojtěch Bžatek" w:date="2024-05-22T10:33:00Z" w16du:dateUtc="2024-05-22T08:33:00Z">
            <w:rPr>
              <w:sz w:val="22"/>
              <w:szCs w:val="22"/>
            </w:rPr>
          </w:rPrChange>
        </w:rPr>
        <w:t>Kyber</w:t>
      </w:r>
      <w:proofErr w:type="spellEnd"/>
      <w:r w:rsidRPr="00702732">
        <w:rPr>
          <w:sz w:val="22"/>
          <w:szCs w:val="22"/>
        </w:rPr>
        <w:t xml:space="preserve">. Online. </w:t>
      </w:r>
      <w:del w:id="2298" w:author="Vojtěch Bžatek" w:date="2024-05-22T06:45:00Z" w16du:dateUtc="2024-05-22T04:45:00Z">
        <w:r w:rsidRPr="00702732" w:rsidDel="00DD5FB6">
          <w:rPr>
            <w:sz w:val="22"/>
            <w:szCs w:val="22"/>
          </w:rPr>
          <w:delText xml:space="preserve">SCHWABE, Peter. </w:delText>
        </w:r>
      </w:del>
      <w:r w:rsidRPr="00702732">
        <w:rPr>
          <w:sz w:val="22"/>
          <w:szCs w:val="22"/>
        </w:rPr>
        <w:t>CRYSTALS</w:t>
      </w:r>
      <w:ins w:id="2299" w:author="Vojtěch Bžatek" w:date="2024-05-22T06:46:00Z" w16du:dateUtc="2024-05-22T04:46:00Z">
        <w:r w:rsidR="00DD5FB6">
          <w:rPr>
            <w:sz w:val="22"/>
            <w:szCs w:val="22"/>
          </w:rPr>
          <w:t>,</w:t>
        </w:r>
      </w:ins>
      <w:del w:id="2300" w:author="Vojtěch Bžatek" w:date="2024-05-22T06:46:00Z" w16du:dateUtc="2024-05-22T04:46:00Z">
        <w:r w:rsidRPr="00702732" w:rsidDel="00DD5FB6">
          <w:rPr>
            <w:sz w:val="22"/>
            <w:szCs w:val="22"/>
          </w:rPr>
          <w:delText>.</w:delText>
        </w:r>
      </w:del>
      <w:r w:rsidRPr="00702732">
        <w:rPr>
          <w:sz w:val="22"/>
          <w:szCs w:val="22"/>
        </w:rPr>
        <w:t xml:space="preserve"> </w:t>
      </w:r>
      <w:del w:id="2301" w:author="Vojtěch Bžatek" w:date="2024-05-22T06:46:00Z" w16du:dateUtc="2024-05-22T04:46:00Z">
        <w:r w:rsidRPr="00702732" w:rsidDel="00DD5FB6">
          <w:rPr>
            <w:sz w:val="22"/>
            <w:szCs w:val="22"/>
          </w:rPr>
          <w:delText>23.12.</w:delText>
        </w:r>
      </w:del>
      <w:r w:rsidRPr="00702732">
        <w:rPr>
          <w:sz w:val="22"/>
          <w:szCs w:val="22"/>
        </w:rPr>
        <w:t xml:space="preserve">2020. Dostupné z: https://pq-crystals.org/kyber/index.shtml. </w:t>
      </w:r>
      <w:ins w:id="2302" w:author="Vojtěch Bžatek" w:date="2024-05-22T06:49:00Z" w16du:dateUtc="2024-05-22T04:49:00Z">
        <w:r w:rsidR="00DD5FB6" w:rsidRPr="00702732">
          <w:rPr>
            <w:sz w:val="22"/>
            <w:szCs w:val="22"/>
          </w:rPr>
          <w:t>[cit</w:t>
        </w:r>
        <w:r w:rsidR="00DD5FB6">
          <w:rPr>
            <w:sz w:val="22"/>
            <w:szCs w:val="22"/>
          </w:rPr>
          <w:t>ováno</w:t>
        </w:r>
        <w:r w:rsidR="00DD5FB6" w:rsidRPr="00702732">
          <w:rPr>
            <w:sz w:val="22"/>
            <w:szCs w:val="22"/>
          </w:rPr>
          <w:t xml:space="preserve"> 2024-04-25].</w:t>
        </w:r>
        <w:r w:rsidR="00DD5FB6" w:rsidRPr="00702732" w:rsidDel="00DD5FB6">
          <w:rPr>
            <w:sz w:val="22"/>
            <w:szCs w:val="22"/>
          </w:rPr>
          <w:t xml:space="preserve"> </w:t>
        </w:r>
      </w:ins>
      <w:del w:id="2303" w:author="Vojtěch Bžatek" w:date="2024-05-22T06:49:00Z" w16du:dateUtc="2024-05-22T04:49:00Z">
        <w:r w:rsidRPr="00702732" w:rsidDel="00DD5FB6">
          <w:rPr>
            <w:sz w:val="22"/>
            <w:szCs w:val="22"/>
          </w:rPr>
          <w:delText>[cit. 2024-04-25].</w:delText>
        </w:r>
      </w:del>
    </w:p>
    <w:p w14:paraId="3A462E74" w14:textId="6BB61EB3" w:rsidR="00DD5FB6" w:rsidRPr="00702732" w:rsidRDefault="00954FDD" w:rsidP="00DD5FB6">
      <w:pPr>
        <w:pStyle w:val="literaturatext"/>
        <w:jc w:val="left"/>
        <w:rPr>
          <w:ins w:id="2304" w:author="Vojtěch Bžatek" w:date="2024-05-22T06:48:00Z" w16du:dateUtc="2024-05-22T04:48:00Z"/>
          <w:sz w:val="22"/>
          <w:szCs w:val="22"/>
        </w:rPr>
      </w:pPr>
      <w:del w:id="2305" w:author="Vojtěch Bžatek" w:date="2024-05-22T12:07:00Z" w16du:dateUtc="2024-05-22T10:07:00Z">
        <w:r w:rsidRPr="00702732" w:rsidDel="00B971C8">
          <w:rPr>
            <w:sz w:val="22"/>
            <w:szCs w:val="22"/>
          </w:rPr>
          <w:delText xml:space="preserve">[h26] </w:delText>
        </w:r>
      </w:del>
      <w:r w:rsidRPr="00702732">
        <w:rPr>
          <w:sz w:val="22"/>
          <w:szCs w:val="22"/>
        </w:rPr>
        <w:t>CHAILLOUX, André</w:t>
      </w:r>
      <w:ins w:id="2306" w:author="Vojtěch Bžatek" w:date="2024-05-22T10:33:00Z" w16du:dateUtc="2024-05-22T08:33:00Z">
        <w:r w:rsidR="008965A8">
          <w:rPr>
            <w:sz w:val="22"/>
            <w:szCs w:val="22"/>
          </w:rPr>
          <w:t>;</w:t>
        </w:r>
      </w:ins>
      <w:del w:id="2307" w:author="Vojtěch Bžatek" w:date="2024-05-22T10:34:00Z" w16du:dateUtc="2024-05-22T08:34:00Z">
        <w:r w:rsidRPr="00702732" w:rsidDel="008965A8">
          <w:rPr>
            <w:sz w:val="22"/>
            <w:szCs w:val="22"/>
          </w:rPr>
          <w:delText>,</w:delText>
        </w:r>
      </w:del>
      <w:r w:rsidRPr="00702732">
        <w:rPr>
          <w:sz w:val="22"/>
          <w:szCs w:val="22"/>
        </w:rPr>
        <w:t xml:space="preserve"> NAYA-PLASENCIA, María</w:t>
      </w:r>
      <w:ins w:id="2308" w:author="Vojtěch Bžatek" w:date="2024-05-22T10:34:00Z" w16du:dateUtc="2024-05-22T08:34:00Z">
        <w:r w:rsidR="008965A8">
          <w:rPr>
            <w:sz w:val="22"/>
            <w:szCs w:val="22"/>
          </w:rPr>
          <w:t>;</w:t>
        </w:r>
      </w:ins>
      <w:del w:id="2309" w:author="Vojtěch Bžatek" w:date="2024-05-22T10:34:00Z" w16du:dateUtc="2024-05-22T08:34:00Z">
        <w:r w:rsidRPr="00702732" w:rsidDel="008965A8">
          <w:rPr>
            <w:sz w:val="22"/>
            <w:szCs w:val="22"/>
          </w:rPr>
          <w:delText xml:space="preserve"> a</w:delText>
        </w:r>
      </w:del>
      <w:r w:rsidRPr="00702732">
        <w:rPr>
          <w:sz w:val="22"/>
          <w:szCs w:val="22"/>
        </w:rPr>
        <w:t xml:space="preserve"> SCHROTTENLOHER, André</w:t>
      </w:r>
      <w:ins w:id="2310" w:author="Vojtěch Bžatek" w:date="2024-05-22T10:34:00Z" w16du:dateUtc="2024-05-22T08:34:00Z">
        <w:r w:rsidR="008965A8">
          <w:rPr>
            <w:sz w:val="22"/>
            <w:szCs w:val="22"/>
          </w:rPr>
          <w:t>.</w:t>
        </w:r>
      </w:ins>
      <w:del w:id="2311" w:author="Vojtěch Bžatek" w:date="2024-05-22T10:34:00Z" w16du:dateUtc="2024-05-22T08:34:00Z">
        <w:r w:rsidRPr="00702732" w:rsidDel="008965A8">
          <w:rPr>
            <w:sz w:val="22"/>
            <w:szCs w:val="22"/>
          </w:rPr>
          <w:delText>,</w:delText>
        </w:r>
      </w:del>
      <w:r w:rsidRPr="00702732">
        <w:rPr>
          <w:sz w:val="22"/>
          <w:szCs w:val="22"/>
        </w:rPr>
        <w:t xml:space="preserve"> </w:t>
      </w:r>
      <w:del w:id="2312" w:author="Vojtěch Bžatek" w:date="2024-05-22T06:46:00Z" w16du:dateUtc="2024-05-22T04:46:00Z">
        <w:r w:rsidRPr="00702732" w:rsidDel="00DD5FB6">
          <w:rPr>
            <w:sz w:val="22"/>
            <w:szCs w:val="22"/>
          </w:rPr>
          <w:delText>2017</w:delText>
        </w:r>
        <w:r w:rsidRPr="00DD5FB6" w:rsidDel="00DD5FB6">
          <w:rPr>
            <w:i/>
            <w:iCs/>
            <w:sz w:val="22"/>
            <w:szCs w:val="22"/>
            <w:rPrChange w:id="2313" w:author="Vojtěch Bžatek" w:date="2024-05-22T06:46:00Z" w16du:dateUtc="2024-05-22T04:46:00Z">
              <w:rPr>
                <w:sz w:val="22"/>
                <w:szCs w:val="22"/>
              </w:rPr>
            </w:rPrChange>
          </w:rPr>
          <w:delText xml:space="preserve">. </w:delText>
        </w:r>
      </w:del>
      <w:r w:rsidRPr="00DD5FB6">
        <w:rPr>
          <w:i/>
          <w:iCs/>
          <w:sz w:val="22"/>
          <w:szCs w:val="22"/>
          <w:rPrChange w:id="2314" w:author="Vojtěch Bžatek" w:date="2024-05-22T06:46:00Z" w16du:dateUtc="2024-05-22T04:46:00Z">
            <w:rPr>
              <w:sz w:val="22"/>
              <w:szCs w:val="22"/>
            </w:rPr>
          </w:rPrChange>
        </w:rPr>
        <w:t xml:space="preserve">An </w:t>
      </w:r>
      <w:proofErr w:type="spellStart"/>
      <w:r w:rsidRPr="00DD5FB6">
        <w:rPr>
          <w:i/>
          <w:iCs/>
          <w:sz w:val="22"/>
          <w:szCs w:val="22"/>
          <w:rPrChange w:id="2315" w:author="Vojtěch Bžatek" w:date="2024-05-22T06:46:00Z" w16du:dateUtc="2024-05-22T04:46:00Z">
            <w:rPr>
              <w:sz w:val="22"/>
              <w:szCs w:val="22"/>
            </w:rPr>
          </w:rPrChange>
        </w:rPr>
        <w:t>Efficient</w:t>
      </w:r>
      <w:proofErr w:type="spellEnd"/>
      <w:r w:rsidRPr="00DD5FB6">
        <w:rPr>
          <w:i/>
          <w:iCs/>
          <w:sz w:val="22"/>
          <w:szCs w:val="22"/>
          <w:rPrChange w:id="2316" w:author="Vojtěch Bžatek" w:date="2024-05-22T06:46:00Z" w16du:dateUtc="2024-05-22T04:46:00Z">
            <w:rPr>
              <w:sz w:val="22"/>
              <w:szCs w:val="22"/>
            </w:rPr>
          </w:rPrChange>
        </w:rPr>
        <w:t xml:space="preserve"> </w:t>
      </w:r>
      <w:proofErr w:type="spellStart"/>
      <w:r w:rsidRPr="00DD5FB6">
        <w:rPr>
          <w:i/>
          <w:iCs/>
          <w:sz w:val="22"/>
          <w:szCs w:val="22"/>
          <w:rPrChange w:id="2317" w:author="Vojtěch Bžatek" w:date="2024-05-22T06:46:00Z" w16du:dateUtc="2024-05-22T04:46:00Z">
            <w:rPr>
              <w:sz w:val="22"/>
              <w:szCs w:val="22"/>
            </w:rPr>
          </w:rPrChange>
        </w:rPr>
        <w:t>Quantum</w:t>
      </w:r>
      <w:proofErr w:type="spellEnd"/>
      <w:r w:rsidRPr="00DD5FB6">
        <w:rPr>
          <w:i/>
          <w:iCs/>
          <w:sz w:val="22"/>
          <w:szCs w:val="22"/>
          <w:rPrChange w:id="2318" w:author="Vojtěch Bžatek" w:date="2024-05-22T06:46:00Z" w16du:dateUtc="2024-05-22T04:46:00Z">
            <w:rPr>
              <w:sz w:val="22"/>
              <w:szCs w:val="22"/>
            </w:rPr>
          </w:rPrChange>
        </w:rPr>
        <w:t xml:space="preserve"> </w:t>
      </w:r>
      <w:proofErr w:type="spellStart"/>
      <w:r w:rsidRPr="00DD5FB6">
        <w:rPr>
          <w:i/>
          <w:iCs/>
          <w:sz w:val="22"/>
          <w:szCs w:val="22"/>
          <w:rPrChange w:id="2319" w:author="Vojtěch Bžatek" w:date="2024-05-22T06:46:00Z" w16du:dateUtc="2024-05-22T04:46:00Z">
            <w:rPr>
              <w:sz w:val="22"/>
              <w:szCs w:val="22"/>
            </w:rPr>
          </w:rPrChange>
        </w:rPr>
        <w:t>Collision</w:t>
      </w:r>
      <w:proofErr w:type="spellEnd"/>
      <w:r w:rsidRPr="00DD5FB6">
        <w:rPr>
          <w:i/>
          <w:iCs/>
          <w:sz w:val="22"/>
          <w:szCs w:val="22"/>
          <w:rPrChange w:id="2320" w:author="Vojtěch Bžatek" w:date="2024-05-22T06:46:00Z" w16du:dateUtc="2024-05-22T04:46:00Z">
            <w:rPr>
              <w:sz w:val="22"/>
              <w:szCs w:val="22"/>
            </w:rPr>
          </w:rPrChange>
        </w:rPr>
        <w:t xml:space="preserve"> </w:t>
      </w:r>
      <w:proofErr w:type="spellStart"/>
      <w:r w:rsidRPr="00DD5FB6">
        <w:rPr>
          <w:i/>
          <w:iCs/>
          <w:sz w:val="22"/>
          <w:szCs w:val="22"/>
          <w:rPrChange w:id="2321" w:author="Vojtěch Bžatek" w:date="2024-05-22T06:46:00Z" w16du:dateUtc="2024-05-22T04:46:00Z">
            <w:rPr>
              <w:sz w:val="22"/>
              <w:szCs w:val="22"/>
            </w:rPr>
          </w:rPrChange>
        </w:rPr>
        <w:t>Search</w:t>
      </w:r>
      <w:proofErr w:type="spellEnd"/>
      <w:r w:rsidRPr="00DD5FB6">
        <w:rPr>
          <w:i/>
          <w:iCs/>
          <w:sz w:val="22"/>
          <w:szCs w:val="22"/>
          <w:rPrChange w:id="2322" w:author="Vojtěch Bžatek" w:date="2024-05-22T06:46:00Z" w16du:dateUtc="2024-05-22T04:46:00Z">
            <w:rPr>
              <w:sz w:val="22"/>
              <w:szCs w:val="22"/>
            </w:rPr>
          </w:rPrChange>
        </w:rPr>
        <w:t xml:space="preserve"> </w:t>
      </w:r>
      <w:proofErr w:type="spellStart"/>
      <w:r w:rsidRPr="00DD5FB6">
        <w:rPr>
          <w:i/>
          <w:iCs/>
          <w:sz w:val="22"/>
          <w:szCs w:val="22"/>
          <w:rPrChange w:id="2323" w:author="Vojtěch Bžatek" w:date="2024-05-22T06:46:00Z" w16du:dateUtc="2024-05-22T04:46:00Z">
            <w:rPr>
              <w:sz w:val="22"/>
              <w:szCs w:val="22"/>
            </w:rPr>
          </w:rPrChange>
        </w:rPr>
        <w:t>Algorithm</w:t>
      </w:r>
      <w:proofErr w:type="spellEnd"/>
      <w:r w:rsidRPr="00DD5FB6">
        <w:rPr>
          <w:i/>
          <w:iCs/>
          <w:sz w:val="22"/>
          <w:szCs w:val="22"/>
          <w:rPrChange w:id="2324" w:author="Vojtěch Bžatek" w:date="2024-05-22T06:46:00Z" w16du:dateUtc="2024-05-22T04:46:00Z">
            <w:rPr>
              <w:sz w:val="22"/>
              <w:szCs w:val="22"/>
            </w:rPr>
          </w:rPrChange>
        </w:rPr>
        <w:t xml:space="preserve"> and </w:t>
      </w:r>
      <w:proofErr w:type="spellStart"/>
      <w:r w:rsidRPr="00DD5FB6">
        <w:rPr>
          <w:i/>
          <w:iCs/>
          <w:sz w:val="22"/>
          <w:szCs w:val="22"/>
          <w:rPrChange w:id="2325" w:author="Vojtěch Bžatek" w:date="2024-05-22T06:46:00Z" w16du:dateUtc="2024-05-22T04:46:00Z">
            <w:rPr>
              <w:sz w:val="22"/>
              <w:szCs w:val="22"/>
            </w:rPr>
          </w:rPrChange>
        </w:rPr>
        <w:t>Implications</w:t>
      </w:r>
      <w:proofErr w:type="spellEnd"/>
      <w:r w:rsidRPr="00DD5FB6">
        <w:rPr>
          <w:i/>
          <w:iCs/>
          <w:sz w:val="22"/>
          <w:szCs w:val="22"/>
          <w:rPrChange w:id="2326" w:author="Vojtěch Bžatek" w:date="2024-05-22T06:46:00Z" w16du:dateUtc="2024-05-22T04:46:00Z">
            <w:rPr>
              <w:sz w:val="22"/>
              <w:szCs w:val="22"/>
            </w:rPr>
          </w:rPrChange>
        </w:rPr>
        <w:t xml:space="preserve"> on </w:t>
      </w:r>
      <w:proofErr w:type="spellStart"/>
      <w:r w:rsidRPr="00DD5FB6">
        <w:rPr>
          <w:i/>
          <w:iCs/>
          <w:sz w:val="22"/>
          <w:szCs w:val="22"/>
          <w:rPrChange w:id="2327" w:author="Vojtěch Bžatek" w:date="2024-05-22T06:46:00Z" w16du:dateUtc="2024-05-22T04:46:00Z">
            <w:rPr>
              <w:sz w:val="22"/>
              <w:szCs w:val="22"/>
            </w:rPr>
          </w:rPrChange>
        </w:rPr>
        <w:t>Symmetric</w:t>
      </w:r>
      <w:proofErr w:type="spellEnd"/>
      <w:r w:rsidRPr="00DD5FB6">
        <w:rPr>
          <w:i/>
          <w:iCs/>
          <w:sz w:val="22"/>
          <w:szCs w:val="22"/>
          <w:rPrChange w:id="2328" w:author="Vojtěch Bžatek" w:date="2024-05-22T06:46:00Z" w16du:dateUtc="2024-05-22T04:46:00Z">
            <w:rPr>
              <w:sz w:val="22"/>
              <w:szCs w:val="22"/>
            </w:rPr>
          </w:rPrChange>
        </w:rPr>
        <w:t xml:space="preserve"> </w:t>
      </w:r>
      <w:proofErr w:type="spellStart"/>
      <w:r w:rsidRPr="00DD5FB6">
        <w:rPr>
          <w:i/>
          <w:iCs/>
          <w:sz w:val="22"/>
          <w:szCs w:val="22"/>
          <w:rPrChange w:id="2329" w:author="Vojtěch Bžatek" w:date="2024-05-22T06:46:00Z" w16du:dateUtc="2024-05-22T04:46:00Z">
            <w:rPr>
              <w:sz w:val="22"/>
              <w:szCs w:val="22"/>
            </w:rPr>
          </w:rPrChange>
        </w:rPr>
        <w:t>Cryptography</w:t>
      </w:r>
      <w:proofErr w:type="spellEnd"/>
      <w:ins w:id="2330" w:author="Vojtěch Bžatek" w:date="2024-05-22T06:47:00Z" w16du:dateUtc="2024-05-22T04:47:00Z">
        <w:r w:rsidR="00DD5FB6">
          <w:rPr>
            <w:i/>
            <w:iCs/>
            <w:sz w:val="22"/>
            <w:szCs w:val="22"/>
          </w:rPr>
          <w:t>.</w:t>
        </w:r>
      </w:ins>
      <w:r w:rsidRPr="00702732">
        <w:rPr>
          <w:sz w:val="22"/>
          <w:szCs w:val="22"/>
        </w:rPr>
        <w:t xml:space="preserve"> </w:t>
      </w:r>
      <w:ins w:id="2331" w:author="Vojtěch Bžatek" w:date="2024-05-22T06:47:00Z" w16du:dateUtc="2024-05-22T04:47:00Z">
        <w:r w:rsidR="00DD5FB6">
          <w:rPr>
            <w:sz w:val="22"/>
            <w:szCs w:val="22"/>
          </w:rPr>
          <w:t>O</w:t>
        </w:r>
      </w:ins>
      <w:del w:id="2332" w:author="Vojtěch Bžatek" w:date="2024-05-22T06:47:00Z" w16du:dateUtc="2024-05-22T04:47:00Z">
        <w:r w:rsidRPr="00702732" w:rsidDel="00DD5FB6">
          <w:rPr>
            <w:sz w:val="22"/>
            <w:szCs w:val="22"/>
          </w:rPr>
          <w:delText>[o</w:delText>
        </w:r>
      </w:del>
      <w:r w:rsidRPr="00702732">
        <w:rPr>
          <w:sz w:val="22"/>
          <w:szCs w:val="22"/>
        </w:rPr>
        <w:t>nline</w:t>
      </w:r>
      <w:del w:id="2333" w:author="Vojtěch Bžatek" w:date="2024-05-22T06:47:00Z" w16du:dateUtc="2024-05-22T04:47:00Z">
        <w:r w:rsidRPr="00702732" w:rsidDel="00DD5FB6">
          <w:rPr>
            <w:sz w:val="22"/>
            <w:szCs w:val="22"/>
          </w:rPr>
          <w:delText>]</w:delText>
        </w:r>
      </w:del>
      <w:r w:rsidRPr="00702732">
        <w:rPr>
          <w:sz w:val="22"/>
          <w:szCs w:val="22"/>
        </w:rPr>
        <w:t>.</w:t>
      </w:r>
      <w:ins w:id="2334" w:author="Vojtěch Bžatek" w:date="2024-05-22T06:47:00Z" w16du:dateUtc="2024-05-22T04:47:00Z">
        <w:r w:rsidR="00DD5FB6">
          <w:rPr>
            <w:sz w:val="22"/>
            <w:szCs w:val="22"/>
          </w:rPr>
          <w:t xml:space="preserve"> </w:t>
        </w:r>
        <w:proofErr w:type="spellStart"/>
        <w:r w:rsidR="00DD5FB6">
          <w:rPr>
            <w:sz w:val="22"/>
            <w:szCs w:val="22"/>
          </w:rPr>
          <w:t>Cryptology</w:t>
        </w:r>
        <w:proofErr w:type="spellEnd"/>
        <w:r w:rsidR="00DD5FB6">
          <w:rPr>
            <w:sz w:val="22"/>
            <w:szCs w:val="22"/>
          </w:rPr>
          <w:t xml:space="preserve"> </w:t>
        </w:r>
        <w:proofErr w:type="spellStart"/>
        <w:r w:rsidR="00DD5FB6">
          <w:rPr>
            <w:sz w:val="22"/>
            <w:szCs w:val="22"/>
          </w:rPr>
          <w:t>ePrint</w:t>
        </w:r>
        <w:proofErr w:type="spellEnd"/>
        <w:r w:rsidR="00DD5FB6">
          <w:rPr>
            <w:sz w:val="22"/>
            <w:szCs w:val="22"/>
          </w:rPr>
          <w:t xml:space="preserve"> Archive,</w:t>
        </w:r>
      </w:ins>
      <w:r w:rsidRPr="00702732">
        <w:rPr>
          <w:sz w:val="22"/>
          <w:szCs w:val="22"/>
        </w:rPr>
        <w:t xml:space="preserve"> 2017</w:t>
      </w:r>
      <w:del w:id="2335" w:author="Vojtěch Bžatek" w:date="2024-05-22T06:46:00Z" w16du:dateUtc="2024-05-22T04:46:00Z">
        <w:r w:rsidRPr="00702732" w:rsidDel="00DD5FB6">
          <w:rPr>
            <w:sz w:val="22"/>
            <w:szCs w:val="22"/>
          </w:rPr>
          <w:delText>/847. 2017/847</w:delText>
        </w:r>
      </w:del>
      <w:r w:rsidRPr="00702732">
        <w:rPr>
          <w:sz w:val="22"/>
          <w:szCs w:val="22"/>
        </w:rPr>
        <w:t xml:space="preserve">. </w:t>
      </w:r>
      <w:ins w:id="2336" w:author="Vojtěch Bžatek" w:date="2024-05-22T06:46:00Z" w16du:dateUtc="2024-05-22T04:46:00Z">
        <w:r w:rsidR="00DD5FB6">
          <w:rPr>
            <w:sz w:val="22"/>
            <w:szCs w:val="22"/>
          </w:rPr>
          <w:t xml:space="preserve">Dostupné </w:t>
        </w:r>
      </w:ins>
      <w:del w:id="2337" w:author="Vojtěch Bžatek" w:date="2024-05-22T06:46:00Z" w16du:dateUtc="2024-05-22T04:46:00Z">
        <w:r w:rsidRPr="00702732" w:rsidDel="00DD5FB6">
          <w:rPr>
            <w:sz w:val="22"/>
            <w:szCs w:val="22"/>
          </w:rPr>
          <w:delText xml:space="preserve">Získáno </w:delText>
        </w:r>
      </w:del>
      <w:r w:rsidRPr="00702732">
        <w:rPr>
          <w:sz w:val="22"/>
          <w:szCs w:val="22"/>
        </w:rPr>
        <w:t>z</w:t>
      </w:r>
      <w:del w:id="2338" w:author="Vojtěch Bžatek" w:date="2024-05-22T06:46:00Z" w16du:dateUtc="2024-05-22T04:46:00Z">
        <w:r w:rsidRPr="00702732" w:rsidDel="00DD5FB6">
          <w:rPr>
            <w:sz w:val="22"/>
            <w:szCs w:val="22"/>
          </w:rPr>
          <w:delText> </w:delText>
        </w:r>
      </w:del>
      <w:r w:rsidRPr="00702732">
        <w:rPr>
          <w:sz w:val="22"/>
          <w:szCs w:val="22"/>
        </w:rPr>
        <w:t xml:space="preserve">: </w:t>
      </w:r>
      <w:ins w:id="2339" w:author="Vojtěch Bžatek" w:date="2024-05-22T06:48:00Z" w16du:dateUtc="2024-05-22T04:48:00Z">
        <w:r w:rsidR="00DD5FB6">
          <w:rPr>
            <w:sz w:val="22"/>
            <w:szCs w:val="22"/>
          </w:rPr>
          <w:fldChar w:fldCharType="begin"/>
        </w:r>
        <w:r w:rsidR="00DD5FB6">
          <w:rPr>
            <w:sz w:val="22"/>
            <w:szCs w:val="22"/>
          </w:rPr>
          <w:instrText>HYPERLINK "</w:instrText>
        </w:r>
      </w:ins>
      <w:r w:rsidR="00DD5FB6" w:rsidRPr="00702732">
        <w:rPr>
          <w:sz w:val="22"/>
          <w:szCs w:val="22"/>
        </w:rPr>
        <w:instrText>https://eprint.iacr.org/2017/847</w:instrText>
      </w:r>
      <w:ins w:id="2340" w:author="Vojtěch Bžatek" w:date="2024-05-22T06:48:00Z" w16du:dateUtc="2024-05-22T04:48:00Z">
        <w:r w:rsidR="00DD5FB6">
          <w:rPr>
            <w:sz w:val="22"/>
            <w:szCs w:val="22"/>
          </w:rPr>
          <w:instrText>"</w:instrText>
        </w:r>
        <w:r w:rsidR="00DD5FB6">
          <w:rPr>
            <w:sz w:val="22"/>
            <w:szCs w:val="22"/>
          </w:rPr>
        </w:r>
        <w:r w:rsidR="00DD5FB6">
          <w:rPr>
            <w:sz w:val="22"/>
            <w:szCs w:val="22"/>
          </w:rPr>
          <w:fldChar w:fldCharType="separate"/>
        </w:r>
      </w:ins>
      <w:r w:rsidR="00DD5FB6" w:rsidRPr="005F3A24">
        <w:rPr>
          <w:rStyle w:val="Hypertextovodkaz"/>
          <w:sz w:val="22"/>
          <w:szCs w:val="22"/>
        </w:rPr>
        <w:t>https://eprint.iacr.org/2017/847</w:t>
      </w:r>
      <w:ins w:id="2341" w:author="Vojtěch Bžatek" w:date="2024-05-22T06:48:00Z" w16du:dateUtc="2024-05-22T04:48:00Z">
        <w:r w:rsidR="00DD5FB6">
          <w:rPr>
            <w:sz w:val="22"/>
            <w:szCs w:val="22"/>
          </w:rPr>
          <w:fldChar w:fldCharType="end"/>
        </w:r>
        <w:r w:rsidR="00DD5FB6">
          <w:rPr>
            <w:sz w:val="22"/>
            <w:szCs w:val="22"/>
          </w:rPr>
          <w:t xml:space="preserve">. </w:t>
        </w:r>
        <w:r w:rsidR="00DD5FB6" w:rsidRPr="00702732">
          <w:rPr>
            <w:sz w:val="22"/>
            <w:szCs w:val="22"/>
          </w:rPr>
          <w:t>[</w:t>
        </w:r>
      </w:ins>
      <w:ins w:id="2342" w:author="Vojtěch Bžatek" w:date="2024-05-22T06:49:00Z" w16du:dateUtc="2024-05-22T04:49:00Z">
        <w:r w:rsidR="00DD5FB6" w:rsidRPr="00702732">
          <w:rPr>
            <w:sz w:val="22"/>
            <w:szCs w:val="22"/>
          </w:rPr>
          <w:t>cit</w:t>
        </w:r>
        <w:r w:rsidR="00DD5FB6">
          <w:rPr>
            <w:sz w:val="22"/>
            <w:szCs w:val="22"/>
          </w:rPr>
          <w:t>ováno</w:t>
        </w:r>
      </w:ins>
      <w:ins w:id="2343" w:author="Vojtěch Bžatek" w:date="2024-05-22T06:48:00Z" w16du:dateUtc="2024-05-22T04:48:00Z">
        <w:r w:rsidR="00DD5FB6" w:rsidRPr="00702732">
          <w:rPr>
            <w:sz w:val="22"/>
            <w:szCs w:val="22"/>
          </w:rPr>
          <w:t xml:space="preserve"> 2024-04-25].</w:t>
        </w:r>
      </w:ins>
    </w:p>
    <w:p w14:paraId="1E9DA113" w14:textId="3170E791" w:rsidR="00954FDD" w:rsidRPr="00702732" w:rsidRDefault="00954FDD" w:rsidP="006A29FA">
      <w:pPr>
        <w:pStyle w:val="literaturatext"/>
        <w:numPr>
          <w:ilvl w:val="0"/>
          <w:numId w:val="0"/>
        </w:numPr>
        <w:ind w:left="360"/>
        <w:jc w:val="left"/>
        <w:rPr>
          <w:sz w:val="22"/>
          <w:szCs w:val="22"/>
        </w:rPr>
        <w:pPrChange w:id="2344" w:author="Vojtěch Bžatek" w:date="2024-05-22T10:26:00Z" w16du:dateUtc="2024-05-22T08:26:00Z">
          <w:pPr>
            <w:pStyle w:val="literaturatext"/>
          </w:pPr>
        </w:pPrChange>
      </w:pPr>
      <w:del w:id="2345" w:author="Vojtěch Bžatek" w:date="2024-05-22T06:48:00Z" w16du:dateUtc="2024-05-22T04:48:00Z">
        <w:r w:rsidRPr="00702732" w:rsidDel="00DD5FB6">
          <w:rPr>
            <w:sz w:val="22"/>
            <w:szCs w:val="22"/>
          </w:rPr>
          <w:delText xml:space="preserve"> [viděno 28 duben 2024]. Publication info: Preprint. MINOR revision.</w:delText>
        </w:r>
      </w:del>
    </w:p>
    <w:p w14:paraId="20391345" w14:textId="4A3E92F2" w:rsidR="00954FDD" w:rsidRPr="00702732" w:rsidRDefault="00954FDD">
      <w:pPr>
        <w:pStyle w:val="literaturatext"/>
        <w:jc w:val="left"/>
        <w:rPr>
          <w:sz w:val="22"/>
          <w:szCs w:val="22"/>
        </w:rPr>
        <w:pPrChange w:id="2346" w:author="Vojtěch Bžatek" w:date="2024-05-22T05:48:00Z" w16du:dateUtc="2024-05-22T03:48:00Z">
          <w:pPr>
            <w:pStyle w:val="literaturatext"/>
          </w:pPr>
        </w:pPrChange>
      </w:pPr>
      <w:del w:id="2347" w:author="Vojtěch Bžatek" w:date="2024-05-22T12:07:00Z" w16du:dateUtc="2024-05-22T10:07:00Z">
        <w:r w:rsidRPr="00702732" w:rsidDel="00B971C8">
          <w:rPr>
            <w:sz w:val="22"/>
            <w:szCs w:val="22"/>
          </w:rPr>
          <w:lastRenderedPageBreak/>
          <w:delText xml:space="preserve">[h27] </w:delText>
        </w:r>
      </w:del>
      <w:r w:rsidRPr="00702732">
        <w:rPr>
          <w:sz w:val="22"/>
          <w:szCs w:val="22"/>
        </w:rPr>
        <w:t>FOUQUE, Pierre-Alain</w:t>
      </w:r>
      <w:ins w:id="2348" w:author="Vojtěch Bžatek" w:date="2024-05-22T10:35:00Z" w16du:dateUtc="2024-05-22T08:35:00Z">
        <w:r w:rsidR="008965A8">
          <w:rPr>
            <w:sz w:val="22"/>
            <w:szCs w:val="22"/>
          </w:rPr>
          <w:t xml:space="preserve">; HOFFSTEIN, </w:t>
        </w:r>
        <w:proofErr w:type="spellStart"/>
        <w:r w:rsidR="008965A8">
          <w:rPr>
            <w:sz w:val="22"/>
            <w:szCs w:val="22"/>
          </w:rPr>
          <w:t>Jeffrey</w:t>
        </w:r>
        <w:proofErr w:type="spellEnd"/>
        <w:r w:rsidR="008965A8">
          <w:rPr>
            <w:sz w:val="22"/>
            <w:szCs w:val="22"/>
          </w:rPr>
          <w:t>; K</w:t>
        </w:r>
      </w:ins>
      <w:ins w:id="2349" w:author="Vojtěch Bžatek" w:date="2024-05-22T10:36:00Z" w16du:dateUtc="2024-05-22T08:36:00Z">
        <w:r w:rsidR="008965A8">
          <w:rPr>
            <w:sz w:val="22"/>
            <w:szCs w:val="22"/>
          </w:rPr>
          <w:t>IRCHNER, Paul; LYUBASH</w:t>
        </w:r>
      </w:ins>
      <w:ins w:id="2350" w:author="Vojtěch Bžatek" w:date="2024-05-22T10:37:00Z" w16du:dateUtc="2024-05-22T08:37:00Z">
        <w:r w:rsidR="008965A8">
          <w:rPr>
            <w:sz w:val="22"/>
            <w:szCs w:val="22"/>
          </w:rPr>
          <w:t>EVSKY</w:t>
        </w:r>
      </w:ins>
      <w:ins w:id="2351" w:author="Vojtěch Bžatek" w:date="2024-05-22T10:36:00Z" w16du:dateUtc="2024-05-22T08:36:00Z">
        <w:r w:rsidR="008965A8">
          <w:rPr>
            <w:sz w:val="22"/>
            <w:szCs w:val="22"/>
          </w:rPr>
          <w:t>, Vadim</w:t>
        </w:r>
      </w:ins>
      <w:ins w:id="2352" w:author="Vojtěch Bžatek" w:date="2024-05-22T10:37:00Z" w16du:dateUtc="2024-05-22T08:37:00Z">
        <w:r w:rsidR="008965A8">
          <w:rPr>
            <w:sz w:val="22"/>
            <w:szCs w:val="22"/>
          </w:rPr>
          <w:t>; PORNIN, Thomas</w:t>
        </w:r>
      </w:ins>
      <w:r w:rsidRPr="00702732">
        <w:rPr>
          <w:sz w:val="22"/>
          <w:szCs w:val="22"/>
        </w:rPr>
        <w:t xml:space="preserve"> et al. </w:t>
      </w:r>
      <w:proofErr w:type="spellStart"/>
      <w:r w:rsidRPr="008965A8">
        <w:rPr>
          <w:i/>
          <w:iCs/>
          <w:sz w:val="22"/>
          <w:szCs w:val="22"/>
          <w:rPrChange w:id="2353" w:author="Vojtěch Bžatek" w:date="2024-05-22T10:37:00Z" w16du:dateUtc="2024-05-22T08:37:00Z">
            <w:rPr>
              <w:sz w:val="22"/>
              <w:szCs w:val="22"/>
            </w:rPr>
          </w:rPrChange>
        </w:rPr>
        <w:t>Falcon</w:t>
      </w:r>
      <w:proofErr w:type="spellEnd"/>
      <w:r w:rsidRPr="00702732">
        <w:rPr>
          <w:sz w:val="22"/>
          <w:szCs w:val="22"/>
        </w:rPr>
        <w:t xml:space="preserve">. </w:t>
      </w:r>
      <w:del w:id="2354" w:author="Vojtěch Bžatek" w:date="2024-05-22T10:37:00Z" w16du:dateUtc="2024-05-22T08:37:00Z">
        <w:r w:rsidRPr="00702732" w:rsidDel="008965A8">
          <w:rPr>
            <w:sz w:val="22"/>
            <w:szCs w:val="22"/>
          </w:rPr>
          <w:delText>Falcon-sign [o</w:delText>
        </w:r>
      </w:del>
      <w:ins w:id="2355" w:author="Vojtěch Bžatek" w:date="2024-05-22T10:37:00Z" w16du:dateUtc="2024-05-22T08:37:00Z">
        <w:r w:rsidR="008965A8">
          <w:rPr>
            <w:sz w:val="22"/>
            <w:szCs w:val="22"/>
          </w:rPr>
          <w:t>O</w:t>
        </w:r>
      </w:ins>
      <w:r w:rsidRPr="00702732">
        <w:rPr>
          <w:sz w:val="22"/>
          <w:szCs w:val="22"/>
        </w:rPr>
        <w:t>nline</w:t>
      </w:r>
      <w:del w:id="2356" w:author="Vojtěch Bžatek" w:date="2024-05-22T10:37:00Z" w16du:dateUtc="2024-05-22T08:37:00Z">
        <w:r w:rsidRPr="00702732" w:rsidDel="008965A8">
          <w:rPr>
            <w:sz w:val="22"/>
            <w:szCs w:val="22"/>
          </w:rPr>
          <w:delText>]</w:delText>
        </w:r>
      </w:del>
      <w:r w:rsidRPr="00702732">
        <w:rPr>
          <w:sz w:val="22"/>
          <w:szCs w:val="22"/>
        </w:rPr>
        <w:t xml:space="preserve">. </w:t>
      </w:r>
      <w:proofErr w:type="spellStart"/>
      <w:ins w:id="2357" w:author="Vojtěch Bžatek" w:date="2024-05-22T10:37:00Z" w16du:dateUtc="2024-05-22T08:37:00Z">
        <w:r w:rsidR="008965A8" w:rsidRPr="00702732">
          <w:rPr>
            <w:sz w:val="22"/>
            <w:szCs w:val="22"/>
          </w:rPr>
          <w:t>Falcon</w:t>
        </w:r>
      </w:ins>
      <w:proofErr w:type="spellEnd"/>
      <w:ins w:id="2358" w:author="Vojtěch Bžatek" w:date="2024-05-22T10:38:00Z" w16du:dateUtc="2024-05-22T08:38:00Z">
        <w:r w:rsidR="008965A8">
          <w:rPr>
            <w:sz w:val="22"/>
            <w:szCs w:val="22"/>
          </w:rPr>
          <w:t>.</w:t>
        </w:r>
      </w:ins>
      <w:ins w:id="2359" w:author="Vojtěch Bžatek" w:date="2024-05-22T10:37:00Z" w16du:dateUtc="2024-05-22T08:37:00Z">
        <w:r w:rsidR="008965A8" w:rsidRPr="00702732">
          <w:rPr>
            <w:sz w:val="22"/>
            <w:szCs w:val="22"/>
          </w:rPr>
          <w:t xml:space="preserve"> </w:t>
        </w:r>
      </w:ins>
      <w:del w:id="2360" w:author="Vojtěch Bžatek" w:date="2024-05-22T10:38:00Z" w16du:dateUtc="2024-05-22T08:38:00Z">
        <w:r w:rsidRPr="00702732" w:rsidDel="008965A8">
          <w:rPr>
            <w:sz w:val="22"/>
            <w:szCs w:val="22"/>
          </w:rPr>
          <w:delText xml:space="preserve">Získáno </w:delText>
        </w:r>
      </w:del>
      <w:ins w:id="2361" w:author="Vojtěch Bžatek" w:date="2024-05-22T10:38:00Z" w16du:dateUtc="2024-05-22T08:38:00Z">
        <w:r w:rsidR="008965A8">
          <w:rPr>
            <w:sz w:val="22"/>
            <w:szCs w:val="22"/>
          </w:rPr>
          <w:t>Dostupné</w:t>
        </w:r>
        <w:r w:rsidR="008965A8" w:rsidRPr="00702732">
          <w:rPr>
            <w:sz w:val="22"/>
            <w:szCs w:val="22"/>
          </w:rPr>
          <w:t xml:space="preserve"> </w:t>
        </w:r>
      </w:ins>
      <w:r w:rsidRPr="00702732">
        <w:rPr>
          <w:sz w:val="22"/>
          <w:szCs w:val="22"/>
        </w:rPr>
        <w:t>z</w:t>
      </w:r>
      <w:del w:id="2362" w:author="Vojtěch Bžatek" w:date="2024-05-22T10:38:00Z" w16du:dateUtc="2024-05-22T08:38:00Z">
        <w:r w:rsidRPr="00702732" w:rsidDel="008965A8">
          <w:rPr>
            <w:sz w:val="22"/>
            <w:szCs w:val="22"/>
          </w:rPr>
          <w:delText> </w:delText>
        </w:r>
      </w:del>
      <w:r w:rsidRPr="00702732">
        <w:rPr>
          <w:sz w:val="22"/>
          <w:szCs w:val="22"/>
        </w:rPr>
        <w:t xml:space="preserve">: </w:t>
      </w:r>
      <w:ins w:id="2363" w:author="Vojtěch Bžatek" w:date="2024-05-22T10:38:00Z" w16du:dateUtc="2024-05-22T08:38:00Z">
        <w:r w:rsidR="008965A8">
          <w:rPr>
            <w:sz w:val="22"/>
            <w:szCs w:val="22"/>
          </w:rPr>
          <w:fldChar w:fldCharType="begin"/>
        </w:r>
        <w:r w:rsidR="008965A8">
          <w:rPr>
            <w:sz w:val="22"/>
            <w:szCs w:val="22"/>
          </w:rPr>
          <w:instrText>HYPERLINK "</w:instrText>
        </w:r>
      </w:ins>
      <w:r w:rsidR="008965A8" w:rsidRPr="00702732">
        <w:rPr>
          <w:sz w:val="22"/>
          <w:szCs w:val="22"/>
        </w:rPr>
        <w:instrText>https://falcon-sign.info/</w:instrText>
      </w:r>
      <w:ins w:id="2364" w:author="Vojtěch Bžatek" w:date="2024-05-22T10:38:00Z" w16du:dateUtc="2024-05-22T08:38:00Z">
        <w:r w:rsidR="008965A8">
          <w:rPr>
            <w:sz w:val="22"/>
            <w:szCs w:val="22"/>
          </w:rPr>
          <w:instrText>"</w:instrText>
        </w:r>
        <w:r w:rsidR="008965A8">
          <w:rPr>
            <w:sz w:val="22"/>
            <w:szCs w:val="22"/>
          </w:rPr>
          <w:fldChar w:fldCharType="separate"/>
        </w:r>
      </w:ins>
      <w:r w:rsidR="008965A8" w:rsidRPr="00432D4E">
        <w:rPr>
          <w:rStyle w:val="Hypertextovodkaz"/>
          <w:sz w:val="22"/>
          <w:szCs w:val="22"/>
        </w:rPr>
        <w:t>https://falcon-sign.info/</w:t>
      </w:r>
      <w:ins w:id="2365" w:author="Vojtěch Bžatek" w:date="2024-05-22T10:38:00Z" w16du:dateUtc="2024-05-22T08:38:00Z">
        <w:r w:rsidR="008965A8">
          <w:rPr>
            <w:sz w:val="22"/>
            <w:szCs w:val="22"/>
          </w:rPr>
          <w:fldChar w:fldCharType="end"/>
        </w:r>
        <w:r w:rsidR="008965A8">
          <w:rPr>
            <w:sz w:val="22"/>
            <w:szCs w:val="22"/>
          </w:rPr>
          <w:t xml:space="preserve">. </w:t>
        </w:r>
        <w:r w:rsidR="008965A8" w:rsidRPr="00702732">
          <w:rPr>
            <w:sz w:val="22"/>
            <w:szCs w:val="22"/>
          </w:rPr>
          <w:t>[cit</w:t>
        </w:r>
        <w:r w:rsidR="008965A8">
          <w:rPr>
            <w:sz w:val="22"/>
            <w:szCs w:val="22"/>
          </w:rPr>
          <w:t>ováno</w:t>
        </w:r>
        <w:r w:rsidR="008965A8" w:rsidRPr="00702732">
          <w:rPr>
            <w:sz w:val="22"/>
            <w:szCs w:val="22"/>
          </w:rPr>
          <w:t xml:space="preserve"> 2024-04-25].</w:t>
        </w:r>
      </w:ins>
      <w:del w:id="2366" w:author="Vojtěch Bžatek" w:date="2024-05-22T10:38:00Z" w16du:dateUtc="2024-05-22T08:38:00Z">
        <w:r w:rsidRPr="00702732" w:rsidDel="008965A8">
          <w:rPr>
            <w:sz w:val="22"/>
            <w:szCs w:val="22"/>
          </w:rPr>
          <w:delText xml:space="preserve"> [viděno 28 duben 2024].</w:delText>
        </w:r>
      </w:del>
    </w:p>
    <w:p w14:paraId="48A50ED7" w14:textId="11E3D5B5" w:rsidR="00954FDD" w:rsidRPr="00702732" w:rsidRDefault="00954FDD">
      <w:pPr>
        <w:pStyle w:val="literaturatext"/>
        <w:jc w:val="left"/>
        <w:rPr>
          <w:sz w:val="22"/>
          <w:szCs w:val="22"/>
        </w:rPr>
        <w:pPrChange w:id="2367" w:author="Vojtěch Bžatek" w:date="2024-05-22T05:48:00Z" w16du:dateUtc="2024-05-22T03:48:00Z">
          <w:pPr>
            <w:pStyle w:val="literaturatext"/>
          </w:pPr>
        </w:pPrChange>
      </w:pPr>
      <w:del w:id="2368" w:author="Vojtěch Bžatek" w:date="2024-05-22T12:07:00Z" w16du:dateUtc="2024-05-22T10:07:00Z">
        <w:r w:rsidRPr="00702732" w:rsidDel="00B971C8">
          <w:rPr>
            <w:sz w:val="22"/>
            <w:szCs w:val="22"/>
          </w:rPr>
          <w:delText xml:space="preserve">[h28] </w:delText>
        </w:r>
      </w:del>
      <w:ins w:id="2369" w:author="Vojtěch Bžatek" w:date="2024-05-22T10:39:00Z" w16du:dateUtc="2024-05-22T08:39:00Z">
        <w:r w:rsidR="008965A8">
          <w:rPr>
            <w:sz w:val="22"/>
            <w:szCs w:val="22"/>
          </w:rPr>
          <w:t>BERNSTEIN, Daniel J.; DOBRAU</w:t>
        </w:r>
      </w:ins>
      <w:ins w:id="2370" w:author="Vojtěch Bžatek" w:date="2024-05-22T10:40:00Z" w16du:dateUtc="2024-05-22T08:40:00Z">
        <w:r w:rsidR="008965A8">
          <w:rPr>
            <w:sz w:val="22"/>
            <w:szCs w:val="22"/>
          </w:rPr>
          <w:t xml:space="preserve">NIG, Christoph; EICHLSEDER, Maria; FLUHRER, </w:t>
        </w:r>
        <w:proofErr w:type="spellStart"/>
        <w:r w:rsidR="008965A8">
          <w:rPr>
            <w:sz w:val="22"/>
            <w:szCs w:val="22"/>
          </w:rPr>
          <w:t>Scott</w:t>
        </w:r>
      </w:ins>
      <w:proofErr w:type="spellEnd"/>
      <w:ins w:id="2371" w:author="Vojtěch Bžatek" w:date="2024-05-22T10:41:00Z" w16du:dateUtc="2024-05-22T08:41:00Z">
        <w:r w:rsidR="008965A8">
          <w:rPr>
            <w:sz w:val="22"/>
            <w:szCs w:val="22"/>
          </w:rPr>
          <w:t>; GAZDAG, Stephan Lukas et al.</w:t>
        </w:r>
      </w:ins>
      <w:ins w:id="2372" w:author="Vojtěch Bžatek" w:date="2024-05-22T10:39:00Z" w16du:dateUtc="2024-05-22T08:39:00Z">
        <w:r w:rsidR="008965A8">
          <w:rPr>
            <w:sz w:val="22"/>
            <w:szCs w:val="22"/>
          </w:rPr>
          <w:t xml:space="preserve"> </w:t>
        </w:r>
      </w:ins>
      <w:r w:rsidRPr="008965A8">
        <w:rPr>
          <w:i/>
          <w:iCs/>
          <w:sz w:val="22"/>
          <w:szCs w:val="22"/>
          <w:rPrChange w:id="2373" w:author="Vojtěch Bžatek" w:date="2024-05-22T10:41:00Z" w16du:dateUtc="2024-05-22T08:41:00Z">
            <w:rPr>
              <w:sz w:val="22"/>
              <w:szCs w:val="22"/>
            </w:rPr>
          </w:rPrChange>
        </w:rPr>
        <w:t xml:space="preserve">SPHINCS+ </w:t>
      </w:r>
      <w:proofErr w:type="spellStart"/>
      <w:r w:rsidRPr="008965A8">
        <w:rPr>
          <w:i/>
          <w:iCs/>
          <w:sz w:val="22"/>
          <w:szCs w:val="22"/>
          <w:rPrChange w:id="2374" w:author="Vojtěch Bžatek" w:date="2024-05-22T10:41:00Z" w16du:dateUtc="2024-05-22T08:41:00Z">
            <w:rPr>
              <w:sz w:val="22"/>
              <w:szCs w:val="22"/>
            </w:rPr>
          </w:rPrChange>
        </w:rPr>
        <w:t>Submission</w:t>
      </w:r>
      <w:proofErr w:type="spellEnd"/>
      <w:r w:rsidRPr="008965A8">
        <w:rPr>
          <w:i/>
          <w:iCs/>
          <w:sz w:val="22"/>
          <w:szCs w:val="22"/>
          <w:rPrChange w:id="2375" w:author="Vojtěch Bžatek" w:date="2024-05-22T10:41:00Z" w16du:dateUtc="2024-05-22T08:41:00Z">
            <w:rPr>
              <w:sz w:val="22"/>
              <w:szCs w:val="22"/>
            </w:rPr>
          </w:rPrChange>
        </w:rPr>
        <w:t xml:space="preserve"> to </w:t>
      </w:r>
      <w:proofErr w:type="spellStart"/>
      <w:r w:rsidRPr="008965A8">
        <w:rPr>
          <w:i/>
          <w:iCs/>
          <w:sz w:val="22"/>
          <w:szCs w:val="22"/>
          <w:rPrChange w:id="2376" w:author="Vojtěch Bžatek" w:date="2024-05-22T10:41:00Z" w16du:dateUtc="2024-05-22T08:41:00Z">
            <w:rPr>
              <w:sz w:val="22"/>
              <w:szCs w:val="22"/>
            </w:rPr>
          </w:rPrChange>
        </w:rPr>
        <w:t>the</w:t>
      </w:r>
      <w:proofErr w:type="spellEnd"/>
      <w:r w:rsidRPr="008965A8">
        <w:rPr>
          <w:i/>
          <w:iCs/>
          <w:sz w:val="22"/>
          <w:szCs w:val="22"/>
          <w:rPrChange w:id="2377" w:author="Vojtěch Bžatek" w:date="2024-05-22T10:41:00Z" w16du:dateUtc="2024-05-22T08:41:00Z">
            <w:rPr>
              <w:sz w:val="22"/>
              <w:szCs w:val="22"/>
            </w:rPr>
          </w:rPrChange>
        </w:rPr>
        <w:t xml:space="preserve"> NIST post-</w:t>
      </w:r>
      <w:proofErr w:type="spellStart"/>
      <w:r w:rsidRPr="008965A8">
        <w:rPr>
          <w:i/>
          <w:iCs/>
          <w:sz w:val="22"/>
          <w:szCs w:val="22"/>
          <w:rPrChange w:id="2378" w:author="Vojtěch Bžatek" w:date="2024-05-22T10:41:00Z" w16du:dateUtc="2024-05-22T08:41:00Z">
            <w:rPr>
              <w:sz w:val="22"/>
              <w:szCs w:val="22"/>
            </w:rPr>
          </w:rPrChange>
        </w:rPr>
        <w:t>quantum</w:t>
      </w:r>
      <w:proofErr w:type="spellEnd"/>
      <w:r w:rsidRPr="008965A8">
        <w:rPr>
          <w:i/>
          <w:iCs/>
          <w:sz w:val="22"/>
          <w:szCs w:val="22"/>
          <w:rPrChange w:id="2379" w:author="Vojtěch Bžatek" w:date="2024-05-22T10:41:00Z" w16du:dateUtc="2024-05-22T08:41:00Z">
            <w:rPr>
              <w:sz w:val="22"/>
              <w:szCs w:val="22"/>
            </w:rPr>
          </w:rPrChange>
        </w:rPr>
        <w:t xml:space="preserve"> </w:t>
      </w:r>
      <w:proofErr w:type="spellStart"/>
      <w:r w:rsidRPr="008965A8">
        <w:rPr>
          <w:i/>
          <w:iCs/>
          <w:sz w:val="22"/>
          <w:szCs w:val="22"/>
          <w:rPrChange w:id="2380" w:author="Vojtěch Bžatek" w:date="2024-05-22T10:41:00Z" w16du:dateUtc="2024-05-22T08:41:00Z">
            <w:rPr>
              <w:sz w:val="22"/>
              <w:szCs w:val="22"/>
            </w:rPr>
          </w:rPrChange>
        </w:rPr>
        <w:t>project</w:t>
      </w:r>
      <w:proofErr w:type="spellEnd"/>
      <w:r w:rsidRPr="00702732">
        <w:rPr>
          <w:sz w:val="22"/>
          <w:szCs w:val="22"/>
        </w:rPr>
        <w:t>. Online. SPHINCS+</w:t>
      </w:r>
      <w:ins w:id="2381" w:author="Vojtěch Bžatek" w:date="2024-05-22T10:41:00Z" w16du:dateUtc="2024-05-22T08:41:00Z">
        <w:r w:rsidR="008965A8">
          <w:rPr>
            <w:sz w:val="22"/>
            <w:szCs w:val="22"/>
          </w:rPr>
          <w:t>,</w:t>
        </w:r>
      </w:ins>
      <w:del w:id="2382" w:author="Vojtěch Bžatek" w:date="2024-05-22T10:41:00Z" w16du:dateUtc="2024-05-22T08:41:00Z">
        <w:r w:rsidRPr="00702732" w:rsidDel="008965A8">
          <w:rPr>
            <w:sz w:val="22"/>
            <w:szCs w:val="22"/>
          </w:rPr>
          <w:delText>.</w:delText>
        </w:r>
      </w:del>
      <w:r w:rsidRPr="00702732">
        <w:rPr>
          <w:sz w:val="22"/>
          <w:szCs w:val="22"/>
        </w:rPr>
        <w:t xml:space="preserve"> 2017, s. 32-37. Dostupné z: </w:t>
      </w:r>
      <w:ins w:id="2383" w:author="Vojtěch Bžatek" w:date="2024-05-22T10:39:00Z" w16du:dateUtc="2024-05-22T08:39:00Z">
        <w:r w:rsidR="008965A8">
          <w:rPr>
            <w:sz w:val="22"/>
            <w:szCs w:val="22"/>
          </w:rPr>
          <w:fldChar w:fldCharType="begin"/>
        </w:r>
        <w:r w:rsidR="008965A8">
          <w:rPr>
            <w:sz w:val="22"/>
            <w:szCs w:val="22"/>
          </w:rPr>
          <w:instrText>HYPERLINK "</w:instrText>
        </w:r>
      </w:ins>
      <w:r w:rsidR="008965A8" w:rsidRPr="00702732">
        <w:rPr>
          <w:sz w:val="22"/>
          <w:szCs w:val="22"/>
        </w:rPr>
        <w:instrText>https://sphincs.org/data/sphincs+-specification.pdf</w:instrText>
      </w:r>
      <w:ins w:id="2384" w:author="Vojtěch Bžatek" w:date="2024-05-22T10:39:00Z" w16du:dateUtc="2024-05-22T08:39:00Z">
        <w:r w:rsidR="008965A8">
          <w:rPr>
            <w:sz w:val="22"/>
            <w:szCs w:val="22"/>
          </w:rPr>
          <w:instrText>"</w:instrText>
        </w:r>
        <w:r w:rsidR="008965A8">
          <w:rPr>
            <w:sz w:val="22"/>
            <w:szCs w:val="22"/>
          </w:rPr>
          <w:fldChar w:fldCharType="separate"/>
        </w:r>
      </w:ins>
      <w:r w:rsidR="008965A8" w:rsidRPr="00432D4E">
        <w:rPr>
          <w:rStyle w:val="Hypertextovodkaz"/>
          <w:sz w:val="22"/>
          <w:szCs w:val="22"/>
        </w:rPr>
        <w:t>https://sphincs.org/data/sphincs+-sp</w:t>
      </w:r>
      <w:r w:rsidR="008965A8" w:rsidRPr="00432D4E">
        <w:rPr>
          <w:rStyle w:val="Hypertextovodkaz"/>
          <w:sz w:val="22"/>
          <w:szCs w:val="22"/>
        </w:rPr>
        <w:t>e</w:t>
      </w:r>
      <w:r w:rsidR="008965A8" w:rsidRPr="00432D4E">
        <w:rPr>
          <w:rStyle w:val="Hypertextovodkaz"/>
          <w:sz w:val="22"/>
          <w:szCs w:val="22"/>
        </w:rPr>
        <w:t>cification.pdf</w:t>
      </w:r>
      <w:ins w:id="2385" w:author="Vojtěch Bžatek" w:date="2024-05-22T10:39:00Z" w16du:dateUtc="2024-05-22T08:39:00Z">
        <w:r w:rsidR="008965A8">
          <w:rPr>
            <w:sz w:val="22"/>
            <w:szCs w:val="22"/>
          </w:rPr>
          <w:fldChar w:fldCharType="end"/>
        </w:r>
      </w:ins>
      <w:r w:rsidRPr="00702732">
        <w:rPr>
          <w:sz w:val="22"/>
          <w:szCs w:val="22"/>
        </w:rPr>
        <w:t>.</w:t>
      </w:r>
      <w:ins w:id="2386" w:author="Vojtěch Bžatek" w:date="2024-05-22T10:39:00Z" w16du:dateUtc="2024-05-22T08:39:00Z">
        <w:r w:rsidR="008965A8">
          <w:rPr>
            <w:sz w:val="22"/>
            <w:szCs w:val="22"/>
          </w:rPr>
          <w:t xml:space="preserve"> </w:t>
        </w:r>
      </w:ins>
      <w:del w:id="2387" w:author="Vojtěch Bžatek" w:date="2024-05-22T10:39:00Z" w16du:dateUtc="2024-05-22T08:39:00Z">
        <w:r w:rsidRPr="00702732" w:rsidDel="008965A8">
          <w:rPr>
            <w:sz w:val="22"/>
            <w:szCs w:val="22"/>
          </w:rPr>
          <w:delText xml:space="preserve"> </w:delText>
        </w:r>
      </w:del>
      <w:r w:rsidRPr="00702732">
        <w:rPr>
          <w:sz w:val="22"/>
          <w:szCs w:val="22"/>
        </w:rPr>
        <w:t>[cit</w:t>
      </w:r>
      <w:ins w:id="2388" w:author="Vojtěch Bžatek" w:date="2024-05-22T10:41:00Z" w16du:dateUtc="2024-05-22T08:41:00Z">
        <w:r w:rsidR="008965A8">
          <w:rPr>
            <w:sz w:val="22"/>
            <w:szCs w:val="22"/>
          </w:rPr>
          <w:t>ováno</w:t>
        </w:r>
      </w:ins>
      <w:del w:id="2389" w:author="Vojtěch Bžatek" w:date="2024-05-22T10:41:00Z" w16du:dateUtc="2024-05-22T08:41:00Z">
        <w:r w:rsidRPr="00702732" w:rsidDel="008965A8">
          <w:rPr>
            <w:sz w:val="22"/>
            <w:szCs w:val="22"/>
          </w:rPr>
          <w:delText>.</w:delText>
        </w:r>
      </w:del>
      <w:r w:rsidRPr="00702732">
        <w:rPr>
          <w:sz w:val="22"/>
          <w:szCs w:val="22"/>
        </w:rPr>
        <w:t xml:space="preserve"> 2024-04-28].</w:t>
      </w:r>
    </w:p>
    <w:p w14:paraId="7CF7DB13" w14:textId="3CA2D415" w:rsidR="001F4348" w:rsidRPr="00702732" w:rsidRDefault="001F4348">
      <w:pPr>
        <w:pStyle w:val="literaturatext"/>
        <w:jc w:val="left"/>
        <w:rPr>
          <w:sz w:val="22"/>
          <w:szCs w:val="22"/>
        </w:rPr>
        <w:pPrChange w:id="2390" w:author="Vojtěch Bžatek" w:date="2024-05-22T05:48:00Z" w16du:dateUtc="2024-05-22T03:48:00Z">
          <w:pPr>
            <w:pStyle w:val="literaturatext"/>
          </w:pPr>
        </w:pPrChange>
      </w:pPr>
      <w:del w:id="2391" w:author="Vojtěch Bžatek" w:date="2024-05-22T12:07:00Z" w16du:dateUtc="2024-05-22T10:07:00Z">
        <w:r w:rsidRPr="00702732" w:rsidDel="00B971C8">
          <w:rPr>
            <w:color w:val="FF0000"/>
            <w:sz w:val="22"/>
            <w:szCs w:val="22"/>
          </w:rPr>
          <w:delText xml:space="preserve">[h29] </w:delText>
        </w:r>
      </w:del>
      <w:r w:rsidRPr="00702732">
        <w:rPr>
          <w:sz w:val="22"/>
          <w:szCs w:val="22"/>
        </w:rPr>
        <w:t>JONES, M.; BRADLEY, J.</w:t>
      </w:r>
      <w:ins w:id="2392" w:author="Vojtěch Bžatek" w:date="2024-05-22T10:42:00Z" w16du:dateUtc="2024-05-22T08:42:00Z">
        <w:r w:rsidR="00855857">
          <w:rPr>
            <w:sz w:val="22"/>
            <w:szCs w:val="22"/>
          </w:rPr>
          <w:t>;</w:t>
        </w:r>
      </w:ins>
      <w:del w:id="2393" w:author="Vojtěch Bžatek" w:date="2024-05-22T10:42:00Z" w16du:dateUtc="2024-05-22T08:42:00Z">
        <w:r w:rsidRPr="00702732" w:rsidDel="00855857">
          <w:rPr>
            <w:sz w:val="22"/>
            <w:szCs w:val="22"/>
          </w:rPr>
          <w:delText xml:space="preserve"> a</w:delText>
        </w:r>
      </w:del>
      <w:r w:rsidRPr="00702732">
        <w:rPr>
          <w:sz w:val="22"/>
          <w:szCs w:val="22"/>
        </w:rPr>
        <w:t xml:space="preserve"> SAKIMURA, N. </w:t>
      </w:r>
      <w:r w:rsidRPr="00855857">
        <w:rPr>
          <w:i/>
          <w:iCs/>
          <w:sz w:val="22"/>
          <w:szCs w:val="22"/>
          <w:rPrChange w:id="2394" w:author="Vojtěch Bžatek" w:date="2024-05-22T10:42:00Z" w16du:dateUtc="2024-05-22T08:42:00Z">
            <w:rPr>
              <w:sz w:val="22"/>
              <w:szCs w:val="22"/>
            </w:rPr>
          </w:rPrChange>
        </w:rPr>
        <w:t>RFC 7515</w:t>
      </w:r>
      <w:r w:rsidRPr="00702732">
        <w:rPr>
          <w:sz w:val="22"/>
          <w:szCs w:val="22"/>
        </w:rPr>
        <w:t>. Online. IETF</w:t>
      </w:r>
      <w:ins w:id="2395" w:author="Vojtěch Bžatek" w:date="2024-05-22T10:42:00Z" w16du:dateUtc="2024-05-22T08:42:00Z">
        <w:r w:rsidR="00855857">
          <w:rPr>
            <w:sz w:val="22"/>
            <w:szCs w:val="22"/>
          </w:rPr>
          <w:t xml:space="preserve">, </w:t>
        </w:r>
      </w:ins>
      <w:del w:id="2396" w:author="Vojtěch Bžatek" w:date="2024-05-22T10:42:00Z" w16du:dateUtc="2024-05-22T08:42:00Z">
        <w:r w:rsidRPr="00702732" w:rsidDel="00855857">
          <w:rPr>
            <w:sz w:val="22"/>
            <w:szCs w:val="22"/>
          </w:rPr>
          <w:delText xml:space="preserve">. Květen </w:delText>
        </w:r>
      </w:del>
      <w:r w:rsidRPr="00702732">
        <w:rPr>
          <w:sz w:val="22"/>
          <w:szCs w:val="22"/>
        </w:rPr>
        <w:t xml:space="preserve">2015, s. 5-11. ISSN 2070-1721. Dostupné z: </w:t>
      </w:r>
      <w:ins w:id="2397" w:author="Vojtěch Bžatek" w:date="2024-05-22T10:42:00Z" w16du:dateUtc="2024-05-22T08:42:00Z">
        <w:r w:rsidR="008965A8">
          <w:rPr>
            <w:sz w:val="22"/>
            <w:szCs w:val="22"/>
          </w:rPr>
          <w:fldChar w:fldCharType="begin"/>
        </w:r>
        <w:r w:rsidR="008965A8">
          <w:rPr>
            <w:sz w:val="22"/>
            <w:szCs w:val="22"/>
          </w:rPr>
          <w:instrText>HYPERLINK "</w:instrText>
        </w:r>
      </w:ins>
      <w:r w:rsidR="008965A8" w:rsidRPr="00702732">
        <w:rPr>
          <w:sz w:val="22"/>
          <w:szCs w:val="22"/>
        </w:rPr>
        <w:instrText>https://datatracker.ietf.org/doc/html/rfc7515</w:instrText>
      </w:r>
      <w:ins w:id="2398" w:author="Vojtěch Bžatek" w:date="2024-05-22T10:42:00Z" w16du:dateUtc="2024-05-22T08:42:00Z">
        <w:r w:rsidR="008965A8">
          <w:rPr>
            <w:sz w:val="22"/>
            <w:szCs w:val="22"/>
          </w:rPr>
          <w:instrText>"</w:instrText>
        </w:r>
        <w:r w:rsidR="008965A8">
          <w:rPr>
            <w:sz w:val="22"/>
            <w:szCs w:val="22"/>
          </w:rPr>
          <w:fldChar w:fldCharType="separate"/>
        </w:r>
      </w:ins>
      <w:r w:rsidR="008965A8" w:rsidRPr="00432D4E">
        <w:rPr>
          <w:rStyle w:val="Hypertextovodkaz"/>
          <w:sz w:val="22"/>
          <w:szCs w:val="22"/>
        </w:rPr>
        <w:t>https://datatracker.ietf.org/d</w:t>
      </w:r>
      <w:r w:rsidR="008965A8" w:rsidRPr="00432D4E">
        <w:rPr>
          <w:rStyle w:val="Hypertextovodkaz"/>
          <w:sz w:val="22"/>
          <w:szCs w:val="22"/>
        </w:rPr>
        <w:t>o</w:t>
      </w:r>
      <w:r w:rsidR="008965A8" w:rsidRPr="00432D4E">
        <w:rPr>
          <w:rStyle w:val="Hypertextovodkaz"/>
          <w:sz w:val="22"/>
          <w:szCs w:val="22"/>
        </w:rPr>
        <w:t>c/html/rfc7515</w:t>
      </w:r>
      <w:ins w:id="2399" w:author="Vojtěch Bžatek" w:date="2024-05-22T10:42:00Z" w16du:dateUtc="2024-05-22T08:42:00Z">
        <w:r w:rsidR="008965A8">
          <w:rPr>
            <w:sz w:val="22"/>
            <w:szCs w:val="22"/>
          </w:rPr>
          <w:fldChar w:fldCharType="end"/>
        </w:r>
      </w:ins>
      <w:r w:rsidRPr="00702732">
        <w:rPr>
          <w:sz w:val="22"/>
          <w:szCs w:val="22"/>
        </w:rPr>
        <w:t>.</w:t>
      </w:r>
      <w:ins w:id="2400" w:author="Vojtěch Bžatek" w:date="2024-05-22T10:42:00Z" w16du:dateUtc="2024-05-22T08:42:00Z">
        <w:r w:rsidR="008965A8">
          <w:rPr>
            <w:sz w:val="22"/>
            <w:szCs w:val="22"/>
          </w:rPr>
          <w:t xml:space="preserve"> </w:t>
        </w:r>
      </w:ins>
      <w:del w:id="2401" w:author="Vojtěch Bžatek" w:date="2024-05-22T10:42:00Z" w16du:dateUtc="2024-05-22T08:42:00Z">
        <w:r w:rsidRPr="00702732" w:rsidDel="008965A8">
          <w:rPr>
            <w:sz w:val="22"/>
            <w:szCs w:val="22"/>
          </w:rPr>
          <w:delText xml:space="preserve"> </w:delText>
        </w:r>
      </w:del>
      <w:ins w:id="2402" w:author="Vojtěch Bžatek" w:date="2024-05-22T10:42:00Z" w16du:dateUtc="2024-05-22T08:42:00Z">
        <w:r w:rsidR="008965A8" w:rsidRPr="00702732">
          <w:rPr>
            <w:sz w:val="22"/>
            <w:szCs w:val="22"/>
          </w:rPr>
          <w:t>[cit</w:t>
        </w:r>
        <w:r w:rsidR="008965A8">
          <w:rPr>
            <w:sz w:val="22"/>
            <w:szCs w:val="22"/>
          </w:rPr>
          <w:t>ováno</w:t>
        </w:r>
        <w:r w:rsidR="008965A8" w:rsidRPr="00702732">
          <w:rPr>
            <w:sz w:val="22"/>
            <w:szCs w:val="22"/>
          </w:rPr>
          <w:t xml:space="preserve"> 2024-04-28].</w:t>
        </w:r>
        <w:r w:rsidR="008965A8" w:rsidRPr="00702732" w:rsidDel="008965A8">
          <w:rPr>
            <w:sz w:val="22"/>
            <w:szCs w:val="22"/>
          </w:rPr>
          <w:t xml:space="preserve"> </w:t>
        </w:r>
      </w:ins>
      <w:del w:id="2403" w:author="Vojtěch Bžatek" w:date="2024-05-22T10:42:00Z" w16du:dateUtc="2024-05-22T08:42:00Z">
        <w:r w:rsidRPr="00702732" w:rsidDel="008965A8">
          <w:rPr>
            <w:sz w:val="22"/>
            <w:szCs w:val="22"/>
          </w:rPr>
          <w:delText>[cit. 2024-04-26].</w:delText>
        </w:r>
      </w:del>
    </w:p>
    <w:p w14:paraId="4B9C6256" w14:textId="53B1CE9C" w:rsidR="001F4348" w:rsidRPr="00702732" w:rsidRDefault="001F4348">
      <w:pPr>
        <w:pStyle w:val="literaturatext"/>
        <w:jc w:val="left"/>
        <w:rPr>
          <w:sz w:val="22"/>
          <w:szCs w:val="22"/>
        </w:rPr>
        <w:pPrChange w:id="2404" w:author="Vojtěch Bžatek" w:date="2024-05-22T05:48:00Z" w16du:dateUtc="2024-05-22T03:48:00Z">
          <w:pPr>
            <w:pStyle w:val="literaturatext"/>
          </w:pPr>
        </w:pPrChange>
      </w:pPr>
      <w:del w:id="2405" w:author="Vojtěch Bžatek" w:date="2024-05-22T12:07:00Z" w16du:dateUtc="2024-05-22T10:07:00Z">
        <w:r w:rsidRPr="00702732" w:rsidDel="00B971C8">
          <w:rPr>
            <w:color w:val="FF0000"/>
            <w:sz w:val="22"/>
            <w:szCs w:val="22"/>
          </w:rPr>
          <w:delText xml:space="preserve">[h30] </w:delText>
        </w:r>
      </w:del>
      <w:r w:rsidRPr="00702732">
        <w:rPr>
          <w:sz w:val="22"/>
          <w:szCs w:val="22"/>
        </w:rPr>
        <w:t xml:space="preserve">PYJWT DEVELOPMENT TEAM. </w:t>
      </w:r>
      <w:proofErr w:type="spellStart"/>
      <w:r w:rsidRPr="00855857">
        <w:rPr>
          <w:i/>
          <w:iCs/>
          <w:sz w:val="22"/>
          <w:szCs w:val="22"/>
          <w:rPrChange w:id="2406" w:author="Vojtěch Bžatek" w:date="2024-05-22T10:43:00Z" w16du:dateUtc="2024-05-22T08:43:00Z">
            <w:rPr>
              <w:sz w:val="22"/>
              <w:szCs w:val="22"/>
            </w:rPr>
          </w:rPrChange>
        </w:rPr>
        <w:t>Welcome</w:t>
      </w:r>
      <w:proofErr w:type="spellEnd"/>
      <w:r w:rsidRPr="00855857">
        <w:rPr>
          <w:i/>
          <w:iCs/>
          <w:sz w:val="22"/>
          <w:szCs w:val="22"/>
          <w:rPrChange w:id="2407" w:author="Vojtěch Bžatek" w:date="2024-05-22T10:43:00Z" w16du:dateUtc="2024-05-22T08:43:00Z">
            <w:rPr>
              <w:sz w:val="22"/>
              <w:szCs w:val="22"/>
            </w:rPr>
          </w:rPrChange>
        </w:rPr>
        <w:t xml:space="preserve"> to </w:t>
      </w:r>
      <w:proofErr w:type="spellStart"/>
      <w:r w:rsidRPr="00855857">
        <w:rPr>
          <w:i/>
          <w:iCs/>
          <w:sz w:val="22"/>
          <w:szCs w:val="22"/>
          <w:rPrChange w:id="2408" w:author="Vojtěch Bžatek" w:date="2024-05-22T10:43:00Z" w16du:dateUtc="2024-05-22T08:43:00Z">
            <w:rPr>
              <w:sz w:val="22"/>
              <w:szCs w:val="22"/>
            </w:rPr>
          </w:rPrChange>
        </w:rPr>
        <w:t>PyJWT</w:t>
      </w:r>
      <w:proofErr w:type="spellEnd"/>
      <w:r w:rsidRPr="00855857">
        <w:rPr>
          <w:i/>
          <w:iCs/>
          <w:sz w:val="22"/>
          <w:szCs w:val="22"/>
          <w:rPrChange w:id="2409" w:author="Vojtěch Bžatek" w:date="2024-05-22T10:43:00Z" w16du:dateUtc="2024-05-22T08:43:00Z">
            <w:rPr>
              <w:sz w:val="22"/>
              <w:szCs w:val="22"/>
            </w:rPr>
          </w:rPrChange>
        </w:rPr>
        <w:t xml:space="preserve"> — </w:t>
      </w:r>
      <w:proofErr w:type="spellStart"/>
      <w:r w:rsidRPr="00855857">
        <w:rPr>
          <w:i/>
          <w:iCs/>
          <w:sz w:val="22"/>
          <w:szCs w:val="22"/>
          <w:rPrChange w:id="2410" w:author="Vojtěch Bžatek" w:date="2024-05-22T10:43:00Z" w16du:dateUtc="2024-05-22T08:43:00Z">
            <w:rPr>
              <w:sz w:val="22"/>
              <w:szCs w:val="22"/>
            </w:rPr>
          </w:rPrChange>
        </w:rPr>
        <w:t>PyJWT</w:t>
      </w:r>
      <w:proofErr w:type="spellEnd"/>
      <w:r w:rsidRPr="00855857">
        <w:rPr>
          <w:i/>
          <w:iCs/>
          <w:sz w:val="22"/>
          <w:szCs w:val="22"/>
          <w:rPrChange w:id="2411" w:author="Vojtěch Bžatek" w:date="2024-05-22T10:43:00Z" w16du:dateUtc="2024-05-22T08:43:00Z">
            <w:rPr>
              <w:sz w:val="22"/>
              <w:szCs w:val="22"/>
            </w:rPr>
          </w:rPrChange>
        </w:rPr>
        <w:t xml:space="preserve"> 2.8.0 </w:t>
      </w:r>
      <w:proofErr w:type="spellStart"/>
      <w:r w:rsidRPr="00855857">
        <w:rPr>
          <w:i/>
          <w:iCs/>
          <w:sz w:val="22"/>
          <w:szCs w:val="22"/>
          <w:rPrChange w:id="2412" w:author="Vojtěch Bžatek" w:date="2024-05-22T10:43:00Z" w16du:dateUtc="2024-05-22T08:43:00Z">
            <w:rPr>
              <w:sz w:val="22"/>
              <w:szCs w:val="22"/>
            </w:rPr>
          </w:rPrChange>
        </w:rPr>
        <w:t>documentation</w:t>
      </w:r>
      <w:proofErr w:type="spellEnd"/>
      <w:r w:rsidRPr="00702732">
        <w:rPr>
          <w:sz w:val="22"/>
          <w:szCs w:val="22"/>
        </w:rPr>
        <w:t xml:space="preserve">. </w:t>
      </w:r>
      <w:ins w:id="2413" w:author="Vojtěch Bžatek" w:date="2024-05-22T10:43:00Z" w16du:dateUtc="2024-05-22T08:43:00Z">
        <w:r w:rsidR="00855857">
          <w:rPr>
            <w:sz w:val="22"/>
            <w:szCs w:val="22"/>
          </w:rPr>
          <w:t>O</w:t>
        </w:r>
      </w:ins>
      <w:del w:id="2414" w:author="Vojtěch Bžatek" w:date="2024-05-22T10:43:00Z" w16du:dateUtc="2024-05-22T08:43:00Z">
        <w:r w:rsidRPr="00702732" w:rsidDel="00855857">
          <w:rPr>
            <w:sz w:val="22"/>
            <w:szCs w:val="22"/>
          </w:rPr>
          <w:delText>[o</w:delText>
        </w:r>
      </w:del>
      <w:r w:rsidRPr="00702732">
        <w:rPr>
          <w:sz w:val="22"/>
          <w:szCs w:val="22"/>
        </w:rPr>
        <w:t>nline</w:t>
      </w:r>
      <w:del w:id="2415" w:author="Vojtěch Bžatek" w:date="2024-05-22T10:43:00Z" w16du:dateUtc="2024-05-22T08:43:00Z">
        <w:r w:rsidRPr="00702732" w:rsidDel="00855857">
          <w:rPr>
            <w:sz w:val="22"/>
            <w:szCs w:val="22"/>
          </w:rPr>
          <w:delText>]</w:delText>
        </w:r>
      </w:del>
      <w:r w:rsidRPr="00702732">
        <w:rPr>
          <w:sz w:val="22"/>
          <w:szCs w:val="22"/>
        </w:rPr>
        <w:t>.</w:t>
      </w:r>
      <w:ins w:id="2416" w:author="Vojtěch Bžatek" w:date="2024-05-22T10:43:00Z" w16du:dateUtc="2024-05-22T08:43:00Z">
        <w:r w:rsidR="00855857">
          <w:rPr>
            <w:sz w:val="22"/>
            <w:szCs w:val="22"/>
          </w:rPr>
          <w:t xml:space="preserve"> PYJWT.</w:t>
        </w:r>
      </w:ins>
      <w:r w:rsidRPr="00702732">
        <w:rPr>
          <w:sz w:val="22"/>
          <w:szCs w:val="22"/>
        </w:rPr>
        <w:t xml:space="preserve"> </w:t>
      </w:r>
      <w:ins w:id="2417" w:author="Vojtěch Bžatek" w:date="2024-05-22T10:43:00Z" w16du:dateUtc="2024-05-22T08:43:00Z">
        <w:r w:rsidR="00855857">
          <w:rPr>
            <w:sz w:val="22"/>
            <w:szCs w:val="22"/>
          </w:rPr>
          <w:t xml:space="preserve">Dostupné </w:t>
        </w:r>
      </w:ins>
      <w:del w:id="2418" w:author="Vojtěch Bžatek" w:date="2024-05-22T10:43:00Z" w16du:dateUtc="2024-05-22T08:43:00Z">
        <w:r w:rsidRPr="00702732" w:rsidDel="00855857">
          <w:rPr>
            <w:sz w:val="22"/>
            <w:szCs w:val="22"/>
          </w:rPr>
          <w:delText xml:space="preserve">Získáno </w:delText>
        </w:r>
      </w:del>
      <w:r w:rsidRPr="00702732">
        <w:rPr>
          <w:sz w:val="22"/>
          <w:szCs w:val="22"/>
        </w:rPr>
        <w:t>z</w:t>
      </w:r>
      <w:del w:id="2419" w:author="Vojtěch Bžatek" w:date="2024-05-22T10:43:00Z" w16du:dateUtc="2024-05-22T08:43:00Z">
        <w:r w:rsidRPr="00702732" w:rsidDel="00855857">
          <w:rPr>
            <w:sz w:val="22"/>
            <w:szCs w:val="22"/>
          </w:rPr>
          <w:delText> </w:delText>
        </w:r>
      </w:del>
      <w:r w:rsidRPr="00702732">
        <w:rPr>
          <w:sz w:val="22"/>
          <w:szCs w:val="22"/>
        </w:rPr>
        <w:t>: https://pyjwt.readthedocs.io/en/stable/</w:t>
      </w:r>
      <w:ins w:id="2420" w:author="Vojtěch Bžatek" w:date="2024-05-22T10:43:00Z" w16du:dateUtc="2024-05-22T08:43:00Z">
        <w:r w:rsidR="00855857">
          <w:rPr>
            <w:sz w:val="22"/>
            <w:szCs w:val="22"/>
          </w:rPr>
          <w:t>.</w:t>
        </w:r>
      </w:ins>
      <w:r w:rsidRPr="00702732">
        <w:rPr>
          <w:sz w:val="22"/>
          <w:szCs w:val="22"/>
        </w:rPr>
        <w:t xml:space="preserve"> </w:t>
      </w:r>
      <w:ins w:id="2421" w:author="Vojtěch Bžatek" w:date="2024-05-22T10:43:00Z" w16du:dateUtc="2024-05-22T08:43:00Z">
        <w:r w:rsidR="00855857" w:rsidRPr="00702732">
          <w:rPr>
            <w:sz w:val="22"/>
            <w:szCs w:val="22"/>
          </w:rPr>
          <w:t>[cit</w:t>
        </w:r>
        <w:r w:rsidR="00855857">
          <w:rPr>
            <w:sz w:val="22"/>
            <w:szCs w:val="22"/>
          </w:rPr>
          <w:t>ováno</w:t>
        </w:r>
        <w:r w:rsidR="00855857" w:rsidRPr="00702732">
          <w:rPr>
            <w:sz w:val="22"/>
            <w:szCs w:val="22"/>
          </w:rPr>
          <w:t xml:space="preserve"> 2024-04-28].</w:t>
        </w:r>
        <w:r w:rsidR="00855857" w:rsidRPr="00702732" w:rsidDel="008965A8">
          <w:rPr>
            <w:sz w:val="22"/>
            <w:szCs w:val="22"/>
          </w:rPr>
          <w:t xml:space="preserve"> </w:t>
        </w:r>
      </w:ins>
      <w:del w:id="2422" w:author="Vojtěch Bžatek" w:date="2024-05-22T10:43:00Z" w16du:dateUtc="2024-05-22T08:43:00Z">
        <w:r w:rsidRPr="00702732" w:rsidDel="00855857">
          <w:rPr>
            <w:sz w:val="22"/>
            <w:szCs w:val="22"/>
          </w:rPr>
          <w:delText>[viděno 28 duben 2024].</w:delText>
        </w:r>
      </w:del>
    </w:p>
    <w:p w14:paraId="49754F97" w14:textId="2C4EF421" w:rsidR="001F4348" w:rsidRPr="00702732" w:rsidRDefault="001F4348">
      <w:pPr>
        <w:pStyle w:val="literaturatext"/>
        <w:jc w:val="left"/>
        <w:rPr>
          <w:sz w:val="22"/>
          <w:szCs w:val="22"/>
          <w:rPrChange w:id="2423" w:author="Vojtěch Bžatek" w:date="2024-05-22T05:48:00Z" w16du:dateUtc="2024-05-22T03:48:00Z">
            <w:rPr/>
          </w:rPrChange>
        </w:rPr>
        <w:pPrChange w:id="2424" w:author="Vojtěch Bžatek" w:date="2024-05-22T05:48:00Z" w16du:dateUtc="2024-05-22T03:48:00Z">
          <w:pPr>
            <w:pStyle w:val="literaturatext"/>
          </w:pPr>
        </w:pPrChange>
      </w:pPr>
      <w:del w:id="2425" w:author="Vojtěch Bžatek" w:date="2024-05-22T12:07:00Z" w16du:dateUtc="2024-05-22T10:07:00Z">
        <w:r w:rsidRPr="00702732" w:rsidDel="00B971C8">
          <w:rPr>
            <w:color w:val="FF0000"/>
            <w:sz w:val="22"/>
            <w:szCs w:val="22"/>
          </w:rPr>
          <w:delText xml:space="preserve">[h31] </w:delText>
        </w:r>
      </w:del>
      <w:r w:rsidRPr="00702732">
        <w:rPr>
          <w:sz w:val="22"/>
          <w:szCs w:val="22"/>
          <w:rPrChange w:id="2426" w:author="Vojtěch Bžatek" w:date="2024-05-22T05:48:00Z" w16du:dateUtc="2024-05-22T03:48:00Z">
            <w:rPr/>
          </w:rPrChange>
        </w:rPr>
        <w:t xml:space="preserve">MITRE. </w:t>
      </w:r>
      <w:r w:rsidRPr="00855857">
        <w:rPr>
          <w:i/>
          <w:iCs/>
          <w:sz w:val="22"/>
          <w:szCs w:val="22"/>
          <w:rPrChange w:id="2427" w:author="Vojtěch Bžatek" w:date="2024-05-22T10:44:00Z" w16du:dateUtc="2024-05-22T08:44:00Z">
            <w:rPr/>
          </w:rPrChange>
        </w:rPr>
        <w:t xml:space="preserve">Data </w:t>
      </w:r>
      <w:proofErr w:type="spellStart"/>
      <w:r w:rsidRPr="00855857">
        <w:rPr>
          <w:i/>
          <w:iCs/>
          <w:sz w:val="22"/>
          <w:szCs w:val="22"/>
          <w:rPrChange w:id="2428" w:author="Vojtěch Bžatek" w:date="2024-05-22T10:44:00Z" w16du:dateUtc="2024-05-22T08:44:00Z">
            <w:rPr/>
          </w:rPrChange>
        </w:rPr>
        <w:t>Manipulation</w:t>
      </w:r>
      <w:proofErr w:type="spellEnd"/>
      <w:r w:rsidRPr="00855857">
        <w:rPr>
          <w:i/>
          <w:iCs/>
          <w:sz w:val="22"/>
          <w:szCs w:val="22"/>
          <w:rPrChange w:id="2429" w:author="Vojtěch Bžatek" w:date="2024-05-22T10:44:00Z" w16du:dateUtc="2024-05-22T08:44:00Z">
            <w:rPr/>
          </w:rPrChange>
        </w:rPr>
        <w:t xml:space="preserve">, </w:t>
      </w:r>
      <w:proofErr w:type="spellStart"/>
      <w:r w:rsidRPr="00855857">
        <w:rPr>
          <w:i/>
          <w:iCs/>
          <w:sz w:val="22"/>
          <w:szCs w:val="22"/>
          <w:rPrChange w:id="2430" w:author="Vojtěch Bžatek" w:date="2024-05-22T10:44:00Z" w16du:dateUtc="2024-05-22T08:44:00Z">
            <w:rPr/>
          </w:rPrChange>
        </w:rPr>
        <w:t>Technique</w:t>
      </w:r>
      <w:proofErr w:type="spellEnd"/>
      <w:r w:rsidRPr="00855857">
        <w:rPr>
          <w:i/>
          <w:iCs/>
          <w:sz w:val="22"/>
          <w:szCs w:val="22"/>
          <w:rPrChange w:id="2431" w:author="Vojtěch Bžatek" w:date="2024-05-22T10:44:00Z" w16du:dateUtc="2024-05-22T08:44:00Z">
            <w:rPr/>
          </w:rPrChange>
        </w:rPr>
        <w:t xml:space="preserve"> </w:t>
      </w:r>
      <w:proofErr w:type="gramStart"/>
      <w:r w:rsidRPr="00855857">
        <w:rPr>
          <w:i/>
          <w:iCs/>
          <w:sz w:val="22"/>
          <w:szCs w:val="22"/>
          <w:rPrChange w:id="2432" w:author="Vojtěch Bžatek" w:date="2024-05-22T10:44:00Z" w16du:dateUtc="2024-05-22T08:44:00Z">
            <w:rPr/>
          </w:rPrChange>
        </w:rPr>
        <w:t xml:space="preserve">T1565 - </w:t>
      </w:r>
      <w:proofErr w:type="spellStart"/>
      <w:r w:rsidRPr="00855857">
        <w:rPr>
          <w:i/>
          <w:iCs/>
          <w:sz w:val="22"/>
          <w:szCs w:val="22"/>
          <w:rPrChange w:id="2433" w:author="Vojtěch Bžatek" w:date="2024-05-22T10:44:00Z" w16du:dateUtc="2024-05-22T08:44:00Z">
            <w:rPr/>
          </w:rPrChange>
        </w:rPr>
        <w:t>Enterprise</w:t>
      </w:r>
      <w:proofErr w:type="spellEnd"/>
      <w:proofErr w:type="gramEnd"/>
      <w:r w:rsidRPr="00855857">
        <w:rPr>
          <w:i/>
          <w:iCs/>
          <w:sz w:val="22"/>
          <w:szCs w:val="22"/>
          <w:rPrChange w:id="2434" w:author="Vojtěch Bžatek" w:date="2024-05-22T10:44:00Z" w16du:dateUtc="2024-05-22T08:44:00Z">
            <w:rPr/>
          </w:rPrChange>
        </w:rPr>
        <w:t xml:space="preserve"> | MITRE ATT&amp;CK®</w:t>
      </w:r>
      <w:r w:rsidRPr="00702732">
        <w:rPr>
          <w:sz w:val="22"/>
          <w:szCs w:val="22"/>
          <w:rPrChange w:id="2435" w:author="Vojtěch Bžatek" w:date="2024-05-22T05:48:00Z" w16du:dateUtc="2024-05-22T03:48:00Z">
            <w:rPr/>
          </w:rPrChange>
        </w:rPr>
        <w:t xml:space="preserve">. </w:t>
      </w:r>
      <w:ins w:id="2436" w:author="Vojtěch Bžatek" w:date="2024-05-22T10:44:00Z" w16du:dateUtc="2024-05-22T08:44:00Z">
        <w:r w:rsidR="00855857">
          <w:rPr>
            <w:sz w:val="22"/>
            <w:szCs w:val="22"/>
          </w:rPr>
          <w:t>O</w:t>
        </w:r>
      </w:ins>
      <w:del w:id="2437" w:author="Vojtěch Bžatek" w:date="2024-05-22T10:44:00Z" w16du:dateUtc="2024-05-22T08:44:00Z">
        <w:r w:rsidRPr="00702732" w:rsidDel="00855857">
          <w:rPr>
            <w:sz w:val="22"/>
            <w:szCs w:val="22"/>
            <w:rPrChange w:id="2438" w:author="Vojtěch Bžatek" w:date="2024-05-22T05:48:00Z" w16du:dateUtc="2024-05-22T03:48:00Z">
              <w:rPr/>
            </w:rPrChange>
          </w:rPr>
          <w:delText>[o</w:delText>
        </w:r>
      </w:del>
      <w:r w:rsidRPr="00702732">
        <w:rPr>
          <w:sz w:val="22"/>
          <w:szCs w:val="22"/>
          <w:rPrChange w:id="2439" w:author="Vojtěch Bžatek" w:date="2024-05-22T05:48:00Z" w16du:dateUtc="2024-05-22T03:48:00Z">
            <w:rPr/>
          </w:rPrChange>
        </w:rPr>
        <w:t>nline</w:t>
      </w:r>
      <w:del w:id="2440" w:author="Vojtěch Bžatek" w:date="2024-05-22T10:44:00Z" w16du:dateUtc="2024-05-22T08:44:00Z">
        <w:r w:rsidRPr="00702732" w:rsidDel="00855857">
          <w:rPr>
            <w:sz w:val="22"/>
            <w:szCs w:val="22"/>
            <w:rPrChange w:id="2441" w:author="Vojtěch Bžatek" w:date="2024-05-22T05:48:00Z" w16du:dateUtc="2024-05-22T03:48:00Z">
              <w:rPr/>
            </w:rPrChange>
          </w:rPr>
          <w:delText>]</w:delText>
        </w:r>
      </w:del>
      <w:r w:rsidRPr="00702732">
        <w:rPr>
          <w:sz w:val="22"/>
          <w:szCs w:val="22"/>
          <w:rPrChange w:id="2442" w:author="Vojtěch Bžatek" w:date="2024-05-22T05:48:00Z" w16du:dateUtc="2024-05-22T03:48:00Z">
            <w:rPr/>
          </w:rPrChange>
        </w:rPr>
        <w:t>.</w:t>
      </w:r>
      <w:ins w:id="2443" w:author="Vojtěch Bžatek" w:date="2024-05-22T10:44:00Z" w16du:dateUtc="2024-05-22T08:44:00Z">
        <w:r w:rsidR="00855857">
          <w:rPr>
            <w:sz w:val="22"/>
            <w:szCs w:val="22"/>
          </w:rPr>
          <w:t xml:space="preserve"> MITRE.</w:t>
        </w:r>
      </w:ins>
      <w:r w:rsidRPr="00702732">
        <w:rPr>
          <w:sz w:val="22"/>
          <w:szCs w:val="22"/>
          <w:rPrChange w:id="2444" w:author="Vojtěch Bžatek" w:date="2024-05-22T05:48:00Z" w16du:dateUtc="2024-05-22T03:48:00Z">
            <w:rPr/>
          </w:rPrChange>
        </w:rPr>
        <w:t xml:space="preserve"> </w:t>
      </w:r>
      <w:ins w:id="2445" w:author="Vojtěch Bžatek" w:date="2024-05-22T10:44:00Z" w16du:dateUtc="2024-05-22T08:44:00Z">
        <w:r w:rsidR="00855857">
          <w:rPr>
            <w:sz w:val="22"/>
            <w:szCs w:val="22"/>
          </w:rPr>
          <w:t>Dostupné</w:t>
        </w:r>
      </w:ins>
      <w:del w:id="2446" w:author="Vojtěch Bžatek" w:date="2024-05-22T10:44:00Z" w16du:dateUtc="2024-05-22T08:44:00Z">
        <w:r w:rsidRPr="00702732" w:rsidDel="00855857">
          <w:rPr>
            <w:sz w:val="22"/>
            <w:szCs w:val="22"/>
            <w:rPrChange w:id="2447" w:author="Vojtěch Bžatek" w:date="2024-05-22T05:48:00Z" w16du:dateUtc="2024-05-22T03:48:00Z">
              <w:rPr/>
            </w:rPrChange>
          </w:rPr>
          <w:delText>Získáno</w:delText>
        </w:r>
      </w:del>
      <w:r w:rsidRPr="00702732">
        <w:rPr>
          <w:sz w:val="22"/>
          <w:szCs w:val="22"/>
          <w:rPrChange w:id="2448" w:author="Vojtěch Bžatek" w:date="2024-05-22T05:48:00Z" w16du:dateUtc="2024-05-22T03:48:00Z">
            <w:rPr/>
          </w:rPrChange>
        </w:rPr>
        <w:t xml:space="preserve"> z</w:t>
      </w:r>
      <w:del w:id="2449" w:author="Vojtěch Bžatek" w:date="2024-05-22T10:44:00Z" w16du:dateUtc="2024-05-22T08:44:00Z">
        <w:r w:rsidRPr="00702732" w:rsidDel="00855857">
          <w:rPr>
            <w:sz w:val="22"/>
            <w:szCs w:val="22"/>
            <w:rPrChange w:id="2450" w:author="Vojtěch Bžatek" w:date="2024-05-22T05:48:00Z" w16du:dateUtc="2024-05-22T03:48:00Z">
              <w:rPr/>
            </w:rPrChange>
          </w:rPr>
          <w:delText> </w:delText>
        </w:r>
      </w:del>
      <w:r w:rsidRPr="00702732">
        <w:rPr>
          <w:sz w:val="22"/>
          <w:szCs w:val="22"/>
          <w:rPrChange w:id="2451" w:author="Vojtěch Bžatek" w:date="2024-05-22T05:48:00Z" w16du:dateUtc="2024-05-22T03:48:00Z">
            <w:rPr/>
          </w:rPrChange>
        </w:rPr>
        <w:t xml:space="preserve">: </w:t>
      </w:r>
      <w:r w:rsidR="00962385" w:rsidRPr="00702732">
        <w:rPr>
          <w:sz w:val="22"/>
          <w:szCs w:val="22"/>
          <w:rPrChange w:id="2452" w:author="Vojtěch Bžatek" w:date="2024-05-22T05:48:00Z" w16du:dateUtc="2024-05-22T03:48:00Z">
            <w:rPr/>
          </w:rPrChange>
        </w:rPr>
        <w:fldChar w:fldCharType="begin"/>
      </w:r>
      <w:r w:rsidR="00962385" w:rsidRPr="00702732">
        <w:rPr>
          <w:sz w:val="22"/>
          <w:szCs w:val="22"/>
          <w:rPrChange w:id="2453" w:author="Vojtěch Bžatek" w:date="2024-05-22T05:48:00Z" w16du:dateUtc="2024-05-22T03:48:00Z">
            <w:rPr/>
          </w:rPrChange>
        </w:rPr>
        <w:instrText>HYPERLINK "https://attack.mitre.org/techniques/T1565/"</w:instrText>
      </w:r>
      <w:r w:rsidR="00962385" w:rsidRPr="00B12BF5">
        <w:rPr>
          <w:sz w:val="22"/>
          <w:szCs w:val="22"/>
        </w:rPr>
      </w:r>
      <w:r w:rsidR="00962385" w:rsidRPr="00702732">
        <w:rPr>
          <w:sz w:val="22"/>
          <w:szCs w:val="22"/>
          <w:rPrChange w:id="2454" w:author="Vojtěch Bžatek" w:date="2024-05-22T05:48:00Z" w16du:dateUtc="2024-05-22T03:48:00Z">
            <w:rPr>
              <w:rStyle w:val="Hypertextovodkaz"/>
            </w:rPr>
          </w:rPrChange>
        </w:rPr>
        <w:fldChar w:fldCharType="separate"/>
      </w:r>
      <w:r w:rsidRPr="00702732">
        <w:rPr>
          <w:rStyle w:val="Hypertextovodkaz"/>
          <w:sz w:val="22"/>
          <w:szCs w:val="22"/>
          <w:rPrChange w:id="2455" w:author="Vojtěch Bžatek" w:date="2024-05-22T05:48:00Z" w16du:dateUtc="2024-05-22T03:48:00Z">
            <w:rPr>
              <w:rStyle w:val="Hypertextovodkaz"/>
            </w:rPr>
          </w:rPrChange>
        </w:rPr>
        <w:t>https://attack.mitre.org/techniques/T1565/</w:t>
      </w:r>
      <w:r w:rsidR="00962385" w:rsidRPr="00702732">
        <w:rPr>
          <w:rStyle w:val="Hypertextovodkaz"/>
          <w:sz w:val="22"/>
          <w:szCs w:val="22"/>
          <w:rPrChange w:id="2456" w:author="Vojtěch Bžatek" w:date="2024-05-22T05:48:00Z" w16du:dateUtc="2024-05-22T03:48:00Z">
            <w:rPr>
              <w:rStyle w:val="Hypertextovodkaz"/>
            </w:rPr>
          </w:rPrChange>
        </w:rPr>
        <w:fldChar w:fldCharType="end"/>
      </w:r>
      <w:r w:rsidRPr="00702732">
        <w:rPr>
          <w:sz w:val="22"/>
          <w:szCs w:val="22"/>
          <w:rPrChange w:id="2457" w:author="Vojtěch Bžatek" w:date="2024-05-22T05:48:00Z" w16du:dateUtc="2024-05-22T03:48:00Z">
            <w:rPr/>
          </w:rPrChange>
        </w:rPr>
        <w:t xml:space="preserve"> </w:t>
      </w:r>
      <w:ins w:id="2458" w:author="Vojtěch Bžatek" w:date="2024-05-22T10:44:00Z" w16du:dateUtc="2024-05-22T08:44:00Z">
        <w:r w:rsidR="00855857" w:rsidRPr="00702732">
          <w:rPr>
            <w:sz w:val="22"/>
            <w:szCs w:val="22"/>
          </w:rPr>
          <w:t>[cit</w:t>
        </w:r>
        <w:r w:rsidR="00855857">
          <w:rPr>
            <w:sz w:val="22"/>
            <w:szCs w:val="22"/>
          </w:rPr>
          <w:t>ováno</w:t>
        </w:r>
        <w:r w:rsidR="00855857" w:rsidRPr="00702732">
          <w:rPr>
            <w:sz w:val="22"/>
            <w:szCs w:val="22"/>
          </w:rPr>
          <w:t xml:space="preserve"> 2024-04-28].</w:t>
        </w:r>
        <w:r w:rsidR="00855857" w:rsidRPr="00702732" w:rsidDel="008965A8">
          <w:rPr>
            <w:sz w:val="22"/>
            <w:szCs w:val="22"/>
          </w:rPr>
          <w:t xml:space="preserve"> </w:t>
        </w:r>
      </w:ins>
      <w:del w:id="2459" w:author="Vojtěch Bžatek" w:date="2024-05-22T10:44:00Z" w16du:dateUtc="2024-05-22T08:44:00Z">
        <w:r w:rsidRPr="00702732" w:rsidDel="00855857">
          <w:rPr>
            <w:sz w:val="22"/>
            <w:szCs w:val="22"/>
            <w:rPrChange w:id="2460" w:author="Vojtěch Bžatek" w:date="2024-05-22T05:48:00Z" w16du:dateUtc="2024-05-22T03:48:00Z">
              <w:rPr/>
            </w:rPrChange>
          </w:rPr>
          <w:delText xml:space="preserve">[viděno 28 duben 2024]. </w:delText>
        </w:r>
      </w:del>
    </w:p>
    <w:p w14:paraId="347B1F3C" w14:textId="7BD10B08" w:rsidR="001F4348" w:rsidRPr="00702732" w:rsidRDefault="001F4348">
      <w:pPr>
        <w:pStyle w:val="literaturatext"/>
        <w:jc w:val="left"/>
        <w:rPr>
          <w:sz w:val="22"/>
          <w:szCs w:val="22"/>
        </w:rPr>
        <w:pPrChange w:id="2461" w:author="Vojtěch Bžatek" w:date="2024-05-22T05:48:00Z" w16du:dateUtc="2024-05-22T03:48:00Z">
          <w:pPr>
            <w:pStyle w:val="literaturatext"/>
          </w:pPr>
        </w:pPrChange>
      </w:pPr>
      <w:del w:id="2462" w:author="Vojtěch Bžatek" w:date="2024-05-22T12:07:00Z" w16du:dateUtc="2024-05-22T10:07:00Z">
        <w:r w:rsidRPr="00702732" w:rsidDel="00B971C8">
          <w:rPr>
            <w:sz w:val="22"/>
            <w:szCs w:val="22"/>
          </w:rPr>
          <w:delText xml:space="preserve">[h32] </w:delText>
        </w:r>
      </w:del>
      <w:r w:rsidRPr="00702732">
        <w:rPr>
          <w:sz w:val="22"/>
          <w:szCs w:val="22"/>
        </w:rPr>
        <w:t xml:space="preserve">MITRE, 2024. </w:t>
      </w:r>
      <w:proofErr w:type="spellStart"/>
      <w:r w:rsidRPr="00855857">
        <w:rPr>
          <w:i/>
          <w:iCs/>
          <w:sz w:val="22"/>
          <w:szCs w:val="22"/>
          <w:rPrChange w:id="2463" w:author="Vojtěch Bžatek" w:date="2024-05-22T10:45:00Z" w16du:dateUtc="2024-05-22T08:45:00Z">
            <w:rPr>
              <w:sz w:val="22"/>
              <w:szCs w:val="22"/>
            </w:rPr>
          </w:rPrChange>
        </w:rPr>
        <w:t>Solving</w:t>
      </w:r>
      <w:proofErr w:type="spellEnd"/>
      <w:r w:rsidRPr="00855857">
        <w:rPr>
          <w:i/>
          <w:iCs/>
          <w:sz w:val="22"/>
          <w:szCs w:val="22"/>
          <w:rPrChange w:id="2464" w:author="Vojtěch Bžatek" w:date="2024-05-22T10:45:00Z" w16du:dateUtc="2024-05-22T08:45:00Z">
            <w:rPr>
              <w:sz w:val="22"/>
              <w:szCs w:val="22"/>
            </w:rPr>
          </w:rPrChange>
        </w:rPr>
        <w:t xml:space="preserve"> </w:t>
      </w:r>
      <w:proofErr w:type="spellStart"/>
      <w:r w:rsidRPr="00855857">
        <w:rPr>
          <w:i/>
          <w:iCs/>
          <w:sz w:val="22"/>
          <w:szCs w:val="22"/>
          <w:rPrChange w:id="2465" w:author="Vojtěch Bžatek" w:date="2024-05-22T10:45:00Z" w16du:dateUtc="2024-05-22T08:45:00Z">
            <w:rPr>
              <w:sz w:val="22"/>
              <w:szCs w:val="22"/>
            </w:rPr>
          </w:rPrChange>
        </w:rPr>
        <w:t>Problems</w:t>
      </w:r>
      <w:proofErr w:type="spellEnd"/>
      <w:r w:rsidRPr="00855857">
        <w:rPr>
          <w:i/>
          <w:iCs/>
          <w:sz w:val="22"/>
          <w:szCs w:val="22"/>
          <w:rPrChange w:id="2466" w:author="Vojtěch Bžatek" w:date="2024-05-22T10:45:00Z" w16du:dateUtc="2024-05-22T08:45:00Z">
            <w:rPr>
              <w:sz w:val="22"/>
              <w:szCs w:val="22"/>
            </w:rPr>
          </w:rPrChange>
        </w:rPr>
        <w:t xml:space="preserve"> </w:t>
      </w:r>
      <w:proofErr w:type="spellStart"/>
      <w:r w:rsidRPr="00855857">
        <w:rPr>
          <w:i/>
          <w:iCs/>
          <w:sz w:val="22"/>
          <w:szCs w:val="22"/>
          <w:rPrChange w:id="2467" w:author="Vojtěch Bžatek" w:date="2024-05-22T10:45:00Z" w16du:dateUtc="2024-05-22T08:45:00Z">
            <w:rPr>
              <w:sz w:val="22"/>
              <w:szCs w:val="22"/>
            </w:rPr>
          </w:rPrChange>
        </w:rPr>
        <w:t>for</w:t>
      </w:r>
      <w:proofErr w:type="spellEnd"/>
      <w:r w:rsidRPr="00855857">
        <w:rPr>
          <w:i/>
          <w:iCs/>
          <w:sz w:val="22"/>
          <w:szCs w:val="22"/>
          <w:rPrChange w:id="2468" w:author="Vojtěch Bžatek" w:date="2024-05-22T10:45:00Z" w16du:dateUtc="2024-05-22T08:45:00Z">
            <w:rPr>
              <w:sz w:val="22"/>
              <w:szCs w:val="22"/>
            </w:rPr>
          </w:rPrChange>
        </w:rPr>
        <w:t xml:space="preserve"> a </w:t>
      </w:r>
      <w:proofErr w:type="spellStart"/>
      <w:r w:rsidRPr="00855857">
        <w:rPr>
          <w:i/>
          <w:iCs/>
          <w:sz w:val="22"/>
          <w:szCs w:val="22"/>
          <w:rPrChange w:id="2469" w:author="Vojtěch Bžatek" w:date="2024-05-22T10:45:00Z" w16du:dateUtc="2024-05-22T08:45:00Z">
            <w:rPr>
              <w:sz w:val="22"/>
              <w:szCs w:val="22"/>
            </w:rPr>
          </w:rPrChange>
        </w:rPr>
        <w:t>Safer</w:t>
      </w:r>
      <w:proofErr w:type="spellEnd"/>
      <w:r w:rsidRPr="00855857">
        <w:rPr>
          <w:i/>
          <w:iCs/>
          <w:sz w:val="22"/>
          <w:szCs w:val="22"/>
          <w:rPrChange w:id="2470" w:author="Vojtěch Bžatek" w:date="2024-05-22T10:45:00Z" w16du:dateUtc="2024-05-22T08:45:00Z">
            <w:rPr>
              <w:sz w:val="22"/>
              <w:szCs w:val="22"/>
            </w:rPr>
          </w:rPrChange>
        </w:rPr>
        <w:t xml:space="preserve"> </w:t>
      </w:r>
      <w:proofErr w:type="spellStart"/>
      <w:r w:rsidRPr="00855857">
        <w:rPr>
          <w:i/>
          <w:iCs/>
          <w:sz w:val="22"/>
          <w:szCs w:val="22"/>
          <w:rPrChange w:id="2471" w:author="Vojtěch Bžatek" w:date="2024-05-22T10:45:00Z" w16du:dateUtc="2024-05-22T08:45:00Z">
            <w:rPr>
              <w:sz w:val="22"/>
              <w:szCs w:val="22"/>
            </w:rPr>
          </w:rPrChange>
        </w:rPr>
        <w:t>World</w:t>
      </w:r>
      <w:proofErr w:type="spellEnd"/>
      <w:r w:rsidRPr="00855857">
        <w:rPr>
          <w:i/>
          <w:iCs/>
          <w:sz w:val="22"/>
          <w:szCs w:val="22"/>
          <w:rPrChange w:id="2472" w:author="Vojtěch Bžatek" w:date="2024-05-22T10:45:00Z" w16du:dateUtc="2024-05-22T08:45:00Z">
            <w:rPr>
              <w:sz w:val="22"/>
              <w:szCs w:val="22"/>
            </w:rPr>
          </w:rPrChange>
        </w:rPr>
        <w:t xml:space="preserve"> | MITRE</w:t>
      </w:r>
      <w:r w:rsidRPr="00702732">
        <w:rPr>
          <w:sz w:val="22"/>
          <w:szCs w:val="22"/>
        </w:rPr>
        <w:t xml:space="preserve">. </w:t>
      </w:r>
      <w:ins w:id="2473" w:author="Vojtěch Bžatek" w:date="2024-05-22T10:45:00Z" w16du:dateUtc="2024-05-22T08:45:00Z">
        <w:r w:rsidR="00855857">
          <w:rPr>
            <w:sz w:val="22"/>
            <w:szCs w:val="22"/>
          </w:rPr>
          <w:t>O</w:t>
        </w:r>
      </w:ins>
      <w:del w:id="2474" w:author="Vojtěch Bžatek" w:date="2024-05-22T10:45:00Z" w16du:dateUtc="2024-05-22T08:45:00Z">
        <w:r w:rsidRPr="00702732" w:rsidDel="00855857">
          <w:rPr>
            <w:sz w:val="22"/>
            <w:szCs w:val="22"/>
          </w:rPr>
          <w:delText>[o</w:delText>
        </w:r>
      </w:del>
      <w:r w:rsidRPr="00702732">
        <w:rPr>
          <w:sz w:val="22"/>
          <w:szCs w:val="22"/>
        </w:rPr>
        <w:t>nline</w:t>
      </w:r>
      <w:del w:id="2475" w:author="Vojtěch Bžatek" w:date="2024-05-22T10:45:00Z" w16du:dateUtc="2024-05-22T08:45:00Z">
        <w:r w:rsidRPr="00702732" w:rsidDel="00855857">
          <w:rPr>
            <w:sz w:val="22"/>
            <w:szCs w:val="22"/>
          </w:rPr>
          <w:delText>]</w:delText>
        </w:r>
      </w:del>
      <w:r w:rsidRPr="00702732">
        <w:rPr>
          <w:sz w:val="22"/>
          <w:szCs w:val="22"/>
        </w:rPr>
        <w:t>.</w:t>
      </w:r>
      <w:ins w:id="2476" w:author="Vojtěch Bžatek" w:date="2024-05-22T10:45:00Z" w16du:dateUtc="2024-05-22T08:45:00Z">
        <w:r w:rsidR="00855857">
          <w:rPr>
            <w:sz w:val="22"/>
            <w:szCs w:val="22"/>
          </w:rPr>
          <w:t xml:space="preserve"> MITRE</w:t>
        </w:r>
      </w:ins>
      <w:ins w:id="2477" w:author="Vojtěch Bžatek" w:date="2024-05-22T10:46:00Z" w16du:dateUtc="2024-05-22T08:46:00Z">
        <w:r w:rsidR="00855857">
          <w:rPr>
            <w:sz w:val="22"/>
            <w:szCs w:val="22"/>
          </w:rPr>
          <w:t xml:space="preserve">, </w:t>
        </w:r>
      </w:ins>
      <w:del w:id="2478" w:author="Vojtěch Bžatek" w:date="2024-05-22T10:46:00Z" w16du:dateUtc="2024-05-22T08:46:00Z">
        <w:r w:rsidRPr="00702732" w:rsidDel="00855857">
          <w:rPr>
            <w:sz w:val="22"/>
            <w:szCs w:val="22"/>
          </w:rPr>
          <w:delText xml:space="preserve"> 23 duben </w:delText>
        </w:r>
      </w:del>
      <w:r w:rsidRPr="00702732">
        <w:rPr>
          <w:sz w:val="22"/>
          <w:szCs w:val="22"/>
        </w:rPr>
        <w:t xml:space="preserve">2024. </w:t>
      </w:r>
      <w:ins w:id="2479" w:author="Vojtěch Bžatek" w:date="2024-05-22T10:46:00Z" w16du:dateUtc="2024-05-22T08:46:00Z">
        <w:r w:rsidR="00855857">
          <w:rPr>
            <w:sz w:val="22"/>
            <w:szCs w:val="22"/>
          </w:rPr>
          <w:t>Dostupné</w:t>
        </w:r>
      </w:ins>
      <w:del w:id="2480" w:author="Vojtěch Bžatek" w:date="2024-05-22T10:46:00Z" w16du:dateUtc="2024-05-22T08:46:00Z">
        <w:r w:rsidRPr="00702732" w:rsidDel="00855857">
          <w:rPr>
            <w:sz w:val="22"/>
            <w:szCs w:val="22"/>
          </w:rPr>
          <w:delText>Získáno</w:delText>
        </w:r>
      </w:del>
      <w:r w:rsidRPr="00702732">
        <w:rPr>
          <w:sz w:val="22"/>
          <w:szCs w:val="22"/>
        </w:rPr>
        <w:t xml:space="preserve"> z</w:t>
      </w:r>
      <w:del w:id="2481" w:author="Vojtěch Bžatek" w:date="2024-05-22T10:46:00Z" w16du:dateUtc="2024-05-22T08:46:00Z">
        <w:r w:rsidRPr="00702732" w:rsidDel="00855857">
          <w:rPr>
            <w:sz w:val="22"/>
            <w:szCs w:val="22"/>
          </w:rPr>
          <w:delText> </w:delText>
        </w:r>
      </w:del>
      <w:r w:rsidRPr="00702732">
        <w:rPr>
          <w:sz w:val="22"/>
          <w:szCs w:val="22"/>
        </w:rPr>
        <w:t xml:space="preserve">: </w:t>
      </w:r>
      <w:ins w:id="2482" w:author="Vojtěch Bžatek" w:date="2024-05-22T10:46:00Z" w16du:dateUtc="2024-05-22T08:46:00Z">
        <w:r w:rsidR="00855857">
          <w:rPr>
            <w:sz w:val="22"/>
            <w:szCs w:val="22"/>
          </w:rPr>
          <w:fldChar w:fldCharType="begin"/>
        </w:r>
        <w:r w:rsidR="00855857">
          <w:rPr>
            <w:sz w:val="22"/>
            <w:szCs w:val="22"/>
          </w:rPr>
          <w:instrText>HYPERLINK "</w:instrText>
        </w:r>
      </w:ins>
      <w:r w:rsidR="00855857" w:rsidRPr="00702732">
        <w:rPr>
          <w:sz w:val="22"/>
          <w:szCs w:val="22"/>
        </w:rPr>
        <w:instrText>https://www.mitre.org/</w:instrText>
      </w:r>
      <w:ins w:id="2483" w:author="Vojtěch Bžatek" w:date="2024-05-22T10:46:00Z" w16du:dateUtc="2024-05-22T08:46:00Z">
        <w:r w:rsidR="00855857">
          <w:rPr>
            <w:sz w:val="22"/>
            <w:szCs w:val="22"/>
          </w:rPr>
          <w:instrText>"</w:instrText>
        </w:r>
        <w:r w:rsidR="00855857">
          <w:rPr>
            <w:sz w:val="22"/>
            <w:szCs w:val="22"/>
          </w:rPr>
          <w:fldChar w:fldCharType="separate"/>
        </w:r>
      </w:ins>
      <w:r w:rsidR="00855857" w:rsidRPr="00432D4E">
        <w:rPr>
          <w:rStyle w:val="Hypertextovodkaz"/>
          <w:sz w:val="22"/>
          <w:szCs w:val="22"/>
        </w:rPr>
        <w:t>https://www.mitre.org/</w:t>
      </w:r>
      <w:ins w:id="2484" w:author="Vojtěch Bžatek" w:date="2024-05-22T10:46:00Z" w16du:dateUtc="2024-05-22T08:46:00Z">
        <w:r w:rsidR="00855857">
          <w:rPr>
            <w:sz w:val="22"/>
            <w:szCs w:val="22"/>
          </w:rPr>
          <w:fldChar w:fldCharType="end"/>
        </w:r>
        <w:r w:rsidR="00855857">
          <w:rPr>
            <w:sz w:val="22"/>
            <w:szCs w:val="22"/>
          </w:rPr>
          <w:t xml:space="preserve">. </w:t>
        </w:r>
        <w:r w:rsidR="00855857" w:rsidRPr="00702732">
          <w:rPr>
            <w:sz w:val="22"/>
            <w:szCs w:val="22"/>
          </w:rPr>
          <w:t>[cit</w:t>
        </w:r>
        <w:r w:rsidR="00855857">
          <w:rPr>
            <w:sz w:val="22"/>
            <w:szCs w:val="22"/>
          </w:rPr>
          <w:t>ováno</w:t>
        </w:r>
        <w:r w:rsidR="00855857" w:rsidRPr="00702732">
          <w:rPr>
            <w:sz w:val="22"/>
            <w:szCs w:val="22"/>
          </w:rPr>
          <w:t xml:space="preserve"> 2024-04-28].</w:t>
        </w:r>
        <w:r w:rsidR="00855857" w:rsidRPr="00702732" w:rsidDel="008965A8">
          <w:rPr>
            <w:sz w:val="22"/>
            <w:szCs w:val="22"/>
          </w:rPr>
          <w:t xml:space="preserve"> </w:t>
        </w:r>
      </w:ins>
      <w:del w:id="2485" w:author="Vojtěch Bžatek" w:date="2024-05-22T10:46:00Z" w16du:dateUtc="2024-05-22T08:46:00Z">
        <w:r w:rsidRPr="00702732" w:rsidDel="00855857">
          <w:rPr>
            <w:sz w:val="22"/>
            <w:szCs w:val="22"/>
          </w:rPr>
          <w:delText xml:space="preserve"> [viděno 28 duben 2024].</w:delText>
        </w:r>
      </w:del>
    </w:p>
    <w:p w14:paraId="726A104B" w14:textId="52099CC9" w:rsidR="001F4348" w:rsidRPr="00702732" w:rsidRDefault="001F4348">
      <w:pPr>
        <w:pStyle w:val="literaturatext"/>
        <w:jc w:val="left"/>
        <w:rPr>
          <w:sz w:val="22"/>
          <w:szCs w:val="22"/>
        </w:rPr>
        <w:pPrChange w:id="2486" w:author="Vojtěch Bžatek" w:date="2024-05-22T05:48:00Z" w16du:dateUtc="2024-05-22T03:48:00Z">
          <w:pPr>
            <w:pStyle w:val="literaturatext"/>
          </w:pPr>
        </w:pPrChange>
      </w:pPr>
      <w:del w:id="2487" w:author="Vojtěch Bžatek" w:date="2024-05-22T12:07:00Z" w16du:dateUtc="2024-05-22T10:07:00Z">
        <w:r w:rsidRPr="00702732" w:rsidDel="00B971C8">
          <w:rPr>
            <w:sz w:val="22"/>
            <w:szCs w:val="22"/>
          </w:rPr>
          <w:delText xml:space="preserve">[h33] </w:delText>
        </w:r>
      </w:del>
      <w:r w:rsidRPr="00702732">
        <w:rPr>
          <w:sz w:val="22"/>
          <w:szCs w:val="22"/>
        </w:rPr>
        <w:t xml:space="preserve">MITRE. </w:t>
      </w:r>
      <w:r w:rsidRPr="00855857">
        <w:rPr>
          <w:i/>
          <w:iCs/>
          <w:sz w:val="22"/>
          <w:szCs w:val="22"/>
          <w:rPrChange w:id="2488" w:author="Vojtěch Bžatek" w:date="2024-05-22T10:47:00Z" w16du:dateUtc="2024-05-22T08:47:00Z">
            <w:rPr>
              <w:sz w:val="22"/>
              <w:szCs w:val="22"/>
            </w:rPr>
          </w:rPrChange>
        </w:rPr>
        <w:t>MITRE ATT&amp;CK®</w:t>
      </w:r>
      <w:r w:rsidRPr="00702732">
        <w:rPr>
          <w:sz w:val="22"/>
          <w:szCs w:val="22"/>
        </w:rPr>
        <w:t xml:space="preserve">. </w:t>
      </w:r>
      <w:ins w:id="2489" w:author="Vojtěch Bžatek" w:date="2024-05-22T10:48:00Z" w16du:dateUtc="2024-05-22T08:48:00Z">
        <w:r w:rsidR="00855857">
          <w:rPr>
            <w:sz w:val="22"/>
            <w:szCs w:val="22"/>
          </w:rPr>
          <w:t>O</w:t>
        </w:r>
      </w:ins>
      <w:del w:id="2490" w:author="Vojtěch Bžatek" w:date="2024-05-22T10:48:00Z" w16du:dateUtc="2024-05-22T08:48:00Z">
        <w:r w:rsidRPr="00702732" w:rsidDel="00855857">
          <w:rPr>
            <w:sz w:val="22"/>
            <w:szCs w:val="22"/>
          </w:rPr>
          <w:delText>[o</w:delText>
        </w:r>
      </w:del>
      <w:r w:rsidRPr="00702732">
        <w:rPr>
          <w:sz w:val="22"/>
          <w:szCs w:val="22"/>
        </w:rPr>
        <w:t>nline</w:t>
      </w:r>
      <w:del w:id="2491" w:author="Vojtěch Bžatek" w:date="2024-05-22T10:48:00Z" w16du:dateUtc="2024-05-22T08:48:00Z">
        <w:r w:rsidRPr="00702732" w:rsidDel="00855857">
          <w:rPr>
            <w:sz w:val="22"/>
            <w:szCs w:val="22"/>
          </w:rPr>
          <w:delText>]</w:delText>
        </w:r>
      </w:del>
      <w:r w:rsidRPr="00702732">
        <w:rPr>
          <w:sz w:val="22"/>
          <w:szCs w:val="22"/>
        </w:rPr>
        <w:t xml:space="preserve">. </w:t>
      </w:r>
      <w:ins w:id="2492" w:author="Vojtěch Bžatek" w:date="2024-05-22T10:48:00Z" w16du:dateUtc="2024-05-22T08:48:00Z">
        <w:r w:rsidR="00855857">
          <w:rPr>
            <w:sz w:val="22"/>
            <w:szCs w:val="22"/>
          </w:rPr>
          <w:t>Dostupné</w:t>
        </w:r>
      </w:ins>
      <w:del w:id="2493" w:author="Vojtěch Bžatek" w:date="2024-05-22T10:48:00Z" w16du:dateUtc="2024-05-22T08:48:00Z">
        <w:r w:rsidRPr="00702732" w:rsidDel="00855857">
          <w:rPr>
            <w:sz w:val="22"/>
            <w:szCs w:val="22"/>
          </w:rPr>
          <w:delText>Získáno</w:delText>
        </w:r>
      </w:del>
      <w:r w:rsidRPr="00702732">
        <w:rPr>
          <w:sz w:val="22"/>
          <w:szCs w:val="22"/>
        </w:rPr>
        <w:t xml:space="preserve"> z</w:t>
      </w:r>
      <w:del w:id="2494" w:author="Vojtěch Bžatek" w:date="2024-05-22T10:47:00Z" w16du:dateUtc="2024-05-22T08:47:00Z">
        <w:r w:rsidRPr="00702732" w:rsidDel="00855857">
          <w:rPr>
            <w:sz w:val="22"/>
            <w:szCs w:val="22"/>
          </w:rPr>
          <w:delText> </w:delText>
        </w:r>
      </w:del>
      <w:r w:rsidRPr="00702732">
        <w:rPr>
          <w:sz w:val="22"/>
          <w:szCs w:val="22"/>
        </w:rPr>
        <w:t xml:space="preserve">: </w:t>
      </w:r>
      <w:ins w:id="2495" w:author="Vojtěch Bžatek" w:date="2024-05-22T10:47:00Z" w16du:dateUtc="2024-05-22T08:47:00Z">
        <w:r w:rsidR="00855857">
          <w:rPr>
            <w:sz w:val="22"/>
            <w:szCs w:val="22"/>
          </w:rPr>
          <w:fldChar w:fldCharType="begin"/>
        </w:r>
        <w:r w:rsidR="00855857">
          <w:rPr>
            <w:sz w:val="22"/>
            <w:szCs w:val="22"/>
          </w:rPr>
          <w:instrText>HYPERLINK "</w:instrText>
        </w:r>
      </w:ins>
      <w:r w:rsidR="00855857" w:rsidRPr="00702732">
        <w:rPr>
          <w:sz w:val="22"/>
          <w:szCs w:val="22"/>
        </w:rPr>
        <w:instrText>https://attack.mitre.org/</w:instrText>
      </w:r>
      <w:ins w:id="2496" w:author="Vojtěch Bžatek" w:date="2024-05-22T10:47:00Z" w16du:dateUtc="2024-05-22T08:47:00Z">
        <w:r w:rsidR="00855857">
          <w:rPr>
            <w:sz w:val="22"/>
            <w:szCs w:val="22"/>
          </w:rPr>
          <w:instrText>"</w:instrText>
        </w:r>
        <w:r w:rsidR="00855857">
          <w:rPr>
            <w:sz w:val="22"/>
            <w:szCs w:val="22"/>
          </w:rPr>
          <w:fldChar w:fldCharType="separate"/>
        </w:r>
      </w:ins>
      <w:r w:rsidR="00855857" w:rsidRPr="00432D4E">
        <w:rPr>
          <w:rStyle w:val="Hypertextovodkaz"/>
          <w:sz w:val="22"/>
          <w:szCs w:val="22"/>
        </w:rPr>
        <w:t>https://attack.m</w:t>
      </w:r>
      <w:r w:rsidR="00855857" w:rsidRPr="00432D4E">
        <w:rPr>
          <w:rStyle w:val="Hypertextovodkaz"/>
          <w:sz w:val="22"/>
          <w:szCs w:val="22"/>
        </w:rPr>
        <w:t>i</w:t>
      </w:r>
      <w:r w:rsidR="00855857" w:rsidRPr="00432D4E">
        <w:rPr>
          <w:rStyle w:val="Hypertextovodkaz"/>
          <w:sz w:val="22"/>
          <w:szCs w:val="22"/>
        </w:rPr>
        <w:t>tre.org/</w:t>
      </w:r>
      <w:ins w:id="2497" w:author="Vojtěch Bžatek" w:date="2024-05-22T10:47:00Z" w16du:dateUtc="2024-05-22T08:47:00Z">
        <w:r w:rsidR="00855857">
          <w:rPr>
            <w:sz w:val="22"/>
            <w:szCs w:val="22"/>
          </w:rPr>
          <w:fldChar w:fldCharType="end"/>
        </w:r>
        <w:r w:rsidR="00855857">
          <w:rPr>
            <w:sz w:val="22"/>
            <w:szCs w:val="22"/>
          </w:rPr>
          <w:t xml:space="preserve">. </w:t>
        </w:r>
        <w:r w:rsidR="00855857" w:rsidRPr="00702732">
          <w:rPr>
            <w:sz w:val="22"/>
            <w:szCs w:val="22"/>
          </w:rPr>
          <w:t>[cit</w:t>
        </w:r>
        <w:r w:rsidR="00855857">
          <w:rPr>
            <w:sz w:val="22"/>
            <w:szCs w:val="22"/>
          </w:rPr>
          <w:t>ováno</w:t>
        </w:r>
        <w:r w:rsidR="00855857" w:rsidRPr="00702732">
          <w:rPr>
            <w:sz w:val="22"/>
            <w:szCs w:val="22"/>
          </w:rPr>
          <w:t xml:space="preserve"> 2024-04-28].</w:t>
        </w:r>
        <w:r w:rsidR="00855857" w:rsidRPr="00702732" w:rsidDel="008965A8">
          <w:rPr>
            <w:sz w:val="22"/>
            <w:szCs w:val="22"/>
          </w:rPr>
          <w:t xml:space="preserve"> </w:t>
        </w:r>
      </w:ins>
      <w:del w:id="2498" w:author="Vojtěch Bžatek" w:date="2024-05-22T10:47:00Z" w16du:dateUtc="2024-05-22T08:47:00Z">
        <w:r w:rsidRPr="00702732" w:rsidDel="00855857">
          <w:rPr>
            <w:sz w:val="22"/>
            <w:szCs w:val="22"/>
          </w:rPr>
          <w:delText xml:space="preserve"> [viděno 28 duben 2024].</w:delText>
        </w:r>
      </w:del>
    </w:p>
    <w:p w14:paraId="6A0002BB" w14:textId="0523BA5F" w:rsidR="001F4348" w:rsidRPr="00702732" w:rsidRDefault="001F4348">
      <w:pPr>
        <w:pStyle w:val="literaturatext"/>
        <w:jc w:val="left"/>
        <w:rPr>
          <w:sz w:val="22"/>
          <w:szCs w:val="22"/>
        </w:rPr>
        <w:pPrChange w:id="2499" w:author="Vojtěch Bžatek" w:date="2024-05-22T05:48:00Z" w16du:dateUtc="2024-05-22T03:48:00Z">
          <w:pPr>
            <w:pStyle w:val="literaturatext"/>
          </w:pPr>
        </w:pPrChange>
      </w:pPr>
      <w:del w:id="2500" w:author="Vojtěch Bžatek" w:date="2024-05-22T12:07:00Z" w16du:dateUtc="2024-05-22T10:07:00Z">
        <w:r w:rsidRPr="00702732" w:rsidDel="00B971C8">
          <w:rPr>
            <w:sz w:val="22"/>
            <w:szCs w:val="22"/>
          </w:rPr>
          <w:delText xml:space="preserve">[h34] </w:delText>
        </w:r>
      </w:del>
      <w:r w:rsidRPr="00702732">
        <w:rPr>
          <w:sz w:val="22"/>
          <w:szCs w:val="22"/>
        </w:rPr>
        <w:t xml:space="preserve">MITRE. </w:t>
      </w:r>
      <w:r w:rsidRPr="00855857">
        <w:rPr>
          <w:i/>
          <w:iCs/>
          <w:sz w:val="22"/>
          <w:szCs w:val="22"/>
          <w:rPrChange w:id="2501" w:author="Vojtěch Bžatek" w:date="2024-05-22T10:48:00Z" w16du:dateUtc="2024-05-22T08:48:00Z">
            <w:rPr>
              <w:sz w:val="22"/>
              <w:szCs w:val="22"/>
            </w:rPr>
          </w:rPrChange>
        </w:rPr>
        <w:t xml:space="preserve">Data </w:t>
      </w:r>
      <w:proofErr w:type="spellStart"/>
      <w:r w:rsidRPr="00855857">
        <w:rPr>
          <w:i/>
          <w:iCs/>
          <w:sz w:val="22"/>
          <w:szCs w:val="22"/>
          <w:rPrChange w:id="2502" w:author="Vojtěch Bžatek" w:date="2024-05-22T10:48:00Z" w16du:dateUtc="2024-05-22T08:48:00Z">
            <w:rPr>
              <w:sz w:val="22"/>
              <w:szCs w:val="22"/>
            </w:rPr>
          </w:rPrChange>
        </w:rPr>
        <w:t>Manipulation</w:t>
      </w:r>
      <w:proofErr w:type="spellEnd"/>
      <w:r w:rsidRPr="00855857">
        <w:rPr>
          <w:i/>
          <w:iCs/>
          <w:sz w:val="22"/>
          <w:szCs w:val="22"/>
          <w:rPrChange w:id="2503" w:author="Vojtěch Bžatek" w:date="2024-05-22T10:48:00Z" w16du:dateUtc="2024-05-22T08:48:00Z">
            <w:rPr>
              <w:sz w:val="22"/>
              <w:szCs w:val="22"/>
            </w:rPr>
          </w:rPrChange>
        </w:rPr>
        <w:t xml:space="preserve">: </w:t>
      </w:r>
      <w:proofErr w:type="spellStart"/>
      <w:r w:rsidRPr="00855857">
        <w:rPr>
          <w:i/>
          <w:iCs/>
          <w:sz w:val="22"/>
          <w:szCs w:val="22"/>
          <w:rPrChange w:id="2504" w:author="Vojtěch Bžatek" w:date="2024-05-22T10:48:00Z" w16du:dateUtc="2024-05-22T08:48:00Z">
            <w:rPr>
              <w:sz w:val="22"/>
              <w:szCs w:val="22"/>
            </w:rPr>
          </w:rPrChange>
        </w:rPr>
        <w:t>Stored</w:t>
      </w:r>
      <w:proofErr w:type="spellEnd"/>
      <w:r w:rsidRPr="00855857">
        <w:rPr>
          <w:i/>
          <w:iCs/>
          <w:sz w:val="22"/>
          <w:szCs w:val="22"/>
          <w:rPrChange w:id="2505" w:author="Vojtěch Bžatek" w:date="2024-05-22T10:48:00Z" w16du:dateUtc="2024-05-22T08:48:00Z">
            <w:rPr>
              <w:sz w:val="22"/>
              <w:szCs w:val="22"/>
            </w:rPr>
          </w:rPrChange>
        </w:rPr>
        <w:t xml:space="preserve"> Data </w:t>
      </w:r>
      <w:proofErr w:type="spellStart"/>
      <w:r w:rsidRPr="00855857">
        <w:rPr>
          <w:i/>
          <w:iCs/>
          <w:sz w:val="22"/>
          <w:szCs w:val="22"/>
          <w:rPrChange w:id="2506" w:author="Vojtěch Bžatek" w:date="2024-05-22T10:48:00Z" w16du:dateUtc="2024-05-22T08:48:00Z">
            <w:rPr>
              <w:sz w:val="22"/>
              <w:szCs w:val="22"/>
            </w:rPr>
          </w:rPrChange>
        </w:rPr>
        <w:t>Manipulation</w:t>
      </w:r>
      <w:proofErr w:type="spellEnd"/>
      <w:r w:rsidRPr="00855857">
        <w:rPr>
          <w:i/>
          <w:iCs/>
          <w:sz w:val="22"/>
          <w:szCs w:val="22"/>
          <w:rPrChange w:id="2507" w:author="Vojtěch Bžatek" w:date="2024-05-22T10:48:00Z" w16du:dateUtc="2024-05-22T08:48:00Z">
            <w:rPr>
              <w:sz w:val="22"/>
              <w:szCs w:val="22"/>
            </w:rPr>
          </w:rPrChange>
        </w:rPr>
        <w:t>, Sub-</w:t>
      </w:r>
      <w:proofErr w:type="spellStart"/>
      <w:r w:rsidRPr="00855857">
        <w:rPr>
          <w:i/>
          <w:iCs/>
          <w:sz w:val="22"/>
          <w:szCs w:val="22"/>
          <w:rPrChange w:id="2508" w:author="Vojtěch Bžatek" w:date="2024-05-22T10:48:00Z" w16du:dateUtc="2024-05-22T08:48:00Z">
            <w:rPr>
              <w:sz w:val="22"/>
              <w:szCs w:val="22"/>
            </w:rPr>
          </w:rPrChange>
        </w:rPr>
        <w:t>technique</w:t>
      </w:r>
      <w:proofErr w:type="spellEnd"/>
      <w:r w:rsidRPr="00855857">
        <w:rPr>
          <w:i/>
          <w:iCs/>
          <w:sz w:val="22"/>
          <w:szCs w:val="22"/>
          <w:rPrChange w:id="2509" w:author="Vojtěch Bžatek" w:date="2024-05-22T10:48:00Z" w16du:dateUtc="2024-05-22T08:48:00Z">
            <w:rPr>
              <w:sz w:val="22"/>
              <w:szCs w:val="22"/>
            </w:rPr>
          </w:rPrChange>
        </w:rPr>
        <w:t xml:space="preserve"> T1565.001 - </w:t>
      </w:r>
      <w:proofErr w:type="spellStart"/>
      <w:r w:rsidRPr="00855857">
        <w:rPr>
          <w:i/>
          <w:iCs/>
          <w:sz w:val="22"/>
          <w:szCs w:val="22"/>
          <w:rPrChange w:id="2510" w:author="Vojtěch Bžatek" w:date="2024-05-22T10:48:00Z" w16du:dateUtc="2024-05-22T08:48:00Z">
            <w:rPr>
              <w:sz w:val="22"/>
              <w:szCs w:val="22"/>
            </w:rPr>
          </w:rPrChange>
        </w:rPr>
        <w:t>Enterprise</w:t>
      </w:r>
      <w:proofErr w:type="spellEnd"/>
      <w:r w:rsidRPr="00855857">
        <w:rPr>
          <w:i/>
          <w:iCs/>
          <w:sz w:val="22"/>
          <w:szCs w:val="22"/>
          <w:rPrChange w:id="2511" w:author="Vojtěch Bžatek" w:date="2024-05-22T10:48:00Z" w16du:dateUtc="2024-05-22T08:48:00Z">
            <w:rPr>
              <w:sz w:val="22"/>
              <w:szCs w:val="22"/>
            </w:rPr>
          </w:rPrChange>
        </w:rPr>
        <w:t xml:space="preserve"> | MITRE ATT&amp;CK®</w:t>
      </w:r>
      <w:r w:rsidRPr="00702732">
        <w:rPr>
          <w:sz w:val="22"/>
          <w:szCs w:val="22"/>
        </w:rPr>
        <w:t>.</w:t>
      </w:r>
      <w:ins w:id="2512" w:author="Vojtěch Bžatek" w:date="2024-05-22T10:48:00Z" w16du:dateUtc="2024-05-22T08:48:00Z">
        <w:r w:rsidR="00855857">
          <w:rPr>
            <w:sz w:val="22"/>
            <w:szCs w:val="22"/>
          </w:rPr>
          <w:t xml:space="preserve"> O</w:t>
        </w:r>
      </w:ins>
      <w:del w:id="2513" w:author="Vojtěch Bžatek" w:date="2024-05-22T10:48:00Z" w16du:dateUtc="2024-05-22T08:48:00Z">
        <w:r w:rsidRPr="00702732" w:rsidDel="00855857">
          <w:rPr>
            <w:sz w:val="22"/>
            <w:szCs w:val="22"/>
          </w:rPr>
          <w:delText xml:space="preserve"> [o</w:delText>
        </w:r>
      </w:del>
      <w:r w:rsidRPr="00702732">
        <w:rPr>
          <w:sz w:val="22"/>
          <w:szCs w:val="22"/>
        </w:rPr>
        <w:t>nline</w:t>
      </w:r>
      <w:del w:id="2514" w:author="Vojtěch Bžatek" w:date="2024-05-22T10:48:00Z" w16du:dateUtc="2024-05-22T08:48:00Z">
        <w:r w:rsidRPr="00702732" w:rsidDel="00855857">
          <w:rPr>
            <w:sz w:val="22"/>
            <w:szCs w:val="22"/>
          </w:rPr>
          <w:delText>]</w:delText>
        </w:r>
      </w:del>
      <w:r w:rsidRPr="00702732">
        <w:rPr>
          <w:sz w:val="22"/>
          <w:szCs w:val="22"/>
        </w:rPr>
        <w:t>.</w:t>
      </w:r>
      <w:ins w:id="2515" w:author="Vojtěch Bžatek" w:date="2024-05-22T10:48:00Z" w16du:dateUtc="2024-05-22T08:48:00Z">
        <w:r w:rsidR="00855857">
          <w:rPr>
            <w:sz w:val="22"/>
            <w:szCs w:val="22"/>
          </w:rPr>
          <w:t xml:space="preserve"> MITRE.</w:t>
        </w:r>
      </w:ins>
      <w:r w:rsidRPr="00702732">
        <w:rPr>
          <w:sz w:val="22"/>
          <w:szCs w:val="22"/>
        </w:rPr>
        <w:t xml:space="preserve"> </w:t>
      </w:r>
      <w:del w:id="2516" w:author="Vojtěch Bžatek" w:date="2024-05-22T10:48:00Z" w16du:dateUtc="2024-05-22T08:48:00Z">
        <w:r w:rsidRPr="00702732" w:rsidDel="00855857">
          <w:rPr>
            <w:sz w:val="22"/>
            <w:szCs w:val="22"/>
          </w:rPr>
          <w:delText xml:space="preserve">Získáno </w:delText>
        </w:r>
      </w:del>
      <w:ins w:id="2517" w:author="Vojtěch Bžatek" w:date="2024-05-22T10:48:00Z" w16du:dateUtc="2024-05-22T08:48:00Z">
        <w:r w:rsidR="00855857">
          <w:rPr>
            <w:sz w:val="22"/>
            <w:szCs w:val="22"/>
          </w:rPr>
          <w:t>Dostupné</w:t>
        </w:r>
        <w:r w:rsidR="00855857" w:rsidRPr="00702732">
          <w:rPr>
            <w:sz w:val="22"/>
            <w:szCs w:val="22"/>
          </w:rPr>
          <w:t xml:space="preserve"> </w:t>
        </w:r>
      </w:ins>
      <w:r w:rsidRPr="00702732">
        <w:rPr>
          <w:sz w:val="22"/>
          <w:szCs w:val="22"/>
        </w:rPr>
        <w:t>z</w:t>
      </w:r>
      <w:del w:id="2518" w:author="Vojtěch Bžatek" w:date="2024-05-22T10:48:00Z" w16du:dateUtc="2024-05-22T08:48:00Z">
        <w:r w:rsidRPr="00702732" w:rsidDel="00855857">
          <w:rPr>
            <w:sz w:val="22"/>
            <w:szCs w:val="22"/>
          </w:rPr>
          <w:delText> </w:delText>
        </w:r>
      </w:del>
      <w:r w:rsidRPr="00702732">
        <w:rPr>
          <w:sz w:val="22"/>
          <w:szCs w:val="22"/>
        </w:rPr>
        <w:t xml:space="preserve">: </w:t>
      </w:r>
      <w:ins w:id="2519" w:author="Vojtěch Bžatek" w:date="2024-05-22T10:49:00Z" w16du:dateUtc="2024-05-22T08:49:00Z">
        <w:r w:rsidR="00855857">
          <w:rPr>
            <w:sz w:val="22"/>
            <w:szCs w:val="22"/>
          </w:rPr>
          <w:fldChar w:fldCharType="begin"/>
        </w:r>
        <w:r w:rsidR="00855857">
          <w:rPr>
            <w:sz w:val="22"/>
            <w:szCs w:val="22"/>
          </w:rPr>
          <w:instrText>HYPERLINK "</w:instrText>
        </w:r>
      </w:ins>
      <w:r w:rsidR="00855857" w:rsidRPr="00702732">
        <w:rPr>
          <w:sz w:val="22"/>
          <w:szCs w:val="22"/>
        </w:rPr>
        <w:instrText>https://attack.mitre.org/techniques/T1565/001/</w:instrText>
      </w:r>
      <w:ins w:id="2520" w:author="Vojtěch Bžatek" w:date="2024-05-22T10:49:00Z" w16du:dateUtc="2024-05-22T08:49:00Z">
        <w:r w:rsidR="00855857">
          <w:rPr>
            <w:sz w:val="22"/>
            <w:szCs w:val="22"/>
          </w:rPr>
          <w:instrText>"</w:instrText>
        </w:r>
        <w:r w:rsidR="00855857">
          <w:rPr>
            <w:sz w:val="22"/>
            <w:szCs w:val="22"/>
          </w:rPr>
          <w:fldChar w:fldCharType="separate"/>
        </w:r>
      </w:ins>
      <w:r w:rsidR="00855857" w:rsidRPr="00432D4E">
        <w:rPr>
          <w:rStyle w:val="Hypertextovodkaz"/>
          <w:sz w:val="22"/>
          <w:szCs w:val="22"/>
        </w:rPr>
        <w:t>https://attack.mitre.org/techniques/T1565/001/</w:t>
      </w:r>
      <w:ins w:id="2521" w:author="Vojtěch Bžatek" w:date="2024-05-22T10:49:00Z" w16du:dateUtc="2024-05-22T08:49:00Z">
        <w:r w:rsidR="00855857">
          <w:rPr>
            <w:sz w:val="22"/>
            <w:szCs w:val="22"/>
          </w:rPr>
          <w:fldChar w:fldCharType="end"/>
        </w:r>
        <w:r w:rsidR="00855857">
          <w:rPr>
            <w:sz w:val="22"/>
            <w:szCs w:val="22"/>
          </w:rPr>
          <w:t xml:space="preserve">. </w:t>
        </w:r>
        <w:r w:rsidR="00855857" w:rsidRPr="00702732">
          <w:rPr>
            <w:sz w:val="22"/>
            <w:szCs w:val="22"/>
          </w:rPr>
          <w:t>[cit</w:t>
        </w:r>
        <w:r w:rsidR="00855857">
          <w:rPr>
            <w:sz w:val="22"/>
            <w:szCs w:val="22"/>
          </w:rPr>
          <w:t>ováno</w:t>
        </w:r>
        <w:r w:rsidR="00855857" w:rsidRPr="00702732">
          <w:rPr>
            <w:sz w:val="22"/>
            <w:szCs w:val="22"/>
          </w:rPr>
          <w:t xml:space="preserve"> 2024-04-28].</w:t>
        </w:r>
        <w:r w:rsidR="00855857" w:rsidRPr="00702732" w:rsidDel="008965A8">
          <w:rPr>
            <w:sz w:val="22"/>
            <w:szCs w:val="22"/>
          </w:rPr>
          <w:t xml:space="preserve"> </w:t>
        </w:r>
      </w:ins>
      <w:del w:id="2522" w:author="Vojtěch Bžatek" w:date="2024-05-22T10:49:00Z" w16du:dateUtc="2024-05-22T08:49:00Z">
        <w:r w:rsidRPr="00702732" w:rsidDel="00855857">
          <w:rPr>
            <w:sz w:val="22"/>
            <w:szCs w:val="22"/>
          </w:rPr>
          <w:delText xml:space="preserve"> [viděno 28 duben 2024].</w:delText>
        </w:r>
      </w:del>
    </w:p>
    <w:p w14:paraId="1D75B8F2" w14:textId="02733C03" w:rsidR="001F4348" w:rsidRPr="00702732" w:rsidRDefault="001F4348">
      <w:pPr>
        <w:pStyle w:val="literaturatext"/>
        <w:jc w:val="left"/>
        <w:rPr>
          <w:sz w:val="22"/>
          <w:szCs w:val="22"/>
        </w:rPr>
        <w:pPrChange w:id="2523" w:author="Vojtěch Bžatek" w:date="2024-05-22T05:48:00Z" w16du:dateUtc="2024-05-22T03:48:00Z">
          <w:pPr>
            <w:pStyle w:val="literaturatext"/>
          </w:pPr>
        </w:pPrChange>
      </w:pPr>
      <w:del w:id="2524" w:author="Vojtěch Bžatek" w:date="2024-05-22T12:08:00Z" w16du:dateUtc="2024-05-22T10:08:00Z">
        <w:r w:rsidRPr="00702732" w:rsidDel="00B971C8">
          <w:rPr>
            <w:sz w:val="22"/>
            <w:szCs w:val="22"/>
          </w:rPr>
          <w:delText>[h</w:delText>
        </w:r>
      </w:del>
      <w:del w:id="2525" w:author="Vojtěch Bžatek" w:date="2024-05-22T12:07:00Z" w16du:dateUtc="2024-05-22T10:07:00Z">
        <w:r w:rsidRPr="00702732" w:rsidDel="00B971C8">
          <w:rPr>
            <w:sz w:val="22"/>
            <w:szCs w:val="22"/>
          </w:rPr>
          <w:delText xml:space="preserve">35] </w:delText>
        </w:r>
      </w:del>
      <w:r w:rsidRPr="00702732">
        <w:rPr>
          <w:sz w:val="22"/>
          <w:szCs w:val="22"/>
        </w:rPr>
        <w:t xml:space="preserve">MITRE. </w:t>
      </w:r>
      <w:r w:rsidRPr="00855857">
        <w:rPr>
          <w:i/>
          <w:iCs/>
          <w:sz w:val="22"/>
          <w:szCs w:val="22"/>
          <w:rPrChange w:id="2526" w:author="Vojtěch Bžatek" w:date="2024-05-22T10:49:00Z" w16du:dateUtc="2024-05-22T08:49:00Z">
            <w:rPr>
              <w:sz w:val="22"/>
              <w:szCs w:val="22"/>
            </w:rPr>
          </w:rPrChange>
        </w:rPr>
        <w:t xml:space="preserve">Data </w:t>
      </w:r>
      <w:proofErr w:type="spellStart"/>
      <w:r w:rsidRPr="00855857">
        <w:rPr>
          <w:i/>
          <w:iCs/>
          <w:sz w:val="22"/>
          <w:szCs w:val="22"/>
          <w:rPrChange w:id="2527" w:author="Vojtěch Bžatek" w:date="2024-05-22T10:49:00Z" w16du:dateUtc="2024-05-22T08:49:00Z">
            <w:rPr>
              <w:sz w:val="22"/>
              <w:szCs w:val="22"/>
            </w:rPr>
          </w:rPrChange>
        </w:rPr>
        <w:t>Manipulation</w:t>
      </w:r>
      <w:proofErr w:type="spellEnd"/>
      <w:r w:rsidRPr="00855857">
        <w:rPr>
          <w:i/>
          <w:iCs/>
          <w:sz w:val="22"/>
          <w:szCs w:val="22"/>
          <w:rPrChange w:id="2528" w:author="Vojtěch Bžatek" w:date="2024-05-22T10:49:00Z" w16du:dateUtc="2024-05-22T08:49:00Z">
            <w:rPr>
              <w:sz w:val="22"/>
              <w:szCs w:val="22"/>
            </w:rPr>
          </w:rPrChange>
        </w:rPr>
        <w:t xml:space="preserve">: </w:t>
      </w:r>
      <w:proofErr w:type="spellStart"/>
      <w:r w:rsidRPr="00855857">
        <w:rPr>
          <w:i/>
          <w:iCs/>
          <w:sz w:val="22"/>
          <w:szCs w:val="22"/>
          <w:rPrChange w:id="2529" w:author="Vojtěch Bžatek" w:date="2024-05-22T10:49:00Z" w16du:dateUtc="2024-05-22T08:49:00Z">
            <w:rPr>
              <w:sz w:val="22"/>
              <w:szCs w:val="22"/>
            </w:rPr>
          </w:rPrChange>
        </w:rPr>
        <w:t>Transmitted</w:t>
      </w:r>
      <w:proofErr w:type="spellEnd"/>
      <w:r w:rsidRPr="00855857">
        <w:rPr>
          <w:i/>
          <w:iCs/>
          <w:sz w:val="22"/>
          <w:szCs w:val="22"/>
          <w:rPrChange w:id="2530" w:author="Vojtěch Bžatek" w:date="2024-05-22T10:49:00Z" w16du:dateUtc="2024-05-22T08:49:00Z">
            <w:rPr>
              <w:sz w:val="22"/>
              <w:szCs w:val="22"/>
            </w:rPr>
          </w:rPrChange>
        </w:rPr>
        <w:t xml:space="preserve"> Data </w:t>
      </w:r>
      <w:proofErr w:type="spellStart"/>
      <w:r w:rsidRPr="00855857">
        <w:rPr>
          <w:i/>
          <w:iCs/>
          <w:sz w:val="22"/>
          <w:szCs w:val="22"/>
          <w:rPrChange w:id="2531" w:author="Vojtěch Bžatek" w:date="2024-05-22T10:49:00Z" w16du:dateUtc="2024-05-22T08:49:00Z">
            <w:rPr>
              <w:sz w:val="22"/>
              <w:szCs w:val="22"/>
            </w:rPr>
          </w:rPrChange>
        </w:rPr>
        <w:t>Manipulation</w:t>
      </w:r>
      <w:proofErr w:type="spellEnd"/>
      <w:r w:rsidRPr="00855857">
        <w:rPr>
          <w:i/>
          <w:iCs/>
          <w:sz w:val="22"/>
          <w:szCs w:val="22"/>
          <w:rPrChange w:id="2532" w:author="Vojtěch Bžatek" w:date="2024-05-22T10:49:00Z" w16du:dateUtc="2024-05-22T08:49:00Z">
            <w:rPr>
              <w:sz w:val="22"/>
              <w:szCs w:val="22"/>
            </w:rPr>
          </w:rPrChange>
        </w:rPr>
        <w:t>, Sub-</w:t>
      </w:r>
      <w:proofErr w:type="spellStart"/>
      <w:r w:rsidRPr="00855857">
        <w:rPr>
          <w:i/>
          <w:iCs/>
          <w:sz w:val="22"/>
          <w:szCs w:val="22"/>
          <w:rPrChange w:id="2533" w:author="Vojtěch Bžatek" w:date="2024-05-22T10:49:00Z" w16du:dateUtc="2024-05-22T08:49:00Z">
            <w:rPr>
              <w:sz w:val="22"/>
              <w:szCs w:val="22"/>
            </w:rPr>
          </w:rPrChange>
        </w:rPr>
        <w:t>technique</w:t>
      </w:r>
      <w:proofErr w:type="spellEnd"/>
      <w:r w:rsidRPr="00855857">
        <w:rPr>
          <w:i/>
          <w:iCs/>
          <w:sz w:val="22"/>
          <w:szCs w:val="22"/>
          <w:rPrChange w:id="2534" w:author="Vojtěch Bžatek" w:date="2024-05-22T10:49:00Z" w16du:dateUtc="2024-05-22T08:49:00Z">
            <w:rPr>
              <w:sz w:val="22"/>
              <w:szCs w:val="22"/>
            </w:rPr>
          </w:rPrChange>
        </w:rPr>
        <w:t xml:space="preserve"> T1565.002 - </w:t>
      </w:r>
      <w:proofErr w:type="spellStart"/>
      <w:r w:rsidRPr="00855857">
        <w:rPr>
          <w:i/>
          <w:iCs/>
          <w:sz w:val="22"/>
          <w:szCs w:val="22"/>
          <w:rPrChange w:id="2535" w:author="Vojtěch Bžatek" w:date="2024-05-22T10:49:00Z" w16du:dateUtc="2024-05-22T08:49:00Z">
            <w:rPr>
              <w:sz w:val="22"/>
              <w:szCs w:val="22"/>
            </w:rPr>
          </w:rPrChange>
        </w:rPr>
        <w:t>Enterprise</w:t>
      </w:r>
      <w:proofErr w:type="spellEnd"/>
      <w:r w:rsidRPr="00855857">
        <w:rPr>
          <w:i/>
          <w:iCs/>
          <w:sz w:val="22"/>
          <w:szCs w:val="22"/>
          <w:rPrChange w:id="2536" w:author="Vojtěch Bžatek" w:date="2024-05-22T10:49:00Z" w16du:dateUtc="2024-05-22T08:49:00Z">
            <w:rPr>
              <w:sz w:val="22"/>
              <w:szCs w:val="22"/>
            </w:rPr>
          </w:rPrChange>
        </w:rPr>
        <w:t xml:space="preserve"> | MITRE ATT&amp;CK®</w:t>
      </w:r>
      <w:r w:rsidRPr="00702732">
        <w:rPr>
          <w:sz w:val="22"/>
          <w:szCs w:val="22"/>
        </w:rPr>
        <w:t xml:space="preserve">. </w:t>
      </w:r>
      <w:ins w:id="2537" w:author="Vojtěch Bžatek" w:date="2024-05-22T10:49:00Z" w16du:dateUtc="2024-05-22T08:49:00Z">
        <w:r w:rsidR="00855857">
          <w:rPr>
            <w:sz w:val="22"/>
            <w:szCs w:val="22"/>
          </w:rPr>
          <w:t>O</w:t>
        </w:r>
      </w:ins>
      <w:del w:id="2538" w:author="Vojtěch Bžatek" w:date="2024-05-22T10:49:00Z" w16du:dateUtc="2024-05-22T08:49:00Z">
        <w:r w:rsidRPr="00702732" w:rsidDel="00855857">
          <w:rPr>
            <w:sz w:val="22"/>
            <w:szCs w:val="22"/>
          </w:rPr>
          <w:delText>[o</w:delText>
        </w:r>
      </w:del>
      <w:r w:rsidRPr="00702732">
        <w:rPr>
          <w:sz w:val="22"/>
          <w:szCs w:val="22"/>
        </w:rPr>
        <w:t>nline</w:t>
      </w:r>
      <w:del w:id="2539" w:author="Vojtěch Bžatek" w:date="2024-05-22T10:49:00Z" w16du:dateUtc="2024-05-22T08:49:00Z">
        <w:r w:rsidRPr="00702732" w:rsidDel="00855857">
          <w:rPr>
            <w:sz w:val="22"/>
            <w:szCs w:val="22"/>
          </w:rPr>
          <w:delText>]</w:delText>
        </w:r>
      </w:del>
      <w:r w:rsidRPr="00702732">
        <w:rPr>
          <w:sz w:val="22"/>
          <w:szCs w:val="22"/>
        </w:rPr>
        <w:t>.</w:t>
      </w:r>
      <w:ins w:id="2540" w:author="Vojtěch Bžatek" w:date="2024-05-22T10:49:00Z" w16du:dateUtc="2024-05-22T08:49:00Z">
        <w:r w:rsidR="00855857">
          <w:rPr>
            <w:sz w:val="22"/>
            <w:szCs w:val="22"/>
          </w:rPr>
          <w:t xml:space="preserve"> MITRE.</w:t>
        </w:r>
      </w:ins>
      <w:r w:rsidRPr="00702732">
        <w:rPr>
          <w:sz w:val="22"/>
          <w:szCs w:val="22"/>
        </w:rPr>
        <w:t xml:space="preserve"> </w:t>
      </w:r>
      <w:del w:id="2541" w:author="Vojtěch Bžatek" w:date="2024-05-22T10:49:00Z" w16du:dateUtc="2024-05-22T08:49:00Z">
        <w:r w:rsidRPr="00702732" w:rsidDel="00855857">
          <w:rPr>
            <w:sz w:val="22"/>
            <w:szCs w:val="22"/>
          </w:rPr>
          <w:delText xml:space="preserve">Získáno </w:delText>
        </w:r>
      </w:del>
      <w:ins w:id="2542" w:author="Vojtěch Bžatek" w:date="2024-05-22T10:49:00Z" w16du:dateUtc="2024-05-22T08:49:00Z">
        <w:r w:rsidR="00855857">
          <w:rPr>
            <w:sz w:val="22"/>
            <w:szCs w:val="22"/>
          </w:rPr>
          <w:t>Dostupné</w:t>
        </w:r>
        <w:r w:rsidR="00855857" w:rsidRPr="00702732">
          <w:rPr>
            <w:sz w:val="22"/>
            <w:szCs w:val="22"/>
          </w:rPr>
          <w:t xml:space="preserve"> </w:t>
        </w:r>
      </w:ins>
      <w:r w:rsidRPr="00702732">
        <w:rPr>
          <w:sz w:val="22"/>
          <w:szCs w:val="22"/>
        </w:rPr>
        <w:t>z</w:t>
      </w:r>
      <w:del w:id="2543" w:author="Vojtěch Bžatek" w:date="2024-05-22T10:49:00Z" w16du:dateUtc="2024-05-22T08:49:00Z">
        <w:r w:rsidRPr="00702732" w:rsidDel="00855857">
          <w:rPr>
            <w:sz w:val="22"/>
            <w:szCs w:val="22"/>
          </w:rPr>
          <w:delText> </w:delText>
        </w:r>
      </w:del>
      <w:r w:rsidRPr="00702732">
        <w:rPr>
          <w:sz w:val="22"/>
          <w:szCs w:val="22"/>
        </w:rPr>
        <w:t xml:space="preserve">: </w:t>
      </w:r>
      <w:ins w:id="2544" w:author="Vojtěch Bžatek" w:date="2024-05-22T10:49:00Z" w16du:dateUtc="2024-05-22T08:49:00Z">
        <w:r w:rsidR="00855857">
          <w:rPr>
            <w:sz w:val="22"/>
            <w:szCs w:val="22"/>
          </w:rPr>
          <w:fldChar w:fldCharType="begin"/>
        </w:r>
        <w:r w:rsidR="00855857">
          <w:rPr>
            <w:sz w:val="22"/>
            <w:szCs w:val="22"/>
          </w:rPr>
          <w:instrText>HYPERLINK "</w:instrText>
        </w:r>
      </w:ins>
      <w:r w:rsidR="00855857" w:rsidRPr="00702732">
        <w:rPr>
          <w:sz w:val="22"/>
          <w:szCs w:val="22"/>
        </w:rPr>
        <w:instrText>https://attack.mitre.org/techniques/T1565/002</w:instrText>
      </w:r>
      <w:ins w:id="2545" w:author="Vojtěch Bžatek" w:date="2024-05-22T10:49:00Z" w16du:dateUtc="2024-05-22T08:49:00Z">
        <w:r w:rsidR="00855857">
          <w:rPr>
            <w:sz w:val="22"/>
            <w:szCs w:val="22"/>
          </w:rPr>
          <w:instrText>"</w:instrText>
        </w:r>
        <w:r w:rsidR="00855857">
          <w:rPr>
            <w:sz w:val="22"/>
            <w:szCs w:val="22"/>
          </w:rPr>
          <w:fldChar w:fldCharType="separate"/>
        </w:r>
      </w:ins>
      <w:r w:rsidR="00855857" w:rsidRPr="00432D4E">
        <w:rPr>
          <w:rStyle w:val="Hypertextovodkaz"/>
          <w:sz w:val="22"/>
          <w:szCs w:val="22"/>
        </w:rPr>
        <w:t>https://attack.mitre.org/techniques/T1565/002</w:t>
      </w:r>
      <w:ins w:id="2546" w:author="Vojtěch Bžatek" w:date="2024-05-22T10:49:00Z" w16du:dateUtc="2024-05-22T08:49:00Z">
        <w:r w:rsidR="00855857">
          <w:rPr>
            <w:sz w:val="22"/>
            <w:szCs w:val="22"/>
          </w:rPr>
          <w:fldChar w:fldCharType="end"/>
        </w:r>
        <w:r w:rsidR="00855857">
          <w:rPr>
            <w:sz w:val="22"/>
            <w:szCs w:val="22"/>
          </w:rPr>
          <w:t xml:space="preserve">. </w:t>
        </w:r>
        <w:r w:rsidR="00855857" w:rsidRPr="00702732">
          <w:rPr>
            <w:sz w:val="22"/>
            <w:szCs w:val="22"/>
          </w:rPr>
          <w:t>[cit</w:t>
        </w:r>
        <w:r w:rsidR="00855857">
          <w:rPr>
            <w:sz w:val="22"/>
            <w:szCs w:val="22"/>
          </w:rPr>
          <w:t>ováno</w:t>
        </w:r>
        <w:r w:rsidR="00855857" w:rsidRPr="00702732">
          <w:rPr>
            <w:sz w:val="22"/>
            <w:szCs w:val="22"/>
          </w:rPr>
          <w:t xml:space="preserve"> 2024-04-28].</w:t>
        </w:r>
        <w:r w:rsidR="00855857" w:rsidRPr="00702732" w:rsidDel="008965A8">
          <w:rPr>
            <w:sz w:val="22"/>
            <w:szCs w:val="22"/>
          </w:rPr>
          <w:t xml:space="preserve"> </w:t>
        </w:r>
      </w:ins>
      <w:del w:id="2547" w:author="Vojtěch Bžatek" w:date="2024-05-22T10:49:00Z" w16du:dateUtc="2024-05-22T08:49:00Z">
        <w:r w:rsidRPr="00702732" w:rsidDel="00855857">
          <w:rPr>
            <w:sz w:val="22"/>
            <w:szCs w:val="22"/>
          </w:rPr>
          <w:delText>/ [viděno 28 duben 2024].</w:delText>
        </w:r>
      </w:del>
    </w:p>
    <w:p w14:paraId="4844DCCD" w14:textId="4C9BEC8C" w:rsidR="001F4348" w:rsidRPr="00702732" w:rsidRDefault="001F4348">
      <w:pPr>
        <w:pStyle w:val="literaturatext"/>
        <w:jc w:val="left"/>
        <w:rPr>
          <w:sz w:val="22"/>
          <w:szCs w:val="22"/>
        </w:rPr>
        <w:pPrChange w:id="2548" w:author="Vojtěch Bžatek" w:date="2024-05-22T05:48:00Z" w16du:dateUtc="2024-05-22T03:48:00Z">
          <w:pPr>
            <w:pStyle w:val="literaturatext"/>
          </w:pPr>
        </w:pPrChange>
      </w:pPr>
      <w:del w:id="2549" w:author="Vojtěch Bžatek" w:date="2024-05-22T12:08:00Z" w16du:dateUtc="2024-05-22T10:08:00Z">
        <w:r w:rsidRPr="00702732" w:rsidDel="00B971C8">
          <w:rPr>
            <w:sz w:val="22"/>
            <w:szCs w:val="22"/>
          </w:rPr>
          <w:delText xml:space="preserve">[h36] </w:delText>
        </w:r>
      </w:del>
      <w:r w:rsidRPr="00702732">
        <w:rPr>
          <w:sz w:val="22"/>
          <w:szCs w:val="22"/>
        </w:rPr>
        <w:t xml:space="preserve">MITRE. </w:t>
      </w:r>
      <w:r w:rsidRPr="00855857">
        <w:rPr>
          <w:i/>
          <w:iCs/>
          <w:sz w:val="22"/>
          <w:szCs w:val="22"/>
          <w:rPrChange w:id="2550" w:author="Vojtěch Bžatek" w:date="2024-05-22T10:50:00Z" w16du:dateUtc="2024-05-22T08:50:00Z">
            <w:rPr>
              <w:sz w:val="22"/>
              <w:szCs w:val="22"/>
            </w:rPr>
          </w:rPrChange>
        </w:rPr>
        <w:t xml:space="preserve">Data </w:t>
      </w:r>
      <w:proofErr w:type="spellStart"/>
      <w:r w:rsidRPr="00855857">
        <w:rPr>
          <w:i/>
          <w:iCs/>
          <w:sz w:val="22"/>
          <w:szCs w:val="22"/>
          <w:rPrChange w:id="2551" w:author="Vojtěch Bžatek" w:date="2024-05-22T10:50:00Z" w16du:dateUtc="2024-05-22T08:50:00Z">
            <w:rPr>
              <w:sz w:val="22"/>
              <w:szCs w:val="22"/>
            </w:rPr>
          </w:rPrChange>
        </w:rPr>
        <w:t>Manipulation</w:t>
      </w:r>
      <w:proofErr w:type="spellEnd"/>
      <w:r w:rsidRPr="00855857">
        <w:rPr>
          <w:i/>
          <w:iCs/>
          <w:sz w:val="22"/>
          <w:szCs w:val="22"/>
          <w:rPrChange w:id="2552" w:author="Vojtěch Bžatek" w:date="2024-05-22T10:50:00Z" w16du:dateUtc="2024-05-22T08:50:00Z">
            <w:rPr>
              <w:sz w:val="22"/>
              <w:szCs w:val="22"/>
            </w:rPr>
          </w:rPrChange>
        </w:rPr>
        <w:t xml:space="preserve">: Runtime Data </w:t>
      </w:r>
      <w:proofErr w:type="spellStart"/>
      <w:r w:rsidRPr="00855857">
        <w:rPr>
          <w:i/>
          <w:iCs/>
          <w:sz w:val="22"/>
          <w:szCs w:val="22"/>
          <w:rPrChange w:id="2553" w:author="Vojtěch Bžatek" w:date="2024-05-22T10:50:00Z" w16du:dateUtc="2024-05-22T08:50:00Z">
            <w:rPr>
              <w:sz w:val="22"/>
              <w:szCs w:val="22"/>
            </w:rPr>
          </w:rPrChange>
        </w:rPr>
        <w:t>Manipulation</w:t>
      </w:r>
      <w:proofErr w:type="spellEnd"/>
      <w:r w:rsidRPr="00855857">
        <w:rPr>
          <w:i/>
          <w:iCs/>
          <w:sz w:val="22"/>
          <w:szCs w:val="22"/>
          <w:rPrChange w:id="2554" w:author="Vojtěch Bžatek" w:date="2024-05-22T10:50:00Z" w16du:dateUtc="2024-05-22T08:50:00Z">
            <w:rPr>
              <w:sz w:val="22"/>
              <w:szCs w:val="22"/>
            </w:rPr>
          </w:rPrChange>
        </w:rPr>
        <w:t>, Sub-</w:t>
      </w:r>
      <w:proofErr w:type="spellStart"/>
      <w:r w:rsidRPr="00855857">
        <w:rPr>
          <w:i/>
          <w:iCs/>
          <w:sz w:val="22"/>
          <w:szCs w:val="22"/>
          <w:rPrChange w:id="2555" w:author="Vojtěch Bžatek" w:date="2024-05-22T10:50:00Z" w16du:dateUtc="2024-05-22T08:50:00Z">
            <w:rPr>
              <w:sz w:val="22"/>
              <w:szCs w:val="22"/>
            </w:rPr>
          </w:rPrChange>
        </w:rPr>
        <w:t>technique</w:t>
      </w:r>
      <w:proofErr w:type="spellEnd"/>
      <w:r w:rsidRPr="00855857">
        <w:rPr>
          <w:i/>
          <w:iCs/>
          <w:sz w:val="22"/>
          <w:szCs w:val="22"/>
          <w:rPrChange w:id="2556" w:author="Vojtěch Bžatek" w:date="2024-05-22T10:50:00Z" w16du:dateUtc="2024-05-22T08:50:00Z">
            <w:rPr>
              <w:sz w:val="22"/>
              <w:szCs w:val="22"/>
            </w:rPr>
          </w:rPrChange>
        </w:rPr>
        <w:t xml:space="preserve"> T1565.003 - </w:t>
      </w:r>
      <w:proofErr w:type="spellStart"/>
      <w:r w:rsidRPr="00855857">
        <w:rPr>
          <w:i/>
          <w:iCs/>
          <w:sz w:val="22"/>
          <w:szCs w:val="22"/>
          <w:rPrChange w:id="2557" w:author="Vojtěch Bžatek" w:date="2024-05-22T10:50:00Z" w16du:dateUtc="2024-05-22T08:50:00Z">
            <w:rPr>
              <w:sz w:val="22"/>
              <w:szCs w:val="22"/>
            </w:rPr>
          </w:rPrChange>
        </w:rPr>
        <w:t>Enterprise</w:t>
      </w:r>
      <w:proofErr w:type="spellEnd"/>
      <w:r w:rsidRPr="00855857">
        <w:rPr>
          <w:i/>
          <w:iCs/>
          <w:sz w:val="22"/>
          <w:szCs w:val="22"/>
          <w:rPrChange w:id="2558" w:author="Vojtěch Bžatek" w:date="2024-05-22T10:50:00Z" w16du:dateUtc="2024-05-22T08:50:00Z">
            <w:rPr>
              <w:sz w:val="22"/>
              <w:szCs w:val="22"/>
            </w:rPr>
          </w:rPrChange>
        </w:rPr>
        <w:t xml:space="preserve"> | MITRE ATT&amp;CK®</w:t>
      </w:r>
      <w:r w:rsidRPr="00702732">
        <w:rPr>
          <w:sz w:val="22"/>
          <w:szCs w:val="22"/>
        </w:rPr>
        <w:t xml:space="preserve">. </w:t>
      </w:r>
      <w:ins w:id="2559" w:author="Vojtěch Bžatek" w:date="2024-05-22T10:50:00Z" w16du:dateUtc="2024-05-22T08:50:00Z">
        <w:r w:rsidR="00855857">
          <w:rPr>
            <w:sz w:val="22"/>
            <w:szCs w:val="22"/>
          </w:rPr>
          <w:t>O</w:t>
        </w:r>
      </w:ins>
      <w:del w:id="2560" w:author="Vojtěch Bžatek" w:date="2024-05-22T10:50:00Z" w16du:dateUtc="2024-05-22T08:50:00Z">
        <w:r w:rsidRPr="00702732" w:rsidDel="00855857">
          <w:rPr>
            <w:sz w:val="22"/>
            <w:szCs w:val="22"/>
          </w:rPr>
          <w:delText>[o</w:delText>
        </w:r>
      </w:del>
      <w:r w:rsidRPr="00702732">
        <w:rPr>
          <w:sz w:val="22"/>
          <w:szCs w:val="22"/>
        </w:rPr>
        <w:t>nline</w:t>
      </w:r>
      <w:del w:id="2561" w:author="Vojtěch Bžatek" w:date="2024-05-22T10:50:00Z" w16du:dateUtc="2024-05-22T08:50:00Z">
        <w:r w:rsidRPr="00702732" w:rsidDel="00855857">
          <w:rPr>
            <w:sz w:val="22"/>
            <w:szCs w:val="22"/>
          </w:rPr>
          <w:delText>]</w:delText>
        </w:r>
      </w:del>
      <w:r w:rsidRPr="00702732">
        <w:rPr>
          <w:sz w:val="22"/>
          <w:szCs w:val="22"/>
        </w:rPr>
        <w:t xml:space="preserve">. </w:t>
      </w:r>
      <w:ins w:id="2562" w:author="Vojtěch Bžatek" w:date="2024-05-22T10:50:00Z" w16du:dateUtc="2024-05-22T08:50:00Z">
        <w:r w:rsidR="00855857">
          <w:rPr>
            <w:sz w:val="22"/>
            <w:szCs w:val="22"/>
          </w:rPr>
          <w:t xml:space="preserve">MITRE. </w:t>
        </w:r>
      </w:ins>
      <w:del w:id="2563" w:author="Vojtěch Bžatek" w:date="2024-05-22T10:50:00Z" w16du:dateUtc="2024-05-22T08:50:00Z">
        <w:r w:rsidRPr="00702732" w:rsidDel="00855857">
          <w:rPr>
            <w:sz w:val="22"/>
            <w:szCs w:val="22"/>
          </w:rPr>
          <w:delText xml:space="preserve">Získáno </w:delText>
        </w:r>
      </w:del>
      <w:ins w:id="2564" w:author="Vojtěch Bžatek" w:date="2024-05-22T10:50:00Z" w16du:dateUtc="2024-05-22T08:50:00Z">
        <w:r w:rsidR="00855857">
          <w:rPr>
            <w:sz w:val="22"/>
            <w:szCs w:val="22"/>
          </w:rPr>
          <w:t>Dostupné</w:t>
        </w:r>
        <w:r w:rsidR="00855857" w:rsidRPr="00702732">
          <w:rPr>
            <w:sz w:val="22"/>
            <w:szCs w:val="22"/>
          </w:rPr>
          <w:t xml:space="preserve"> </w:t>
        </w:r>
      </w:ins>
      <w:r w:rsidRPr="00702732">
        <w:rPr>
          <w:sz w:val="22"/>
          <w:szCs w:val="22"/>
        </w:rPr>
        <w:t>z</w:t>
      </w:r>
      <w:del w:id="2565" w:author="Vojtěch Bžatek" w:date="2024-05-22T10:50:00Z" w16du:dateUtc="2024-05-22T08:50:00Z">
        <w:r w:rsidRPr="00702732" w:rsidDel="00855857">
          <w:rPr>
            <w:sz w:val="22"/>
            <w:szCs w:val="22"/>
          </w:rPr>
          <w:delText> </w:delText>
        </w:r>
      </w:del>
      <w:r w:rsidRPr="00702732">
        <w:rPr>
          <w:sz w:val="22"/>
          <w:szCs w:val="22"/>
        </w:rPr>
        <w:t xml:space="preserve">: </w:t>
      </w:r>
      <w:ins w:id="2566" w:author="Vojtěch Bžatek" w:date="2024-05-22T10:50:00Z" w16du:dateUtc="2024-05-22T08:50:00Z">
        <w:r w:rsidR="00855857">
          <w:rPr>
            <w:sz w:val="22"/>
            <w:szCs w:val="22"/>
          </w:rPr>
          <w:fldChar w:fldCharType="begin"/>
        </w:r>
        <w:r w:rsidR="00855857">
          <w:rPr>
            <w:sz w:val="22"/>
            <w:szCs w:val="22"/>
          </w:rPr>
          <w:instrText>HYPERLINK "</w:instrText>
        </w:r>
      </w:ins>
      <w:r w:rsidR="00855857" w:rsidRPr="00702732">
        <w:rPr>
          <w:sz w:val="22"/>
          <w:szCs w:val="22"/>
        </w:rPr>
        <w:instrText>https://attack.mitre.org/techniques/T1565/003/</w:instrText>
      </w:r>
      <w:ins w:id="2567" w:author="Vojtěch Bžatek" w:date="2024-05-22T10:50:00Z" w16du:dateUtc="2024-05-22T08:50:00Z">
        <w:r w:rsidR="00855857">
          <w:rPr>
            <w:sz w:val="22"/>
            <w:szCs w:val="22"/>
          </w:rPr>
          <w:instrText>"</w:instrText>
        </w:r>
        <w:r w:rsidR="00855857">
          <w:rPr>
            <w:sz w:val="22"/>
            <w:szCs w:val="22"/>
          </w:rPr>
          <w:fldChar w:fldCharType="separate"/>
        </w:r>
      </w:ins>
      <w:r w:rsidR="00855857" w:rsidRPr="00432D4E">
        <w:rPr>
          <w:rStyle w:val="Hypertextovodkaz"/>
          <w:sz w:val="22"/>
          <w:szCs w:val="22"/>
        </w:rPr>
        <w:t>https://attack.mitre.org/techniques/T1565/003/</w:t>
      </w:r>
      <w:ins w:id="2568" w:author="Vojtěch Bžatek" w:date="2024-05-22T10:50:00Z" w16du:dateUtc="2024-05-22T08:50:00Z">
        <w:r w:rsidR="00855857">
          <w:rPr>
            <w:sz w:val="22"/>
            <w:szCs w:val="22"/>
          </w:rPr>
          <w:fldChar w:fldCharType="end"/>
        </w:r>
        <w:r w:rsidR="00855857">
          <w:rPr>
            <w:sz w:val="22"/>
            <w:szCs w:val="22"/>
          </w:rPr>
          <w:t xml:space="preserve">. </w:t>
        </w:r>
      </w:ins>
      <w:del w:id="2569" w:author="Vojtěch Bžatek" w:date="2024-05-22T10:50:00Z" w16du:dateUtc="2024-05-22T08:50:00Z">
        <w:r w:rsidRPr="00702732" w:rsidDel="00855857">
          <w:rPr>
            <w:sz w:val="22"/>
            <w:szCs w:val="22"/>
          </w:rPr>
          <w:delText xml:space="preserve"> </w:delText>
        </w:r>
      </w:del>
      <w:ins w:id="2570" w:author="Vojtěch Bžatek" w:date="2024-05-22T10:50:00Z" w16du:dateUtc="2024-05-22T08:50:00Z">
        <w:r w:rsidR="00855857" w:rsidRPr="00702732">
          <w:rPr>
            <w:sz w:val="22"/>
            <w:szCs w:val="22"/>
          </w:rPr>
          <w:t>[cit</w:t>
        </w:r>
        <w:r w:rsidR="00855857">
          <w:rPr>
            <w:sz w:val="22"/>
            <w:szCs w:val="22"/>
          </w:rPr>
          <w:t>ováno</w:t>
        </w:r>
        <w:r w:rsidR="00855857" w:rsidRPr="00702732">
          <w:rPr>
            <w:sz w:val="22"/>
            <w:szCs w:val="22"/>
          </w:rPr>
          <w:t xml:space="preserve"> 2024-04-28].</w:t>
        </w:r>
        <w:r w:rsidR="00855857" w:rsidRPr="00702732" w:rsidDel="008965A8">
          <w:rPr>
            <w:sz w:val="22"/>
            <w:szCs w:val="22"/>
          </w:rPr>
          <w:t xml:space="preserve"> </w:t>
        </w:r>
      </w:ins>
      <w:del w:id="2571" w:author="Vojtěch Bžatek" w:date="2024-05-22T10:50:00Z" w16du:dateUtc="2024-05-22T08:50:00Z">
        <w:r w:rsidRPr="00702732" w:rsidDel="00855857">
          <w:rPr>
            <w:sz w:val="22"/>
            <w:szCs w:val="22"/>
          </w:rPr>
          <w:delText>[viděno 28 duben 2024].</w:delText>
        </w:r>
      </w:del>
    </w:p>
    <w:p w14:paraId="14D789DB" w14:textId="23B1331E" w:rsidR="001F4348" w:rsidRPr="00702732" w:rsidRDefault="001F4348">
      <w:pPr>
        <w:pStyle w:val="literaturatext"/>
        <w:jc w:val="left"/>
        <w:rPr>
          <w:sz w:val="22"/>
          <w:szCs w:val="22"/>
        </w:rPr>
        <w:pPrChange w:id="2572" w:author="Vojtěch Bžatek" w:date="2024-05-22T05:48:00Z" w16du:dateUtc="2024-05-22T03:48:00Z">
          <w:pPr>
            <w:pStyle w:val="literaturatext"/>
          </w:pPr>
        </w:pPrChange>
      </w:pPr>
      <w:del w:id="2573" w:author="Vojtěch Bžatek" w:date="2024-05-22T12:08:00Z" w16du:dateUtc="2024-05-22T10:08:00Z">
        <w:r w:rsidRPr="00702732" w:rsidDel="00B971C8">
          <w:rPr>
            <w:sz w:val="22"/>
            <w:szCs w:val="22"/>
          </w:rPr>
          <w:delText xml:space="preserve">[h37] </w:delText>
        </w:r>
      </w:del>
      <w:r w:rsidRPr="00702732">
        <w:rPr>
          <w:sz w:val="22"/>
          <w:szCs w:val="22"/>
        </w:rPr>
        <w:t xml:space="preserve">MITRE. </w:t>
      </w:r>
      <w:proofErr w:type="spellStart"/>
      <w:r w:rsidRPr="00855857">
        <w:rPr>
          <w:i/>
          <w:iCs/>
          <w:sz w:val="22"/>
          <w:szCs w:val="22"/>
          <w:rPrChange w:id="2574" w:author="Vojtěch Bžatek" w:date="2024-05-22T10:50:00Z" w16du:dateUtc="2024-05-22T08:50:00Z">
            <w:rPr>
              <w:sz w:val="22"/>
              <w:szCs w:val="22"/>
            </w:rPr>
          </w:rPrChange>
        </w:rPr>
        <w:t>Encrypt</w:t>
      </w:r>
      <w:proofErr w:type="spellEnd"/>
      <w:r w:rsidRPr="00855857">
        <w:rPr>
          <w:i/>
          <w:iCs/>
          <w:sz w:val="22"/>
          <w:szCs w:val="22"/>
          <w:rPrChange w:id="2575" w:author="Vojtěch Bžatek" w:date="2024-05-22T10:50:00Z" w16du:dateUtc="2024-05-22T08:50:00Z">
            <w:rPr>
              <w:sz w:val="22"/>
              <w:szCs w:val="22"/>
            </w:rPr>
          </w:rPrChange>
        </w:rPr>
        <w:t xml:space="preserve"> Sensitive </w:t>
      </w:r>
      <w:proofErr w:type="spellStart"/>
      <w:r w:rsidRPr="00855857">
        <w:rPr>
          <w:i/>
          <w:iCs/>
          <w:sz w:val="22"/>
          <w:szCs w:val="22"/>
          <w:rPrChange w:id="2576" w:author="Vojtěch Bžatek" w:date="2024-05-22T10:50:00Z" w16du:dateUtc="2024-05-22T08:50:00Z">
            <w:rPr>
              <w:sz w:val="22"/>
              <w:szCs w:val="22"/>
            </w:rPr>
          </w:rPrChange>
        </w:rPr>
        <w:t>Information</w:t>
      </w:r>
      <w:proofErr w:type="spellEnd"/>
      <w:r w:rsidRPr="00855857">
        <w:rPr>
          <w:i/>
          <w:iCs/>
          <w:sz w:val="22"/>
          <w:szCs w:val="22"/>
          <w:rPrChange w:id="2577" w:author="Vojtěch Bžatek" w:date="2024-05-22T10:50:00Z" w16du:dateUtc="2024-05-22T08:50:00Z">
            <w:rPr>
              <w:sz w:val="22"/>
              <w:szCs w:val="22"/>
            </w:rPr>
          </w:rPrChange>
        </w:rPr>
        <w:t xml:space="preserve">, </w:t>
      </w:r>
      <w:proofErr w:type="spellStart"/>
      <w:r w:rsidRPr="00855857">
        <w:rPr>
          <w:i/>
          <w:iCs/>
          <w:sz w:val="22"/>
          <w:szCs w:val="22"/>
          <w:rPrChange w:id="2578" w:author="Vojtěch Bžatek" w:date="2024-05-22T10:50:00Z" w16du:dateUtc="2024-05-22T08:50:00Z">
            <w:rPr>
              <w:sz w:val="22"/>
              <w:szCs w:val="22"/>
            </w:rPr>
          </w:rPrChange>
        </w:rPr>
        <w:t>Mitigation</w:t>
      </w:r>
      <w:proofErr w:type="spellEnd"/>
      <w:r w:rsidRPr="00855857">
        <w:rPr>
          <w:i/>
          <w:iCs/>
          <w:sz w:val="22"/>
          <w:szCs w:val="22"/>
          <w:rPrChange w:id="2579" w:author="Vojtěch Bžatek" w:date="2024-05-22T10:50:00Z" w16du:dateUtc="2024-05-22T08:50:00Z">
            <w:rPr>
              <w:sz w:val="22"/>
              <w:szCs w:val="22"/>
            </w:rPr>
          </w:rPrChange>
        </w:rPr>
        <w:t xml:space="preserve"> </w:t>
      </w:r>
      <w:proofErr w:type="gramStart"/>
      <w:r w:rsidRPr="00855857">
        <w:rPr>
          <w:i/>
          <w:iCs/>
          <w:sz w:val="22"/>
          <w:szCs w:val="22"/>
          <w:rPrChange w:id="2580" w:author="Vojtěch Bžatek" w:date="2024-05-22T10:50:00Z" w16du:dateUtc="2024-05-22T08:50:00Z">
            <w:rPr>
              <w:sz w:val="22"/>
              <w:szCs w:val="22"/>
            </w:rPr>
          </w:rPrChange>
        </w:rPr>
        <w:t xml:space="preserve">M1041 - </w:t>
      </w:r>
      <w:proofErr w:type="spellStart"/>
      <w:r w:rsidRPr="00855857">
        <w:rPr>
          <w:i/>
          <w:iCs/>
          <w:sz w:val="22"/>
          <w:szCs w:val="22"/>
          <w:rPrChange w:id="2581" w:author="Vojtěch Bžatek" w:date="2024-05-22T10:50:00Z" w16du:dateUtc="2024-05-22T08:50:00Z">
            <w:rPr>
              <w:sz w:val="22"/>
              <w:szCs w:val="22"/>
            </w:rPr>
          </w:rPrChange>
        </w:rPr>
        <w:t>Enterprise</w:t>
      </w:r>
      <w:proofErr w:type="spellEnd"/>
      <w:proofErr w:type="gramEnd"/>
      <w:r w:rsidRPr="00855857">
        <w:rPr>
          <w:i/>
          <w:iCs/>
          <w:sz w:val="22"/>
          <w:szCs w:val="22"/>
          <w:rPrChange w:id="2582" w:author="Vojtěch Bžatek" w:date="2024-05-22T10:50:00Z" w16du:dateUtc="2024-05-22T08:50:00Z">
            <w:rPr>
              <w:sz w:val="22"/>
              <w:szCs w:val="22"/>
            </w:rPr>
          </w:rPrChange>
        </w:rPr>
        <w:t xml:space="preserve"> | MITRE ATT&amp;CK®</w:t>
      </w:r>
      <w:r w:rsidRPr="00702732">
        <w:rPr>
          <w:sz w:val="22"/>
          <w:szCs w:val="22"/>
        </w:rPr>
        <w:t xml:space="preserve">. </w:t>
      </w:r>
      <w:ins w:id="2583" w:author="Vojtěch Bžatek" w:date="2024-05-22T10:50:00Z" w16du:dateUtc="2024-05-22T08:50:00Z">
        <w:r w:rsidR="00855857">
          <w:rPr>
            <w:sz w:val="22"/>
            <w:szCs w:val="22"/>
          </w:rPr>
          <w:t>O</w:t>
        </w:r>
      </w:ins>
      <w:del w:id="2584" w:author="Vojtěch Bžatek" w:date="2024-05-22T10:50:00Z" w16du:dateUtc="2024-05-22T08:50:00Z">
        <w:r w:rsidRPr="00702732" w:rsidDel="00855857">
          <w:rPr>
            <w:sz w:val="22"/>
            <w:szCs w:val="22"/>
          </w:rPr>
          <w:delText>[o</w:delText>
        </w:r>
      </w:del>
      <w:r w:rsidRPr="00702732">
        <w:rPr>
          <w:sz w:val="22"/>
          <w:szCs w:val="22"/>
        </w:rPr>
        <w:t>nline</w:t>
      </w:r>
      <w:del w:id="2585" w:author="Vojtěch Bžatek" w:date="2024-05-22T10:50:00Z" w16du:dateUtc="2024-05-22T08:50:00Z">
        <w:r w:rsidRPr="00702732" w:rsidDel="00855857">
          <w:rPr>
            <w:sz w:val="22"/>
            <w:szCs w:val="22"/>
          </w:rPr>
          <w:delText>]</w:delText>
        </w:r>
      </w:del>
      <w:r w:rsidRPr="00702732">
        <w:rPr>
          <w:sz w:val="22"/>
          <w:szCs w:val="22"/>
        </w:rPr>
        <w:t xml:space="preserve">. </w:t>
      </w:r>
      <w:ins w:id="2586" w:author="Vojtěch Bžatek" w:date="2024-05-22T10:50:00Z" w16du:dateUtc="2024-05-22T08:50:00Z">
        <w:r w:rsidR="00855857">
          <w:rPr>
            <w:sz w:val="22"/>
            <w:szCs w:val="22"/>
          </w:rPr>
          <w:t xml:space="preserve">MITRE. </w:t>
        </w:r>
      </w:ins>
      <w:del w:id="2587" w:author="Vojtěch Bžatek" w:date="2024-05-22T10:50:00Z" w16du:dateUtc="2024-05-22T08:50:00Z">
        <w:r w:rsidRPr="00702732" w:rsidDel="00855857">
          <w:rPr>
            <w:sz w:val="22"/>
            <w:szCs w:val="22"/>
          </w:rPr>
          <w:delText xml:space="preserve">Získáno </w:delText>
        </w:r>
      </w:del>
      <w:ins w:id="2588" w:author="Vojtěch Bžatek" w:date="2024-05-22T10:50:00Z" w16du:dateUtc="2024-05-22T08:50:00Z">
        <w:r w:rsidR="00855857">
          <w:rPr>
            <w:sz w:val="22"/>
            <w:szCs w:val="22"/>
          </w:rPr>
          <w:t>Dostupné</w:t>
        </w:r>
        <w:r w:rsidR="00855857" w:rsidRPr="00702732">
          <w:rPr>
            <w:sz w:val="22"/>
            <w:szCs w:val="22"/>
          </w:rPr>
          <w:t xml:space="preserve"> </w:t>
        </w:r>
      </w:ins>
      <w:r w:rsidRPr="00702732">
        <w:rPr>
          <w:sz w:val="22"/>
          <w:szCs w:val="22"/>
        </w:rPr>
        <w:t>z</w:t>
      </w:r>
      <w:del w:id="2589" w:author="Vojtěch Bžatek" w:date="2024-05-22T10:51:00Z" w16du:dateUtc="2024-05-22T08:51:00Z">
        <w:r w:rsidRPr="00702732" w:rsidDel="00855857">
          <w:rPr>
            <w:sz w:val="22"/>
            <w:szCs w:val="22"/>
          </w:rPr>
          <w:delText> </w:delText>
        </w:r>
      </w:del>
      <w:r w:rsidRPr="00702732">
        <w:rPr>
          <w:sz w:val="22"/>
          <w:szCs w:val="22"/>
        </w:rPr>
        <w:t xml:space="preserve">: </w:t>
      </w:r>
      <w:ins w:id="2590" w:author="Vojtěch Bžatek" w:date="2024-05-22T10:51:00Z" w16du:dateUtc="2024-05-22T08:51:00Z">
        <w:r w:rsidR="00855857">
          <w:rPr>
            <w:sz w:val="22"/>
            <w:szCs w:val="22"/>
          </w:rPr>
          <w:fldChar w:fldCharType="begin"/>
        </w:r>
        <w:r w:rsidR="00855857">
          <w:rPr>
            <w:sz w:val="22"/>
            <w:szCs w:val="22"/>
          </w:rPr>
          <w:instrText>HYPERLINK "</w:instrText>
        </w:r>
      </w:ins>
      <w:r w:rsidR="00855857" w:rsidRPr="00702732">
        <w:rPr>
          <w:sz w:val="22"/>
          <w:szCs w:val="22"/>
        </w:rPr>
        <w:instrText>https://attack.mitre.org/mitigations/M1041/</w:instrText>
      </w:r>
      <w:ins w:id="2591" w:author="Vojtěch Bžatek" w:date="2024-05-22T10:51:00Z" w16du:dateUtc="2024-05-22T08:51:00Z">
        <w:r w:rsidR="00855857">
          <w:rPr>
            <w:sz w:val="22"/>
            <w:szCs w:val="22"/>
          </w:rPr>
          <w:instrText>"</w:instrText>
        </w:r>
        <w:r w:rsidR="00855857">
          <w:rPr>
            <w:sz w:val="22"/>
            <w:szCs w:val="22"/>
          </w:rPr>
          <w:fldChar w:fldCharType="separate"/>
        </w:r>
      </w:ins>
      <w:r w:rsidR="00855857" w:rsidRPr="00432D4E">
        <w:rPr>
          <w:rStyle w:val="Hypertextovodkaz"/>
          <w:sz w:val="22"/>
          <w:szCs w:val="22"/>
        </w:rPr>
        <w:t>https://attack.mitre.org/mitigations/M1041/</w:t>
      </w:r>
      <w:ins w:id="2592" w:author="Vojtěch Bžatek" w:date="2024-05-22T10:51:00Z" w16du:dateUtc="2024-05-22T08:51:00Z">
        <w:r w:rsidR="00855857">
          <w:rPr>
            <w:sz w:val="22"/>
            <w:szCs w:val="22"/>
          </w:rPr>
          <w:fldChar w:fldCharType="end"/>
        </w:r>
        <w:r w:rsidR="00855857">
          <w:rPr>
            <w:sz w:val="22"/>
            <w:szCs w:val="22"/>
          </w:rPr>
          <w:t xml:space="preserve">. </w:t>
        </w:r>
      </w:ins>
      <w:r w:rsidRPr="00702732">
        <w:rPr>
          <w:sz w:val="22"/>
          <w:szCs w:val="22"/>
        </w:rPr>
        <w:t xml:space="preserve"> </w:t>
      </w:r>
      <w:ins w:id="2593" w:author="Vojtěch Bžatek" w:date="2024-05-22T10:51:00Z" w16du:dateUtc="2024-05-22T08:51:00Z">
        <w:r w:rsidR="00855857" w:rsidRPr="00702732">
          <w:rPr>
            <w:sz w:val="22"/>
            <w:szCs w:val="22"/>
          </w:rPr>
          <w:t>[cit</w:t>
        </w:r>
        <w:r w:rsidR="00855857">
          <w:rPr>
            <w:sz w:val="22"/>
            <w:szCs w:val="22"/>
          </w:rPr>
          <w:t>ováno</w:t>
        </w:r>
        <w:r w:rsidR="00855857" w:rsidRPr="00702732">
          <w:rPr>
            <w:sz w:val="22"/>
            <w:szCs w:val="22"/>
          </w:rPr>
          <w:t xml:space="preserve"> 2024-04-28].</w:t>
        </w:r>
        <w:r w:rsidR="00855857" w:rsidRPr="00702732" w:rsidDel="008965A8">
          <w:rPr>
            <w:sz w:val="22"/>
            <w:szCs w:val="22"/>
          </w:rPr>
          <w:t xml:space="preserve"> </w:t>
        </w:r>
      </w:ins>
      <w:del w:id="2594" w:author="Vojtěch Bžatek" w:date="2024-05-22T10:51:00Z" w16du:dateUtc="2024-05-22T08:51:00Z">
        <w:r w:rsidRPr="00702732" w:rsidDel="00855857">
          <w:rPr>
            <w:sz w:val="22"/>
            <w:szCs w:val="22"/>
          </w:rPr>
          <w:delText>[viděno 28 duben 2024].</w:delText>
        </w:r>
      </w:del>
    </w:p>
    <w:p w14:paraId="2BD040D2" w14:textId="7B38A97D" w:rsidR="001F4348" w:rsidRPr="00702732" w:rsidRDefault="001F4348">
      <w:pPr>
        <w:pStyle w:val="literaturatext"/>
        <w:jc w:val="left"/>
        <w:rPr>
          <w:sz w:val="22"/>
          <w:szCs w:val="22"/>
        </w:rPr>
        <w:pPrChange w:id="2595" w:author="Vojtěch Bžatek" w:date="2024-05-22T05:48:00Z" w16du:dateUtc="2024-05-22T03:48:00Z">
          <w:pPr>
            <w:pStyle w:val="literaturatext"/>
          </w:pPr>
        </w:pPrChange>
      </w:pPr>
      <w:del w:id="2596" w:author="Vojtěch Bžatek" w:date="2024-05-22T12:08:00Z" w16du:dateUtc="2024-05-22T10:08:00Z">
        <w:r w:rsidRPr="00702732" w:rsidDel="00B971C8">
          <w:rPr>
            <w:sz w:val="22"/>
            <w:szCs w:val="22"/>
          </w:rPr>
          <w:delText xml:space="preserve">[h38] </w:delText>
        </w:r>
      </w:del>
      <w:r w:rsidRPr="00702732">
        <w:rPr>
          <w:sz w:val="22"/>
          <w:szCs w:val="22"/>
        </w:rPr>
        <w:t xml:space="preserve">MITRE. </w:t>
      </w:r>
      <w:r w:rsidRPr="00855857">
        <w:rPr>
          <w:i/>
          <w:iCs/>
          <w:sz w:val="22"/>
          <w:szCs w:val="22"/>
          <w:rPrChange w:id="2597" w:author="Vojtěch Bžatek" w:date="2024-05-22T10:51:00Z" w16du:dateUtc="2024-05-22T08:51:00Z">
            <w:rPr>
              <w:sz w:val="22"/>
              <w:szCs w:val="22"/>
            </w:rPr>
          </w:rPrChange>
        </w:rPr>
        <w:t xml:space="preserve">Network </w:t>
      </w:r>
      <w:proofErr w:type="spellStart"/>
      <w:r w:rsidRPr="00855857">
        <w:rPr>
          <w:i/>
          <w:iCs/>
          <w:sz w:val="22"/>
          <w:szCs w:val="22"/>
          <w:rPrChange w:id="2598" w:author="Vojtěch Bžatek" w:date="2024-05-22T10:51:00Z" w16du:dateUtc="2024-05-22T08:51:00Z">
            <w:rPr>
              <w:sz w:val="22"/>
              <w:szCs w:val="22"/>
            </w:rPr>
          </w:rPrChange>
        </w:rPr>
        <w:t>Segmentation</w:t>
      </w:r>
      <w:proofErr w:type="spellEnd"/>
      <w:r w:rsidRPr="00855857">
        <w:rPr>
          <w:i/>
          <w:iCs/>
          <w:sz w:val="22"/>
          <w:szCs w:val="22"/>
          <w:rPrChange w:id="2599" w:author="Vojtěch Bžatek" w:date="2024-05-22T10:51:00Z" w16du:dateUtc="2024-05-22T08:51:00Z">
            <w:rPr>
              <w:sz w:val="22"/>
              <w:szCs w:val="22"/>
            </w:rPr>
          </w:rPrChange>
        </w:rPr>
        <w:t xml:space="preserve">, </w:t>
      </w:r>
      <w:proofErr w:type="spellStart"/>
      <w:r w:rsidRPr="00855857">
        <w:rPr>
          <w:i/>
          <w:iCs/>
          <w:sz w:val="22"/>
          <w:szCs w:val="22"/>
          <w:rPrChange w:id="2600" w:author="Vojtěch Bžatek" w:date="2024-05-22T10:51:00Z" w16du:dateUtc="2024-05-22T08:51:00Z">
            <w:rPr>
              <w:sz w:val="22"/>
              <w:szCs w:val="22"/>
            </w:rPr>
          </w:rPrChange>
        </w:rPr>
        <w:t>Mitigation</w:t>
      </w:r>
      <w:proofErr w:type="spellEnd"/>
      <w:r w:rsidRPr="00855857">
        <w:rPr>
          <w:i/>
          <w:iCs/>
          <w:sz w:val="22"/>
          <w:szCs w:val="22"/>
          <w:rPrChange w:id="2601" w:author="Vojtěch Bžatek" w:date="2024-05-22T10:51:00Z" w16du:dateUtc="2024-05-22T08:51:00Z">
            <w:rPr>
              <w:sz w:val="22"/>
              <w:szCs w:val="22"/>
            </w:rPr>
          </w:rPrChange>
        </w:rPr>
        <w:t xml:space="preserve"> </w:t>
      </w:r>
      <w:proofErr w:type="gramStart"/>
      <w:r w:rsidRPr="00855857">
        <w:rPr>
          <w:i/>
          <w:iCs/>
          <w:sz w:val="22"/>
          <w:szCs w:val="22"/>
          <w:rPrChange w:id="2602" w:author="Vojtěch Bžatek" w:date="2024-05-22T10:51:00Z" w16du:dateUtc="2024-05-22T08:51:00Z">
            <w:rPr>
              <w:sz w:val="22"/>
              <w:szCs w:val="22"/>
            </w:rPr>
          </w:rPrChange>
        </w:rPr>
        <w:t xml:space="preserve">M1030 - </w:t>
      </w:r>
      <w:proofErr w:type="spellStart"/>
      <w:r w:rsidRPr="00855857">
        <w:rPr>
          <w:i/>
          <w:iCs/>
          <w:sz w:val="22"/>
          <w:szCs w:val="22"/>
          <w:rPrChange w:id="2603" w:author="Vojtěch Bžatek" w:date="2024-05-22T10:51:00Z" w16du:dateUtc="2024-05-22T08:51:00Z">
            <w:rPr>
              <w:sz w:val="22"/>
              <w:szCs w:val="22"/>
            </w:rPr>
          </w:rPrChange>
        </w:rPr>
        <w:t>Enterprise</w:t>
      </w:r>
      <w:proofErr w:type="spellEnd"/>
      <w:proofErr w:type="gramEnd"/>
      <w:r w:rsidRPr="00855857">
        <w:rPr>
          <w:i/>
          <w:iCs/>
          <w:sz w:val="22"/>
          <w:szCs w:val="22"/>
          <w:rPrChange w:id="2604" w:author="Vojtěch Bžatek" w:date="2024-05-22T10:51:00Z" w16du:dateUtc="2024-05-22T08:51:00Z">
            <w:rPr>
              <w:sz w:val="22"/>
              <w:szCs w:val="22"/>
            </w:rPr>
          </w:rPrChange>
        </w:rPr>
        <w:t xml:space="preserve"> | MITRE ATT&amp;CK®</w:t>
      </w:r>
      <w:r w:rsidRPr="00702732">
        <w:rPr>
          <w:sz w:val="22"/>
          <w:szCs w:val="22"/>
        </w:rPr>
        <w:t xml:space="preserve">. </w:t>
      </w:r>
      <w:ins w:id="2605" w:author="Vojtěch Bžatek" w:date="2024-05-22T10:51:00Z" w16du:dateUtc="2024-05-22T08:51:00Z">
        <w:r w:rsidR="00855857">
          <w:rPr>
            <w:sz w:val="22"/>
            <w:szCs w:val="22"/>
          </w:rPr>
          <w:t>O</w:t>
        </w:r>
      </w:ins>
      <w:del w:id="2606" w:author="Vojtěch Bžatek" w:date="2024-05-22T10:51:00Z" w16du:dateUtc="2024-05-22T08:51:00Z">
        <w:r w:rsidRPr="00702732" w:rsidDel="00855857">
          <w:rPr>
            <w:sz w:val="22"/>
            <w:szCs w:val="22"/>
          </w:rPr>
          <w:delText>[o</w:delText>
        </w:r>
      </w:del>
      <w:r w:rsidRPr="00702732">
        <w:rPr>
          <w:sz w:val="22"/>
          <w:szCs w:val="22"/>
        </w:rPr>
        <w:t>nline</w:t>
      </w:r>
      <w:del w:id="2607" w:author="Vojtěch Bžatek" w:date="2024-05-22T10:51:00Z" w16du:dateUtc="2024-05-22T08:51:00Z">
        <w:r w:rsidRPr="00702732" w:rsidDel="00855857">
          <w:rPr>
            <w:sz w:val="22"/>
            <w:szCs w:val="22"/>
          </w:rPr>
          <w:delText>]</w:delText>
        </w:r>
      </w:del>
      <w:r w:rsidRPr="00702732">
        <w:rPr>
          <w:sz w:val="22"/>
          <w:szCs w:val="22"/>
        </w:rPr>
        <w:t>.</w:t>
      </w:r>
      <w:ins w:id="2608" w:author="Vojtěch Bžatek" w:date="2024-05-22T10:51:00Z" w16du:dateUtc="2024-05-22T08:51:00Z">
        <w:r w:rsidR="00855857">
          <w:rPr>
            <w:sz w:val="22"/>
            <w:szCs w:val="22"/>
          </w:rPr>
          <w:t xml:space="preserve"> MITRE.</w:t>
        </w:r>
      </w:ins>
      <w:r w:rsidRPr="00702732">
        <w:rPr>
          <w:sz w:val="22"/>
          <w:szCs w:val="22"/>
        </w:rPr>
        <w:t xml:space="preserve"> </w:t>
      </w:r>
      <w:del w:id="2609" w:author="Vojtěch Bžatek" w:date="2024-05-22T10:51:00Z" w16du:dateUtc="2024-05-22T08:51:00Z">
        <w:r w:rsidRPr="00702732" w:rsidDel="00855857">
          <w:rPr>
            <w:sz w:val="22"/>
            <w:szCs w:val="22"/>
          </w:rPr>
          <w:delText xml:space="preserve">Získáno </w:delText>
        </w:r>
      </w:del>
      <w:ins w:id="2610" w:author="Vojtěch Bžatek" w:date="2024-05-22T10:51:00Z" w16du:dateUtc="2024-05-22T08:51:00Z">
        <w:r w:rsidR="00855857">
          <w:rPr>
            <w:sz w:val="22"/>
            <w:szCs w:val="22"/>
          </w:rPr>
          <w:t>Dostupné</w:t>
        </w:r>
        <w:r w:rsidR="00855857" w:rsidRPr="00702732">
          <w:rPr>
            <w:sz w:val="22"/>
            <w:szCs w:val="22"/>
          </w:rPr>
          <w:t xml:space="preserve"> </w:t>
        </w:r>
      </w:ins>
      <w:r w:rsidRPr="00702732">
        <w:rPr>
          <w:sz w:val="22"/>
          <w:szCs w:val="22"/>
        </w:rPr>
        <w:t>z</w:t>
      </w:r>
      <w:del w:id="2611" w:author="Vojtěch Bžatek" w:date="2024-05-22T10:51:00Z" w16du:dateUtc="2024-05-22T08:51:00Z">
        <w:r w:rsidRPr="00702732" w:rsidDel="00855857">
          <w:rPr>
            <w:sz w:val="22"/>
            <w:szCs w:val="22"/>
          </w:rPr>
          <w:delText> </w:delText>
        </w:r>
      </w:del>
      <w:r w:rsidRPr="00702732">
        <w:rPr>
          <w:sz w:val="22"/>
          <w:szCs w:val="22"/>
        </w:rPr>
        <w:t xml:space="preserve">: </w:t>
      </w:r>
      <w:ins w:id="2612" w:author="Vojtěch Bžatek" w:date="2024-05-22T10:51:00Z" w16du:dateUtc="2024-05-22T08:51:00Z">
        <w:r w:rsidR="00855857">
          <w:rPr>
            <w:sz w:val="22"/>
            <w:szCs w:val="22"/>
          </w:rPr>
          <w:fldChar w:fldCharType="begin"/>
        </w:r>
        <w:r w:rsidR="00855857">
          <w:rPr>
            <w:sz w:val="22"/>
            <w:szCs w:val="22"/>
          </w:rPr>
          <w:instrText>HYPERLINK "</w:instrText>
        </w:r>
      </w:ins>
      <w:r w:rsidR="00855857" w:rsidRPr="00702732">
        <w:rPr>
          <w:sz w:val="22"/>
          <w:szCs w:val="22"/>
        </w:rPr>
        <w:instrText>https://attack.mitre.org/mitigations/M1030/</w:instrText>
      </w:r>
      <w:ins w:id="2613" w:author="Vojtěch Bžatek" w:date="2024-05-22T10:51:00Z" w16du:dateUtc="2024-05-22T08:51:00Z">
        <w:r w:rsidR="00855857">
          <w:rPr>
            <w:sz w:val="22"/>
            <w:szCs w:val="22"/>
          </w:rPr>
          <w:instrText>"</w:instrText>
        </w:r>
        <w:r w:rsidR="00855857">
          <w:rPr>
            <w:sz w:val="22"/>
            <w:szCs w:val="22"/>
          </w:rPr>
          <w:fldChar w:fldCharType="separate"/>
        </w:r>
      </w:ins>
      <w:r w:rsidR="00855857" w:rsidRPr="00432D4E">
        <w:rPr>
          <w:rStyle w:val="Hypertextovodkaz"/>
          <w:sz w:val="22"/>
          <w:szCs w:val="22"/>
        </w:rPr>
        <w:t>https://attack.mitre.org/mitigations/M1030/</w:t>
      </w:r>
      <w:ins w:id="2614" w:author="Vojtěch Bžatek" w:date="2024-05-22T10:51:00Z" w16du:dateUtc="2024-05-22T08:51:00Z">
        <w:r w:rsidR="00855857">
          <w:rPr>
            <w:sz w:val="22"/>
            <w:szCs w:val="22"/>
          </w:rPr>
          <w:fldChar w:fldCharType="end"/>
        </w:r>
        <w:r w:rsidR="00855857">
          <w:rPr>
            <w:sz w:val="22"/>
            <w:szCs w:val="22"/>
          </w:rPr>
          <w:t xml:space="preserve">. </w:t>
        </w:r>
      </w:ins>
      <w:r w:rsidRPr="00702732">
        <w:rPr>
          <w:sz w:val="22"/>
          <w:szCs w:val="22"/>
        </w:rPr>
        <w:t xml:space="preserve"> </w:t>
      </w:r>
      <w:ins w:id="2615" w:author="Vojtěch Bžatek" w:date="2024-05-22T10:51:00Z" w16du:dateUtc="2024-05-22T08:51:00Z">
        <w:r w:rsidR="00855857" w:rsidRPr="00702732">
          <w:rPr>
            <w:sz w:val="22"/>
            <w:szCs w:val="22"/>
          </w:rPr>
          <w:t>[cit</w:t>
        </w:r>
        <w:r w:rsidR="00855857">
          <w:rPr>
            <w:sz w:val="22"/>
            <w:szCs w:val="22"/>
          </w:rPr>
          <w:t>ováno</w:t>
        </w:r>
        <w:r w:rsidR="00855857" w:rsidRPr="00702732">
          <w:rPr>
            <w:sz w:val="22"/>
            <w:szCs w:val="22"/>
          </w:rPr>
          <w:t xml:space="preserve"> 2024-04-28].</w:t>
        </w:r>
        <w:r w:rsidR="00855857" w:rsidRPr="00702732" w:rsidDel="008965A8">
          <w:rPr>
            <w:sz w:val="22"/>
            <w:szCs w:val="22"/>
          </w:rPr>
          <w:t xml:space="preserve"> </w:t>
        </w:r>
      </w:ins>
      <w:del w:id="2616" w:author="Vojtěch Bžatek" w:date="2024-05-22T10:51:00Z" w16du:dateUtc="2024-05-22T08:51:00Z">
        <w:r w:rsidRPr="00702732" w:rsidDel="00855857">
          <w:rPr>
            <w:sz w:val="22"/>
            <w:szCs w:val="22"/>
          </w:rPr>
          <w:delText>[viděno 28 duben 2024].</w:delText>
        </w:r>
      </w:del>
    </w:p>
    <w:p w14:paraId="6F537CD9" w14:textId="540C4800" w:rsidR="001F4348" w:rsidRPr="00702732" w:rsidRDefault="001F4348">
      <w:pPr>
        <w:pStyle w:val="literaturatext"/>
        <w:jc w:val="left"/>
        <w:rPr>
          <w:sz w:val="22"/>
          <w:szCs w:val="22"/>
        </w:rPr>
        <w:pPrChange w:id="2617" w:author="Vojtěch Bžatek" w:date="2024-05-22T05:48:00Z" w16du:dateUtc="2024-05-22T03:48:00Z">
          <w:pPr>
            <w:pStyle w:val="literaturatext"/>
          </w:pPr>
        </w:pPrChange>
      </w:pPr>
      <w:del w:id="2618" w:author="Vojtěch Bžatek" w:date="2024-05-22T12:08:00Z" w16du:dateUtc="2024-05-22T10:08:00Z">
        <w:r w:rsidRPr="00702732" w:rsidDel="00B971C8">
          <w:rPr>
            <w:sz w:val="22"/>
            <w:szCs w:val="22"/>
          </w:rPr>
          <w:delText xml:space="preserve">[h39] </w:delText>
        </w:r>
      </w:del>
      <w:r w:rsidRPr="00702732">
        <w:rPr>
          <w:sz w:val="22"/>
          <w:szCs w:val="22"/>
        </w:rPr>
        <w:t xml:space="preserve">MITRE. </w:t>
      </w:r>
      <w:proofErr w:type="spellStart"/>
      <w:r w:rsidRPr="00855857">
        <w:rPr>
          <w:i/>
          <w:iCs/>
          <w:sz w:val="22"/>
          <w:szCs w:val="22"/>
          <w:rPrChange w:id="2619" w:author="Vojtěch Bžatek" w:date="2024-05-22T10:51:00Z" w16du:dateUtc="2024-05-22T08:51:00Z">
            <w:rPr>
              <w:sz w:val="22"/>
              <w:szCs w:val="22"/>
            </w:rPr>
          </w:rPrChange>
        </w:rPr>
        <w:t>Remote</w:t>
      </w:r>
      <w:proofErr w:type="spellEnd"/>
      <w:r w:rsidRPr="00855857">
        <w:rPr>
          <w:i/>
          <w:iCs/>
          <w:sz w:val="22"/>
          <w:szCs w:val="22"/>
          <w:rPrChange w:id="2620" w:author="Vojtěch Bžatek" w:date="2024-05-22T10:51:00Z" w16du:dateUtc="2024-05-22T08:51:00Z">
            <w:rPr>
              <w:sz w:val="22"/>
              <w:szCs w:val="22"/>
            </w:rPr>
          </w:rPrChange>
        </w:rPr>
        <w:t xml:space="preserve"> Data </w:t>
      </w:r>
      <w:proofErr w:type="spellStart"/>
      <w:r w:rsidRPr="00855857">
        <w:rPr>
          <w:i/>
          <w:iCs/>
          <w:sz w:val="22"/>
          <w:szCs w:val="22"/>
          <w:rPrChange w:id="2621" w:author="Vojtěch Bžatek" w:date="2024-05-22T10:51:00Z" w16du:dateUtc="2024-05-22T08:51:00Z">
            <w:rPr>
              <w:sz w:val="22"/>
              <w:szCs w:val="22"/>
            </w:rPr>
          </w:rPrChange>
        </w:rPr>
        <w:t>Storage</w:t>
      </w:r>
      <w:proofErr w:type="spellEnd"/>
      <w:r w:rsidRPr="00855857">
        <w:rPr>
          <w:i/>
          <w:iCs/>
          <w:sz w:val="22"/>
          <w:szCs w:val="22"/>
          <w:rPrChange w:id="2622" w:author="Vojtěch Bžatek" w:date="2024-05-22T10:51:00Z" w16du:dateUtc="2024-05-22T08:51:00Z">
            <w:rPr>
              <w:sz w:val="22"/>
              <w:szCs w:val="22"/>
            </w:rPr>
          </w:rPrChange>
        </w:rPr>
        <w:t xml:space="preserve">, </w:t>
      </w:r>
      <w:proofErr w:type="spellStart"/>
      <w:r w:rsidRPr="00855857">
        <w:rPr>
          <w:i/>
          <w:iCs/>
          <w:sz w:val="22"/>
          <w:szCs w:val="22"/>
          <w:rPrChange w:id="2623" w:author="Vojtěch Bžatek" w:date="2024-05-22T10:51:00Z" w16du:dateUtc="2024-05-22T08:51:00Z">
            <w:rPr>
              <w:sz w:val="22"/>
              <w:szCs w:val="22"/>
            </w:rPr>
          </w:rPrChange>
        </w:rPr>
        <w:t>Mitigation</w:t>
      </w:r>
      <w:proofErr w:type="spellEnd"/>
      <w:r w:rsidRPr="00855857">
        <w:rPr>
          <w:i/>
          <w:iCs/>
          <w:sz w:val="22"/>
          <w:szCs w:val="22"/>
          <w:rPrChange w:id="2624" w:author="Vojtěch Bžatek" w:date="2024-05-22T10:51:00Z" w16du:dateUtc="2024-05-22T08:51:00Z">
            <w:rPr>
              <w:sz w:val="22"/>
              <w:szCs w:val="22"/>
            </w:rPr>
          </w:rPrChange>
        </w:rPr>
        <w:t xml:space="preserve"> </w:t>
      </w:r>
      <w:proofErr w:type="gramStart"/>
      <w:r w:rsidRPr="00855857">
        <w:rPr>
          <w:i/>
          <w:iCs/>
          <w:sz w:val="22"/>
          <w:szCs w:val="22"/>
          <w:rPrChange w:id="2625" w:author="Vojtěch Bžatek" w:date="2024-05-22T10:51:00Z" w16du:dateUtc="2024-05-22T08:51:00Z">
            <w:rPr>
              <w:sz w:val="22"/>
              <w:szCs w:val="22"/>
            </w:rPr>
          </w:rPrChange>
        </w:rPr>
        <w:t xml:space="preserve">M1029 - </w:t>
      </w:r>
      <w:proofErr w:type="spellStart"/>
      <w:r w:rsidRPr="00855857">
        <w:rPr>
          <w:i/>
          <w:iCs/>
          <w:sz w:val="22"/>
          <w:szCs w:val="22"/>
          <w:rPrChange w:id="2626" w:author="Vojtěch Bžatek" w:date="2024-05-22T10:51:00Z" w16du:dateUtc="2024-05-22T08:51:00Z">
            <w:rPr>
              <w:sz w:val="22"/>
              <w:szCs w:val="22"/>
            </w:rPr>
          </w:rPrChange>
        </w:rPr>
        <w:t>Enterprise</w:t>
      </w:r>
      <w:proofErr w:type="spellEnd"/>
      <w:proofErr w:type="gramEnd"/>
      <w:r w:rsidRPr="00855857">
        <w:rPr>
          <w:i/>
          <w:iCs/>
          <w:sz w:val="22"/>
          <w:szCs w:val="22"/>
          <w:rPrChange w:id="2627" w:author="Vojtěch Bžatek" w:date="2024-05-22T10:51:00Z" w16du:dateUtc="2024-05-22T08:51:00Z">
            <w:rPr>
              <w:sz w:val="22"/>
              <w:szCs w:val="22"/>
            </w:rPr>
          </w:rPrChange>
        </w:rPr>
        <w:t xml:space="preserve"> | MITRE ATT&amp;CK®</w:t>
      </w:r>
      <w:r w:rsidRPr="00702732">
        <w:rPr>
          <w:sz w:val="22"/>
          <w:szCs w:val="22"/>
        </w:rPr>
        <w:t xml:space="preserve">. </w:t>
      </w:r>
      <w:ins w:id="2628" w:author="Vojtěch Bžatek" w:date="2024-05-22T10:51:00Z" w16du:dateUtc="2024-05-22T08:51:00Z">
        <w:r w:rsidR="00855857">
          <w:rPr>
            <w:sz w:val="22"/>
            <w:szCs w:val="22"/>
          </w:rPr>
          <w:t>O</w:t>
        </w:r>
      </w:ins>
      <w:del w:id="2629" w:author="Vojtěch Bžatek" w:date="2024-05-22T10:51:00Z" w16du:dateUtc="2024-05-22T08:51:00Z">
        <w:r w:rsidRPr="00702732" w:rsidDel="00855857">
          <w:rPr>
            <w:sz w:val="22"/>
            <w:szCs w:val="22"/>
          </w:rPr>
          <w:delText>[o</w:delText>
        </w:r>
      </w:del>
      <w:r w:rsidRPr="00702732">
        <w:rPr>
          <w:sz w:val="22"/>
          <w:szCs w:val="22"/>
        </w:rPr>
        <w:t>nline</w:t>
      </w:r>
      <w:del w:id="2630" w:author="Vojtěch Bžatek" w:date="2024-05-22T10:51:00Z" w16du:dateUtc="2024-05-22T08:51:00Z">
        <w:r w:rsidRPr="00702732" w:rsidDel="00855857">
          <w:rPr>
            <w:sz w:val="22"/>
            <w:szCs w:val="22"/>
          </w:rPr>
          <w:delText>]</w:delText>
        </w:r>
      </w:del>
      <w:r w:rsidRPr="00702732">
        <w:rPr>
          <w:sz w:val="22"/>
          <w:szCs w:val="22"/>
        </w:rPr>
        <w:t>.</w:t>
      </w:r>
      <w:ins w:id="2631" w:author="Vojtěch Bžatek" w:date="2024-05-22T10:51:00Z" w16du:dateUtc="2024-05-22T08:51:00Z">
        <w:r w:rsidR="00855857">
          <w:rPr>
            <w:sz w:val="22"/>
            <w:szCs w:val="22"/>
          </w:rPr>
          <w:t xml:space="preserve"> MITRE</w:t>
        </w:r>
      </w:ins>
      <w:ins w:id="2632" w:author="Vojtěch Bžatek" w:date="2024-05-22T10:52:00Z" w16du:dateUtc="2024-05-22T08:52:00Z">
        <w:r w:rsidR="00855857">
          <w:rPr>
            <w:sz w:val="22"/>
            <w:szCs w:val="22"/>
          </w:rPr>
          <w:t>.</w:t>
        </w:r>
      </w:ins>
      <w:r w:rsidRPr="00702732">
        <w:rPr>
          <w:sz w:val="22"/>
          <w:szCs w:val="22"/>
        </w:rPr>
        <w:t xml:space="preserve"> </w:t>
      </w:r>
      <w:del w:id="2633" w:author="Vojtěch Bžatek" w:date="2024-05-22T10:52:00Z" w16du:dateUtc="2024-05-22T08:52:00Z">
        <w:r w:rsidRPr="00702732" w:rsidDel="00855857">
          <w:rPr>
            <w:sz w:val="22"/>
            <w:szCs w:val="22"/>
          </w:rPr>
          <w:delText xml:space="preserve">Získáno </w:delText>
        </w:r>
      </w:del>
      <w:ins w:id="2634" w:author="Vojtěch Bžatek" w:date="2024-05-22T10:52:00Z" w16du:dateUtc="2024-05-22T08:52:00Z">
        <w:r w:rsidR="00855857">
          <w:rPr>
            <w:sz w:val="22"/>
            <w:szCs w:val="22"/>
          </w:rPr>
          <w:t>Dostupné</w:t>
        </w:r>
        <w:r w:rsidR="00855857" w:rsidRPr="00702732">
          <w:rPr>
            <w:sz w:val="22"/>
            <w:szCs w:val="22"/>
          </w:rPr>
          <w:t xml:space="preserve"> </w:t>
        </w:r>
      </w:ins>
      <w:r w:rsidRPr="00702732">
        <w:rPr>
          <w:sz w:val="22"/>
          <w:szCs w:val="22"/>
        </w:rPr>
        <w:t>z</w:t>
      </w:r>
      <w:del w:id="2635" w:author="Vojtěch Bžatek" w:date="2024-05-22T10:52:00Z" w16du:dateUtc="2024-05-22T08:52:00Z">
        <w:r w:rsidRPr="00702732" w:rsidDel="00855857">
          <w:rPr>
            <w:sz w:val="22"/>
            <w:szCs w:val="22"/>
          </w:rPr>
          <w:delText> </w:delText>
        </w:r>
      </w:del>
      <w:r w:rsidRPr="00702732">
        <w:rPr>
          <w:sz w:val="22"/>
          <w:szCs w:val="22"/>
        </w:rPr>
        <w:t xml:space="preserve">: </w:t>
      </w:r>
      <w:ins w:id="2636" w:author="Vojtěch Bžatek" w:date="2024-05-22T10:52:00Z" w16du:dateUtc="2024-05-22T08:52:00Z">
        <w:r w:rsidR="00855857">
          <w:rPr>
            <w:sz w:val="22"/>
            <w:szCs w:val="22"/>
          </w:rPr>
          <w:fldChar w:fldCharType="begin"/>
        </w:r>
        <w:r w:rsidR="00855857">
          <w:rPr>
            <w:sz w:val="22"/>
            <w:szCs w:val="22"/>
          </w:rPr>
          <w:instrText>HYPERLINK "</w:instrText>
        </w:r>
      </w:ins>
      <w:r w:rsidR="00855857" w:rsidRPr="00702732">
        <w:rPr>
          <w:sz w:val="22"/>
          <w:szCs w:val="22"/>
        </w:rPr>
        <w:instrText>https://attack.mitre.org/mitigations/M1029/</w:instrText>
      </w:r>
      <w:ins w:id="2637" w:author="Vojtěch Bžatek" w:date="2024-05-22T10:52:00Z" w16du:dateUtc="2024-05-22T08:52:00Z">
        <w:r w:rsidR="00855857">
          <w:rPr>
            <w:sz w:val="22"/>
            <w:szCs w:val="22"/>
          </w:rPr>
          <w:instrText>"</w:instrText>
        </w:r>
        <w:r w:rsidR="00855857">
          <w:rPr>
            <w:sz w:val="22"/>
            <w:szCs w:val="22"/>
          </w:rPr>
          <w:fldChar w:fldCharType="separate"/>
        </w:r>
      </w:ins>
      <w:r w:rsidR="00855857" w:rsidRPr="00432D4E">
        <w:rPr>
          <w:rStyle w:val="Hypertextovodkaz"/>
          <w:sz w:val="22"/>
          <w:szCs w:val="22"/>
        </w:rPr>
        <w:t>https://attack.mitre.org/mitigations/M1029/</w:t>
      </w:r>
      <w:ins w:id="2638" w:author="Vojtěch Bžatek" w:date="2024-05-22T10:52:00Z" w16du:dateUtc="2024-05-22T08:52:00Z">
        <w:r w:rsidR="00855857">
          <w:rPr>
            <w:sz w:val="22"/>
            <w:szCs w:val="22"/>
          </w:rPr>
          <w:fldChar w:fldCharType="end"/>
        </w:r>
        <w:r w:rsidR="00855857">
          <w:rPr>
            <w:sz w:val="22"/>
            <w:szCs w:val="22"/>
          </w:rPr>
          <w:t xml:space="preserve">. </w:t>
        </w:r>
      </w:ins>
      <w:r w:rsidRPr="00702732">
        <w:rPr>
          <w:sz w:val="22"/>
          <w:szCs w:val="22"/>
        </w:rPr>
        <w:t xml:space="preserve"> </w:t>
      </w:r>
      <w:ins w:id="2639" w:author="Vojtěch Bžatek" w:date="2024-05-22T10:52:00Z" w16du:dateUtc="2024-05-22T08:52:00Z">
        <w:r w:rsidR="00855857" w:rsidRPr="00702732">
          <w:rPr>
            <w:sz w:val="22"/>
            <w:szCs w:val="22"/>
          </w:rPr>
          <w:t>[cit</w:t>
        </w:r>
        <w:r w:rsidR="00855857">
          <w:rPr>
            <w:sz w:val="22"/>
            <w:szCs w:val="22"/>
          </w:rPr>
          <w:t>ováno</w:t>
        </w:r>
        <w:r w:rsidR="00855857" w:rsidRPr="00702732">
          <w:rPr>
            <w:sz w:val="22"/>
            <w:szCs w:val="22"/>
          </w:rPr>
          <w:t xml:space="preserve"> 2024-04-28].</w:t>
        </w:r>
        <w:r w:rsidR="00855857" w:rsidRPr="00702732" w:rsidDel="008965A8">
          <w:rPr>
            <w:sz w:val="22"/>
            <w:szCs w:val="22"/>
          </w:rPr>
          <w:t xml:space="preserve"> </w:t>
        </w:r>
      </w:ins>
      <w:del w:id="2640" w:author="Vojtěch Bžatek" w:date="2024-05-22T10:52:00Z" w16du:dateUtc="2024-05-22T08:52:00Z">
        <w:r w:rsidRPr="00702732" w:rsidDel="00855857">
          <w:rPr>
            <w:sz w:val="22"/>
            <w:szCs w:val="22"/>
          </w:rPr>
          <w:delText>[viděno 28 duben 2024].</w:delText>
        </w:r>
      </w:del>
    </w:p>
    <w:p w14:paraId="2F2C504D" w14:textId="77777777" w:rsidR="00855857" w:rsidRPr="00702732" w:rsidRDefault="001F4348" w:rsidP="00855857">
      <w:pPr>
        <w:pStyle w:val="literaturatext"/>
        <w:jc w:val="left"/>
        <w:rPr>
          <w:ins w:id="2641" w:author="Vojtěch Bžatek" w:date="2024-05-22T10:52:00Z" w16du:dateUtc="2024-05-22T08:52:00Z"/>
          <w:sz w:val="22"/>
          <w:szCs w:val="22"/>
        </w:rPr>
      </w:pPr>
      <w:del w:id="2642" w:author="Vojtěch Bžatek" w:date="2024-05-22T12:08:00Z" w16du:dateUtc="2024-05-22T10:08:00Z">
        <w:r w:rsidRPr="00702732" w:rsidDel="00B971C8">
          <w:rPr>
            <w:sz w:val="22"/>
            <w:szCs w:val="22"/>
          </w:rPr>
          <w:delText xml:space="preserve">[h40] </w:delText>
        </w:r>
      </w:del>
      <w:r w:rsidRPr="00702732">
        <w:rPr>
          <w:sz w:val="22"/>
          <w:szCs w:val="22"/>
        </w:rPr>
        <w:t xml:space="preserve">MITRE. </w:t>
      </w:r>
      <w:proofErr w:type="spellStart"/>
      <w:r w:rsidRPr="00855857">
        <w:rPr>
          <w:i/>
          <w:iCs/>
          <w:sz w:val="22"/>
          <w:szCs w:val="22"/>
          <w:rPrChange w:id="2643" w:author="Vojtěch Bžatek" w:date="2024-05-22T10:52:00Z" w16du:dateUtc="2024-05-22T08:52:00Z">
            <w:rPr>
              <w:sz w:val="22"/>
              <w:szCs w:val="22"/>
            </w:rPr>
          </w:rPrChange>
        </w:rPr>
        <w:t>Restrict</w:t>
      </w:r>
      <w:proofErr w:type="spellEnd"/>
      <w:r w:rsidRPr="00855857">
        <w:rPr>
          <w:i/>
          <w:iCs/>
          <w:sz w:val="22"/>
          <w:szCs w:val="22"/>
          <w:rPrChange w:id="2644" w:author="Vojtěch Bžatek" w:date="2024-05-22T10:52:00Z" w16du:dateUtc="2024-05-22T08:52:00Z">
            <w:rPr>
              <w:sz w:val="22"/>
              <w:szCs w:val="22"/>
            </w:rPr>
          </w:rPrChange>
        </w:rPr>
        <w:t xml:space="preserve"> </w:t>
      </w:r>
      <w:proofErr w:type="spellStart"/>
      <w:r w:rsidRPr="00855857">
        <w:rPr>
          <w:i/>
          <w:iCs/>
          <w:sz w:val="22"/>
          <w:szCs w:val="22"/>
          <w:rPrChange w:id="2645" w:author="Vojtěch Bžatek" w:date="2024-05-22T10:52:00Z" w16du:dateUtc="2024-05-22T08:52:00Z">
            <w:rPr>
              <w:sz w:val="22"/>
              <w:szCs w:val="22"/>
            </w:rPr>
          </w:rPrChange>
        </w:rPr>
        <w:t>File</w:t>
      </w:r>
      <w:proofErr w:type="spellEnd"/>
      <w:r w:rsidRPr="00855857">
        <w:rPr>
          <w:i/>
          <w:iCs/>
          <w:sz w:val="22"/>
          <w:szCs w:val="22"/>
          <w:rPrChange w:id="2646" w:author="Vojtěch Bžatek" w:date="2024-05-22T10:52:00Z" w16du:dateUtc="2024-05-22T08:52:00Z">
            <w:rPr>
              <w:sz w:val="22"/>
              <w:szCs w:val="22"/>
            </w:rPr>
          </w:rPrChange>
        </w:rPr>
        <w:t xml:space="preserve"> and </w:t>
      </w:r>
      <w:proofErr w:type="spellStart"/>
      <w:r w:rsidRPr="00855857">
        <w:rPr>
          <w:i/>
          <w:iCs/>
          <w:sz w:val="22"/>
          <w:szCs w:val="22"/>
          <w:rPrChange w:id="2647" w:author="Vojtěch Bžatek" w:date="2024-05-22T10:52:00Z" w16du:dateUtc="2024-05-22T08:52:00Z">
            <w:rPr>
              <w:sz w:val="22"/>
              <w:szCs w:val="22"/>
            </w:rPr>
          </w:rPrChange>
        </w:rPr>
        <w:t>Directory</w:t>
      </w:r>
      <w:proofErr w:type="spellEnd"/>
      <w:r w:rsidRPr="00855857">
        <w:rPr>
          <w:i/>
          <w:iCs/>
          <w:sz w:val="22"/>
          <w:szCs w:val="22"/>
          <w:rPrChange w:id="2648" w:author="Vojtěch Bžatek" w:date="2024-05-22T10:52:00Z" w16du:dateUtc="2024-05-22T08:52:00Z">
            <w:rPr>
              <w:sz w:val="22"/>
              <w:szCs w:val="22"/>
            </w:rPr>
          </w:rPrChange>
        </w:rPr>
        <w:t xml:space="preserve"> </w:t>
      </w:r>
      <w:proofErr w:type="spellStart"/>
      <w:r w:rsidRPr="00855857">
        <w:rPr>
          <w:i/>
          <w:iCs/>
          <w:sz w:val="22"/>
          <w:szCs w:val="22"/>
          <w:rPrChange w:id="2649" w:author="Vojtěch Bžatek" w:date="2024-05-22T10:52:00Z" w16du:dateUtc="2024-05-22T08:52:00Z">
            <w:rPr>
              <w:sz w:val="22"/>
              <w:szCs w:val="22"/>
            </w:rPr>
          </w:rPrChange>
        </w:rPr>
        <w:t>Permissions</w:t>
      </w:r>
      <w:proofErr w:type="spellEnd"/>
      <w:r w:rsidRPr="00855857">
        <w:rPr>
          <w:i/>
          <w:iCs/>
          <w:sz w:val="22"/>
          <w:szCs w:val="22"/>
          <w:rPrChange w:id="2650" w:author="Vojtěch Bžatek" w:date="2024-05-22T10:52:00Z" w16du:dateUtc="2024-05-22T08:52:00Z">
            <w:rPr>
              <w:sz w:val="22"/>
              <w:szCs w:val="22"/>
            </w:rPr>
          </w:rPrChange>
        </w:rPr>
        <w:t xml:space="preserve">, </w:t>
      </w:r>
      <w:proofErr w:type="spellStart"/>
      <w:r w:rsidRPr="00855857">
        <w:rPr>
          <w:i/>
          <w:iCs/>
          <w:sz w:val="22"/>
          <w:szCs w:val="22"/>
          <w:rPrChange w:id="2651" w:author="Vojtěch Bžatek" w:date="2024-05-22T10:52:00Z" w16du:dateUtc="2024-05-22T08:52:00Z">
            <w:rPr>
              <w:sz w:val="22"/>
              <w:szCs w:val="22"/>
            </w:rPr>
          </w:rPrChange>
        </w:rPr>
        <w:t>Mitigation</w:t>
      </w:r>
      <w:proofErr w:type="spellEnd"/>
      <w:r w:rsidRPr="00855857">
        <w:rPr>
          <w:i/>
          <w:iCs/>
          <w:sz w:val="22"/>
          <w:szCs w:val="22"/>
          <w:rPrChange w:id="2652" w:author="Vojtěch Bžatek" w:date="2024-05-22T10:52:00Z" w16du:dateUtc="2024-05-22T08:52:00Z">
            <w:rPr>
              <w:sz w:val="22"/>
              <w:szCs w:val="22"/>
            </w:rPr>
          </w:rPrChange>
        </w:rPr>
        <w:t xml:space="preserve"> </w:t>
      </w:r>
      <w:proofErr w:type="gramStart"/>
      <w:r w:rsidRPr="00855857">
        <w:rPr>
          <w:i/>
          <w:iCs/>
          <w:sz w:val="22"/>
          <w:szCs w:val="22"/>
          <w:rPrChange w:id="2653" w:author="Vojtěch Bžatek" w:date="2024-05-22T10:52:00Z" w16du:dateUtc="2024-05-22T08:52:00Z">
            <w:rPr>
              <w:sz w:val="22"/>
              <w:szCs w:val="22"/>
            </w:rPr>
          </w:rPrChange>
        </w:rPr>
        <w:t xml:space="preserve">M1022 - </w:t>
      </w:r>
      <w:proofErr w:type="spellStart"/>
      <w:r w:rsidRPr="00855857">
        <w:rPr>
          <w:i/>
          <w:iCs/>
          <w:sz w:val="22"/>
          <w:szCs w:val="22"/>
          <w:rPrChange w:id="2654" w:author="Vojtěch Bžatek" w:date="2024-05-22T10:52:00Z" w16du:dateUtc="2024-05-22T08:52:00Z">
            <w:rPr>
              <w:sz w:val="22"/>
              <w:szCs w:val="22"/>
            </w:rPr>
          </w:rPrChange>
        </w:rPr>
        <w:t>Enterprise</w:t>
      </w:r>
      <w:proofErr w:type="spellEnd"/>
      <w:proofErr w:type="gramEnd"/>
      <w:r w:rsidRPr="00855857">
        <w:rPr>
          <w:i/>
          <w:iCs/>
          <w:sz w:val="22"/>
          <w:szCs w:val="22"/>
          <w:rPrChange w:id="2655" w:author="Vojtěch Bžatek" w:date="2024-05-22T10:52:00Z" w16du:dateUtc="2024-05-22T08:52:00Z">
            <w:rPr>
              <w:sz w:val="22"/>
              <w:szCs w:val="22"/>
            </w:rPr>
          </w:rPrChange>
        </w:rPr>
        <w:t xml:space="preserve"> | MITRE ATT&amp;CK®</w:t>
      </w:r>
      <w:r w:rsidRPr="00702732">
        <w:rPr>
          <w:sz w:val="22"/>
          <w:szCs w:val="22"/>
        </w:rPr>
        <w:t xml:space="preserve">. </w:t>
      </w:r>
      <w:ins w:id="2656" w:author="Vojtěch Bžatek" w:date="2024-05-22T10:52:00Z" w16du:dateUtc="2024-05-22T08:52:00Z">
        <w:r w:rsidR="00855857">
          <w:rPr>
            <w:sz w:val="22"/>
            <w:szCs w:val="22"/>
          </w:rPr>
          <w:t>O</w:t>
        </w:r>
      </w:ins>
      <w:del w:id="2657" w:author="Vojtěch Bžatek" w:date="2024-05-22T10:52:00Z" w16du:dateUtc="2024-05-22T08:52:00Z">
        <w:r w:rsidRPr="00702732" w:rsidDel="00855857">
          <w:rPr>
            <w:sz w:val="22"/>
            <w:szCs w:val="22"/>
          </w:rPr>
          <w:delText>[o</w:delText>
        </w:r>
      </w:del>
      <w:r w:rsidRPr="00702732">
        <w:rPr>
          <w:sz w:val="22"/>
          <w:szCs w:val="22"/>
        </w:rPr>
        <w:t>nline</w:t>
      </w:r>
      <w:del w:id="2658" w:author="Vojtěch Bžatek" w:date="2024-05-22T10:52:00Z" w16du:dateUtc="2024-05-22T08:52:00Z">
        <w:r w:rsidRPr="00702732" w:rsidDel="00855857">
          <w:rPr>
            <w:sz w:val="22"/>
            <w:szCs w:val="22"/>
          </w:rPr>
          <w:delText>]</w:delText>
        </w:r>
      </w:del>
      <w:r w:rsidRPr="00702732">
        <w:rPr>
          <w:sz w:val="22"/>
          <w:szCs w:val="22"/>
        </w:rPr>
        <w:t>.</w:t>
      </w:r>
      <w:ins w:id="2659" w:author="Vojtěch Bžatek" w:date="2024-05-22T10:52:00Z" w16du:dateUtc="2024-05-22T08:52:00Z">
        <w:r w:rsidR="00855857">
          <w:rPr>
            <w:sz w:val="22"/>
            <w:szCs w:val="22"/>
          </w:rPr>
          <w:t xml:space="preserve"> MITRE</w:t>
        </w:r>
      </w:ins>
      <w:r w:rsidRPr="00702732">
        <w:rPr>
          <w:sz w:val="22"/>
          <w:szCs w:val="22"/>
        </w:rPr>
        <w:t xml:space="preserve"> </w:t>
      </w:r>
      <w:del w:id="2660" w:author="Vojtěch Bžatek" w:date="2024-05-22T10:52:00Z" w16du:dateUtc="2024-05-22T08:52:00Z">
        <w:r w:rsidRPr="00702732" w:rsidDel="00855857">
          <w:rPr>
            <w:sz w:val="22"/>
            <w:szCs w:val="22"/>
          </w:rPr>
          <w:delText xml:space="preserve">Získáno </w:delText>
        </w:r>
      </w:del>
      <w:ins w:id="2661" w:author="Vojtěch Bžatek" w:date="2024-05-22T10:52:00Z" w16du:dateUtc="2024-05-22T08:52:00Z">
        <w:r w:rsidR="00855857">
          <w:rPr>
            <w:sz w:val="22"/>
            <w:szCs w:val="22"/>
          </w:rPr>
          <w:t>Dostupné</w:t>
        </w:r>
        <w:r w:rsidR="00855857" w:rsidRPr="00702732">
          <w:rPr>
            <w:sz w:val="22"/>
            <w:szCs w:val="22"/>
          </w:rPr>
          <w:t xml:space="preserve"> </w:t>
        </w:r>
      </w:ins>
      <w:r w:rsidRPr="00702732">
        <w:rPr>
          <w:sz w:val="22"/>
          <w:szCs w:val="22"/>
        </w:rPr>
        <w:t>z</w:t>
      </w:r>
      <w:del w:id="2662" w:author="Vojtěch Bžatek" w:date="2024-05-22T10:52:00Z" w16du:dateUtc="2024-05-22T08:52:00Z">
        <w:r w:rsidRPr="00702732" w:rsidDel="00855857">
          <w:rPr>
            <w:sz w:val="22"/>
            <w:szCs w:val="22"/>
          </w:rPr>
          <w:delText> </w:delText>
        </w:r>
      </w:del>
      <w:r w:rsidRPr="00702732">
        <w:rPr>
          <w:sz w:val="22"/>
          <w:szCs w:val="22"/>
        </w:rPr>
        <w:t xml:space="preserve">: </w:t>
      </w:r>
      <w:ins w:id="2663" w:author="Vojtěch Bžatek" w:date="2024-05-22T10:52:00Z" w16du:dateUtc="2024-05-22T08:52:00Z">
        <w:r w:rsidR="00855857">
          <w:rPr>
            <w:sz w:val="22"/>
            <w:szCs w:val="22"/>
          </w:rPr>
          <w:fldChar w:fldCharType="begin"/>
        </w:r>
        <w:r w:rsidR="00855857">
          <w:rPr>
            <w:sz w:val="22"/>
            <w:szCs w:val="22"/>
          </w:rPr>
          <w:instrText>HYPERLINK "</w:instrText>
        </w:r>
      </w:ins>
      <w:r w:rsidR="00855857" w:rsidRPr="00702732">
        <w:rPr>
          <w:sz w:val="22"/>
          <w:szCs w:val="22"/>
        </w:rPr>
        <w:instrText>https://attack.mitre.org/mitigations/M1022/</w:instrText>
      </w:r>
      <w:ins w:id="2664" w:author="Vojtěch Bžatek" w:date="2024-05-22T10:52:00Z" w16du:dateUtc="2024-05-22T08:52:00Z">
        <w:r w:rsidR="00855857">
          <w:rPr>
            <w:sz w:val="22"/>
            <w:szCs w:val="22"/>
          </w:rPr>
          <w:instrText>"</w:instrText>
        </w:r>
        <w:r w:rsidR="00855857">
          <w:rPr>
            <w:sz w:val="22"/>
            <w:szCs w:val="22"/>
          </w:rPr>
          <w:fldChar w:fldCharType="separate"/>
        </w:r>
      </w:ins>
      <w:r w:rsidR="00855857" w:rsidRPr="00432D4E">
        <w:rPr>
          <w:rStyle w:val="Hypertextovodkaz"/>
          <w:sz w:val="22"/>
          <w:szCs w:val="22"/>
        </w:rPr>
        <w:t>https://attack.mitre.org/mitigations/M1022/</w:t>
      </w:r>
      <w:ins w:id="2665" w:author="Vojtěch Bžatek" w:date="2024-05-22T10:52:00Z" w16du:dateUtc="2024-05-22T08:52:00Z">
        <w:r w:rsidR="00855857">
          <w:rPr>
            <w:sz w:val="22"/>
            <w:szCs w:val="22"/>
          </w:rPr>
          <w:fldChar w:fldCharType="end"/>
        </w:r>
        <w:r w:rsidR="00855857">
          <w:rPr>
            <w:sz w:val="22"/>
            <w:szCs w:val="22"/>
          </w:rPr>
          <w:t xml:space="preserve">. </w:t>
        </w:r>
      </w:ins>
      <w:del w:id="2666" w:author="Vojtěch Bžatek" w:date="2024-05-22T10:52:00Z" w16du:dateUtc="2024-05-22T08:52:00Z">
        <w:r w:rsidRPr="00702732" w:rsidDel="00855857">
          <w:rPr>
            <w:sz w:val="22"/>
            <w:szCs w:val="22"/>
          </w:rPr>
          <w:delText xml:space="preserve"> </w:delText>
        </w:r>
      </w:del>
      <w:ins w:id="2667" w:author="Vojtěch Bžatek" w:date="2024-05-22T10:52:00Z" w16du:dateUtc="2024-05-22T08:52:00Z">
        <w:r w:rsidR="00855857" w:rsidRPr="00702732">
          <w:rPr>
            <w:sz w:val="22"/>
            <w:szCs w:val="22"/>
          </w:rPr>
          <w:t>[cit</w:t>
        </w:r>
        <w:r w:rsidR="00855857">
          <w:rPr>
            <w:sz w:val="22"/>
            <w:szCs w:val="22"/>
          </w:rPr>
          <w:t>ováno</w:t>
        </w:r>
        <w:r w:rsidR="00855857" w:rsidRPr="00702732">
          <w:rPr>
            <w:sz w:val="22"/>
            <w:szCs w:val="22"/>
          </w:rPr>
          <w:t xml:space="preserve"> 2024-04-28].</w:t>
        </w:r>
        <w:r w:rsidR="00855857" w:rsidRPr="00702732" w:rsidDel="008965A8">
          <w:rPr>
            <w:sz w:val="22"/>
            <w:szCs w:val="22"/>
          </w:rPr>
          <w:t xml:space="preserve"> </w:t>
        </w:r>
      </w:ins>
    </w:p>
    <w:p w14:paraId="70E97263" w14:textId="78883203" w:rsidR="001F4348" w:rsidRPr="00702732" w:rsidDel="00855857" w:rsidRDefault="001F4348" w:rsidP="00746043">
      <w:pPr>
        <w:pStyle w:val="literaturatext"/>
        <w:jc w:val="left"/>
        <w:rPr>
          <w:del w:id="2668" w:author="Vojtěch Bžatek" w:date="2024-05-22T10:53:00Z" w16du:dateUtc="2024-05-22T08:53:00Z"/>
          <w:sz w:val="22"/>
          <w:szCs w:val="22"/>
        </w:rPr>
        <w:pPrChange w:id="2669" w:author="Vojtěch Bžatek" w:date="2024-05-22T05:48:00Z" w16du:dateUtc="2024-05-22T03:48:00Z">
          <w:pPr>
            <w:pStyle w:val="literaturatext"/>
          </w:pPr>
        </w:pPrChange>
      </w:pPr>
      <w:del w:id="2670" w:author="Vojtěch Bžatek" w:date="2024-05-22T10:52:00Z" w16du:dateUtc="2024-05-22T08:52:00Z">
        <w:r w:rsidRPr="00855857" w:rsidDel="00855857">
          <w:rPr>
            <w:sz w:val="22"/>
            <w:szCs w:val="22"/>
          </w:rPr>
          <w:delText>[viděno 28 duben 2024].</w:delText>
        </w:r>
      </w:del>
    </w:p>
    <w:p w14:paraId="2D9DFF36" w14:textId="2D75A483" w:rsidR="001452E8" w:rsidRPr="00855857" w:rsidRDefault="001452E8" w:rsidP="00746043">
      <w:pPr>
        <w:pStyle w:val="literaturatext"/>
        <w:jc w:val="left"/>
        <w:rPr>
          <w:sz w:val="22"/>
          <w:szCs w:val="22"/>
        </w:rPr>
        <w:pPrChange w:id="2671" w:author="Vojtěch Bžatek" w:date="2024-05-22T05:48:00Z" w16du:dateUtc="2024-05-22T03:48:00Z">
          <w:pPr>
            <w:pStyle w:val="literaturatext"/>
          </w:pPr>
        </w:pPrChange>
      </w:pPr>
      <w:del w:id="2672" w:author="Vojtěch Bžatek" w:date="2024-05-22T12:08:00Z" w16du:dateUtc="2024-05-22T10:08:00Z">
        <w:r w:rsidRPr="00855857" w:rsidDel="00B971C8">
          <w:rPr>
            <w:sz w:val="22"/>
            <w:szCs w:val="22"/>
          </w:rPr>
          <w:delText xml:space="preserve">[h41] </w:delText>
        </w:r>
      </w:del>
      <w:r w:rsidRPr="00855857">
        <w:rPr>
          <w:sz w:val="22"/>
          <w:szCs w:val="22"/>
        </w:rPr>
        <w:t>BARNEY, Nick</w:t>
      </w:r>
      <w:ins w:id="2673" w:author="Vojtěch Bžatek" w:date="2024-05-22T10:53:00Z" w16du:dateUtc="2024-05-22T08:53:00Z">
        <w:r w:rsidR="00855857">
          <w:rPr>
            <w:sz w:val="22"/>
            <w:szCs w:val="22"/>
          </w:rPr>
          <w:t>;</w:t>
        </w:r>
      </w:ins>
      <w:del w:id="2674" w:author="Vojtěch Bžatek" w:date="2024-05-22T10:53:00Z" w16du:dateUtc="2024-05-22T08:53:00Z">
        <w:r w:rsidRPr="00855857" w:rsidDel="00855857">
          <w:rPr>
            <w:sz w:val="22"/>
            <w:szCs w:val="22"/>
          </w:rPr>
          <w:delText>,</w:delText>
        </w:r>
      </w:del>
      <w:r w:rsidRPr="00855857">
        <w:rPr>
          <w:sz w:val="22"/>
          <w:szCs w:val="22"/>
        </w:rPr>
        <w:t xml:space="preserve"> PRATT, Mary K.</w:t>
      </w:r>
      <w:ins w:id="2675" w:author="Vojtěch Bžatek" w:date="2024-05-22T10:53:00Z" w16du:dateUtc="2024-05-22T08:53:00Z">
        <w:r w:rsidR="00855857">
          <w:rPr>
            <w:sz w:val="22"/>
            <w:szCs w:val="22"/>
          </w:rPr>
          <w:t>;</w:t>
        </w:r>
      </w:ins>
      <w:del w:id="2676" w:author="Vojtěch Bžatek" w:date="2024-05-22T10:53:00Z" w16du:dateUtc="2024-05-22T08:53:00Z">
        <w:r w:rsidRPr="00855857" w:rsidDel="00855857">
          <w:rPr>
            <w:sz w:val="22"/>
            <w:szCs w:val="22"/>
          </w:rPr>
          <w:delText xml:space="preserve"> a</w:delText>
        </w:r>
      </w:del>
      <w:r w:rsidRPr="00855857">
        <w:rPr>
          <w:sz w:val="22"/>
          <w:szCs w:val="22"/>
        </w:rPr>
        <w:t xml:space="preserve"> GILLIS, Alexander S. </w:t>
      </w:r>
      <w:proofErr w:type="spellStart"/>
      <w:r w:rsidRPr="009E0679">
        <w:rPr>
          <w:i/>
          <w:iCs/>
          <w:sz w:val="22"/>
          <w:szCs w:val="22"/>
          <w:rPrChange w:id="2677" w:author="Vojtěch Bžatek" w:date="2024-05-22T10:53:00Z" w16du:dateUtc="2024-05-22T08:53:00Z">
            <w:rPr>
              <w:sz w:val="22"/>
              <w:szCs w:val="22"/>
            </w:rPr>
          </w:rPrChange>
        </w:rPr>
        <w:t>What</w:t>
      </w:r>
      <w:proofErr w:type="spellEnd"/>
      <w:r w:rsidRPr="009E0679">
        <w:rPr>
          <w:i/>
          <w:iCs/>
          <w:sz w:val="22"/>
          <w:szCs w:val="22"/>
          <w:rPrChange w:id="2678" w:author="Vojtěch Bžatek" w:date="2024-05-22T10:53:00Z" w16du:dateUtc="2024-05-22T08:53:00Z">
            <w:rPr>
              <w:sz w:val="22"/>
              <w:szCs w:val="22"/>
            </w:rPr>
          </w:rPrChange>
        </w:rPr>
        <w:t xml:space="preserve"> </w:t>
      </w:r>
      <w:proofErr w:type="spellStart"/>
      <w:r w:rsidRPr="009E0679">
        <w:rPr>
          <w:i/>
          <w:iCs/>
          <w:sz w:val="22"/>
          <w:szCs w:val="22"/>
          <w:rPrChange w:id="2679" w:author="Vojtěch Bžatek" w:date="2024-05-22T10:53:00Z" w16du:dateUtc="2024-05-22T08:53:00Z">
            <w:rPr>
              <w:sz w:val="22"/>
              <w:szCs w:val="22"/>
            </w:rPr>
          </w:rPrChange>
        </w:rPr>
        <w:t>is</w:t>
      </w:r>
      <w:proofErr w:type="spellEnd"/>
      <w:r w:rsidRPr="009E0679">
        <w:rPr>
          <w:i/>
          <w:iCs/>
          <w:sz w:val="22"/>
          <w:szCs w:val="22"/>
          <w:rPrChange w:id="2680" w:author="Vojtěch Bžatek" w:date="2024-05-22T10:53:00Z" w16du:dateUtc="2024-05-22T08:53:00Z">
            <w:rPr>
              <w:sz w:val="22"/>
              <w:szCs w:val="22"/>
            </w:rPr>
          </w:rPrChange>
        </w:rPr>
        <w:t xml:space="preserve"> Blockchain? </w:t>
      </w:r>
      <w:proofErr w:type="spellStart"/>
      <w:r w:rsidRPr="009E0679">
        <w:rPr>
          <w:i/>
          <w:iCs/>
          <w:sz w:val="22"/>
          <w:szCs w:val="22"/>
          <w:rPrChange w:id="2681" w:author="Vojtěch Bžatek" w:date="2024-05-22T10:53:00Z" w16du:dateUtc="2024-05-22T08:53:00Z">
            <w:rPr>
              <w:sz w:val="22"/>
              <w:szCs w:val="22"/>
            </w:rPr>
          </w:rPrChange>
        </w:rPr>
        <w:t>Definition</w:t>
      </w:r>
      <w:proofErr w:type="spellEnd"/>
      <w:r w:rsidRPr="009E0679">
        <w:rPr>
          <w:i/>
          <w:iCs/>
          <w:sz w:val="22"/>
          <w:szCs w:val="22"/>
          <w:rPrChange w:id="2682" w:author="Vojtěch Bžatek" w:date="2024-05-22T10:53:00Z" w16du:dateUtc="2024-05-22T08:53:00Z">
            <w:rPr>
              <w:sz w:val="22"/>
              <w:szCs w:val="22"/>
            </w:rPr>
          </w:rPrChange>
        </w:rPr>
        <w:t xml:space="preserve">, </w:t>
      </w:r>
      <w:proofErr w:type="spellStart"/>
      <w:r w:rsidRPr="009E0679">
        <w:rPr>
          <w:i/>
          <w:iCs/>
          <w:sz w:val="22"/>
          <w:szCs w:val="22"/>
          <w:rPrChange w:id="2683" w:author="Vojtěch Bžatek" w:date="2024-05-22T10:53:00Z" w16du:dateUtc="2024-05-22T08:53:00Z">
            <w:rPr>
              <w:sz w:val="22"/>
              <w:szCs w:val="22"/>
            </w:rPr>
          </w:rPrChange>
        </w:rPr>
        <w:t>Examples</w:t>
      </w:r>
      <w:proofErr w:type="spellEnd"/>
      <w:r w:rsidRPr="009E0679">
        <w:rPr>
          <w:i/>
          <w:iCs/>
          <w:sz w:val="22"/>
          <w:szCs w:val="22"/>
          <w:rPrChange w:id="2684" w:author="Vojtěch Bžatek" w:date="2024-05-22T10:53:00Z" w16du:dateUtc="2024-05-22T08:53:00Z">
            <w:rPr>
              <w:sz w:val="22"/>
              <w:szCs w:val="22"/>
            </w:rPr>
          </w:rPrChange>
        </w:rPr>
        <w:t xml:space="preserve"> and </w:t>
      </w:r>
      <w:proofErr w:type="spellStart"/>
      <w:r w:rsidRPr="009E0679">
        <w:rPr>
          <w:i/>
          <w:iCs/>
          <w:sz w:val="22"/>
          <w:szCs w:val="22"/>
          <w:rPrChange w:id="2685" w:author="Vojtěch Bžatek" w:date="2024-05-22T10:53:00Z" w16du:dateUtc="2024-05-22T08:53:00Z">
            <w:rPr>
              <w:sz w:val="22"/>
              <w:szCs w:val="22"/>
            </w:rPr>
          </w:rPrChange>
        </w:rPr>
        <w:t>How</w:t>
      </w:r>
      <w:proofErr w:type="spellEnd"/>
      <w:r w:rsidRPr="009E0679">
        <w:rPr>
          <w:i/>
          <w:iCs/>
          <w:sz w:val="22"/>
          <w:szCs w:val="22"/>
          <w:rPrChange w:id="2686" w:author="Vojtěch Bžatek" w:date="2024-05-22T10:53:00Z" w16du:dateUtc="2024-05-22T08:53:00Z">
            <w:rPr>
              <w:sz w:val="22"/>
              <w:szCs w:val="22"/>
            </w:rPr>
          </w:rPrChange>
        </w:rPr>
        <w:t xml:space="preserve"> </w:t>
      </w:r>
      <w:proofErr w:type="spellStart"/>
      <w:r w:rsidRPr="009E0679">
        <w:rPr>
          <w:i/>
          <w:iCs/>
          <w:sz w:val="22"/>
          <w:szCs w:val="22"/>
          <w:rPrChange w:id="2687" w:author="Vojtěch Bžatek" w:date="2024-05-22T10:53:00Z" w16du:dateUtc="2024-05-22T08:53:00Z">
            <w:rPr>
              <w:sz w:val="22"/>
              <w:szCs w:val="22"/>
            </w:rPr>
          </w:rPrChange>
        </w:rPr>
        <w:t>it</w:t>
      </w:r>
      <w:proofErr w:type="spellEnd"/>
      <w:r w:rsidRPr="009E0679">
        <w:rPr>
          <w:i/>
          <w:iCs/>
          <w:sz w:val="22"/>
          <w:szCs w:val="22"/>
          <w:rPrChange w:id="2688" w:author="Vojtěch Bžatek" w:date="2024-05-22T10:53:00Z" w16du:dateUtc="2024-05-22T08:53:00Z">
            <w:rPr>
              <w:sz w:val="22"/>
              <w:szCs w:val="22"/>
            </w:rPr>
          </w:rPrChange>
        </w:rPr>
        <w:t xml:space="preserve"> Works</w:t>
      </w:r>
      <w:ins w:id="2689" w:author="Vojtěch Bžatek" w:date="2024-05-22T10:53:00Z" w16du:dateUtc="2024-05-22T08:53:00Z">
        <w:r w:rsidR="009E0679">
          <w:rPr>
            <w:i/>
            <w:iCs/>
            <w:sz w:val="22"/>
            <w:szCs w:val="22"/>
          </w:rPr>
          <w:t>.</w:t>
        </w:r>
        <w:r w:rsidR="009E0679">
          <w:rPr>
            <w:sz w:val="22"/>
            <w:szCs w:val="22"/>
          </w:rPr>
          <w:t xml:space="preserve"> </w:t>
        </w:r>
      </w:ins>
      <w:del w:id="2690" w:author="Vojtěch Bžatek" w:date="2024-05-22T10:53:00Z" w16du:dateUtc="2024-05-22T08:53:00Z">
        <w:r w:rsidRPr="00855857" w:rsidDel="009E0679">
          <w:rPr>
            <w:sz w:val="22"/>
            <w:szCs w:val="22"/>
          </w:rPr>
          <w:delText xml:space="preserve"> | TechTarget. TechTarget </w:delText>
        </w:r>
      </w:del>
      <w:ins w:id="2691" w:author="Vojtěch Bžatek" w:date="2024-05-22T10:53:00Z" w16du:dateUtc="2024-05-22T08:53:00Z">
        <w:r w:rsidR="009E0679">
          <w:rPr>
            <w:sz w:val="22"/>
            <w:szCs w:val="22"/>
          </w:rPr>
          <w:t>O</w:t>
        </w:r>
      </w:ins>
      <w:del w:id="2692" w:author="Vojtěch Bžatek" w:date="2024-05-22T10:53:00Z" w16du:dateUtc="2024-05-22T08:53:00Z">
        <w:r w:rsidRPr="00855857" w:rsidDel="009E0679">
          <w:rPr>
            <w:sz w:val="22"/>
            <w:szCs w:val="22"/>
          </w:rPr>
          <w:delText>[o</w:delText>
        </w:r>
      </w:del>
      <w:r w:rsidRPr="00855857">
        <w:rPr>
          <w:sz w:val="22"/>
          <w:szCs w:val="22"/>
        </w:rPr>
        <w:t>nline</w:t>
      </w:r>
      <w:del w:id="2693" w:author="Vojtěch Bžatek" w:date="2024-05-22T10:53:00Z" w16du:dateUtc="2024-05-22T08:53:00Z">
        <w:r w:rsidRPr="00855857" w:rsidDel="009E0679">
          <w:rPr>
            <w:sz w:val="22"/>
            <w:szCs w:val="22"/>
          </w:rPr>
          <w:delText>]</w:delText>
        </w:r>
      </w:del>
      <w:r w:rsidRPr="00855857">
        <w:rPr>
          <w:sz w:val="22"/>
          <w:szCs w:val="22"/>
        </w:rPr>
        <w:t xml:space="preserve">. </w:t>
      </w:r>
      <w:proofErr w:type="spellStart"/>
      <w:ins w:id="2694" w:author="Vojtěch Bžatek" w:date="2024-05-22T10:53:00Z" w16du:dateUtc="2024-05-22T08:53:00Z">
        <w:r w:rsidR="009E0679" w:rsidRPr="00855857">
          <w:rPr>
            <w:sz w:val="22"/>
            <w:szCs w:val="22"/>
          </w:rPr>
          <w:t>TechTarget</w:t>
        </w:r>
        <w:proofErr w:type="spellEnd"/>
        <w:r w:rsidR="009E0679">
          <w:rPr>
            <w:sz w:val="22"/>
            <w:szCs w:val="22"/>
          </w:rPr>
          <w:t>.</w:t>
        </w:r>
        <w:r w:rsidR="009E0679" w:rsidRPr="00855857">
          <w:rPr>
            <w:sz w:val="22"/>
            <w:szCs w:val="22"/>
          </w:rPr>
          <w:t xml:space="preserve"> </w:t>
        </w:r>
      </w:ins>
      <w:del w:id="2695" w:author="Vojtěch Bžatek" w:date="2024-05-22T10:54:00Z" w16du:dateUtc="2024-05-22T08:54:00Z">
        <w:r w:rsidRPr="00855857" w:rsidDel="009E0679">
          <w:rPr>
            <w:sz w:val="22"/>
            <w:szCs w:val="22"/>
          </w:rPr>
          <w:delText xml:space="preserve">Získáno </w:delText>
        </w:r>
      </w:del>
      <w:ins w:id="2696" w:author="Vojtěch Bžatek" w:date="2024-05-22T10:54:00Z" w16du:dateUtc="2024-05-22T08:54:00Z">
        <w:r w:rsidR="009E0679">
          <w:rPr>
            <w:sz w:val="22"/>
            <w:szCs w:val="22"/>
          </w:rPr>
          <w:t>Dostupné</w:t>
        </w:r>
        <w:r w:rsidR="009E0679" w:rsidRPr="00855857">
          <w:rPr>
            <w:sz w:val="22"/>
            <w:szCs w:val="22"/>
          </w:rPr>
          <w:t xml:space="preserve"> </w:t>
        </w:r>
      </w:ins>
      <w:r w:rsidRPr="00855857">
        <w:rPr>
          <w:sz w:val="22"/>
          <w:szCs w:val="22"/>
        </w:rPr>
        <w:t>z</w:t>
      </w:r>
      <w:del w:id="2697" w:author="Vojtěch Bžatek" w:date="2024-05-22T10:54:00Z" w16du:dateUtc="2024-05-22T08:54:00Z">
        <w:r w:rsidRPr="00855857" w:rsidDel="009E0679">
          <w:rPr>
            <w:sz w:val="22"/>
            <w:szCs w:val="22"/>
          </w:rPr>
          <w:delText> </w:delText>
        </w:r>
      </w:del>
      <w:r w:rsidRPr="00855857">
        <w:rPr>
          <w:sz w:val="22"/>
          <w:szCs w:val="22"/>
        </w:rPr>
        <w:t xml:space="preserve">: </w:t>
      </w:r>
      <w:ins w:id="2698" w:author="Vojtěch Bžatek" w:date="2024-05-22T10:54:00Z" w16du:dateUtc="2024-05-22T08:54:00Z">
        <w:r w:rsidR="009E0679">
          <w:rPr>
            <w:sz w:val="22"/>
            <w:szCs w:val="22"/>
          </w:rPr>
          <w:fldChar w:fldCharType="begin"/>
        </w:r>
        <w:r w:rsidR="009E0679">
          <w:rPr>
            <w:sz w:val="22"/>
            <w:szCs w:val="22"/>
          </w:rPr>
          <w:instrText>HYPERLINK "</w:instrText>
        </w:r>
      </w:ins>
      <w:r w:rsidR="009E0679" w:rsidRPr="00855857">
        <w:rPr>
          <w:sz w:val="22"/>
          <w:szCs w:val="22"/>
        </w:rPr>
        <w:instrText>https://www.techtarget.com/searchcio/definition/blockchain</w:instrText>
      </w:r>
      <w:ins w:id="2699" w:author="Vojtěch Bžatek" w:date="2024-05-22T10:54:00Z" w16du:dateUtc="2024-05-22T08:54:00Z">
        <w:r w:rsidR="009E0679">
          <w:rPr>
            <w:sz w:val="22"/>
            <w:szCs w:val="22"/>
          </w:rPr>
          <w:instrText>"</w:instrText>
        </w:r>
        <w:r w:rsidR="009E0679">
          <w:rPr>
            <w:sz w:val="22"/>
            <w:szCs w:val="22"/>
          </w:rPr>
          <w:fldChar w:fldCharType="separate"/>
        </w:r>
      </w:ins>
      <w:r w:rsidR="009E0679" w:rsidRPr="00432D4E">
        <w:rPr>
          <w:rStyle w:val="Hypertextovodkaz"/>
          <w:sz w:val="22"/>
          <w:szCs w:val="22"/>
        </w:rPr>
        <w:t>https://www.techtarget.com/searchcio/definition/blockchain</w:t>
      </w:r>
      <w:ins w:id="2700" w:author="Vojtěch Bžatek" w:date="2024-05-22T10:54:00Z" w16du:dateUtc="2024-05-22T08:54:00Z">
        <w:r w:rsidR="009E0679">
          <w:rPr>
            <w:sz w:val="22"/>
            <w:szCs w:val="22"/>
          </w:rPr>
          <w:fldChar w:fldCharType="end"/>
        </w:r>
        <w:r w:rsidR="009E0679">
          <w:rPr>
            <w:sz w:val="22"/>
            <w:szCs w:val="22"/>
          </w:rPr>
          <w:t xml:space="preserve">. </w:t>
        </w:r>
      </w:ins>
      <w:del w:id="2701" w:author="Vojtěch Bžatek" w:date="2024-05-22T10:54:00Z" w16du:dateUtc="2024-05-22T08:54:00Z">
        <w:r w:rsidRPr="00855857" w:rsidDel="009E0679">
          <w:rPr>
            <w:sz w:val="22"/>
            <w:szCs w:val="22"/>
          </w:rPr>
          <w:delText xml:space="preserve"> </w:delText>
        </w:r>
      </w:del>
      <w:ins w:id="2702" w:author="Vojtěch Bžatek" w:date="2024-05-22T10:54:00Z" w16du:dateUtc="2024-05-22T08:54:00Z">
        <w:r w:rsidR="009E0679" w:rsidRPr="00702732">
          <w:rPr>
            <w:sz w:val="22"/>
            <w:szCs w:val="22"/>
          </w:rPr>
          <w:t>[cit</w:t>
        </w:r>
        <w:r w:rsidR="009E0679">
          <w:rPr>
            <w:sz w:val="22"/>
            <w:szCs w:val="22"/>
          </w:rPr>
          <w:t>ováno</w:t>
        </w:r>
        <w:r w:rsidR="009E0679" w:rsidRPr="00702732">
          <w:rPr>
            <w:sz w:val="22"/>
            <w:szCs w:val="22"/>
          </w:rPr>
          <w:t xml:space="preserve"> 2024-04-28].</w:t>
        </w:r>
        <w:r w:rsidR="009E0679" w:rsidRPr="00702732" w:rsidDel="008965A8">
          <w:rPr>
            <w:sz w:val="22"/>
            <w:szCs w:val="22"/>
          </w:rPr>
          <w:t xml:space="preserve"> </w:t>
        </w:r>
      </w:ins>
      <w:del w:id="2703" w:author="Vojtěch Bžatek" w:date="2024-05-22T10:54:00Z" w16du:dateUtc="2024-05-22T08:54:00Z">
        <w:r w:rsidRPr="00855857" w:rsidDel="009E0679">
          <w:rPr>
            <w:sz w:val="22"/>
            <w:szCs w:val="22"/>
          </w:rPr>
          <w:delText>[viděno 28 duben 2024].</w:delText>
        </w:r>
      </w:del>
    </w:p>
    <w:p w14:paraId="21548E04" w14:textId="3CC2B218" w:rsidR="001452E8" w:rsidRPr="00702732" w:rsidRDefault="001452E8">
      <w:pPr>
        <w:pStyle w:val="literaturatext"/>
        <w:jc w:val="left"/>
        <w:rPr>
          <w:sz w:val="22"/>
          <w:szCs w:val="22"/>
        </w:rPr>
        <w:pPrChange w:id="2704" w:author="Vojtěch Bžatek" w:date="2024-05-22T05:48:00Z" w16du:dateUtc="2024-05-22T03:48:00Z">
          <w:pPr>
            <w:pStyle w:val="literaturatext"/>
          </w:pPr>
        </w:pPrChange>
      </w:pPr>
      <w:del w:id="2705" w:author="Vojtěch Bžatek" w:date="2024-05-22T12:08:00Z" w16du:dateUtc="2024-05-22T10:08:00Z">
        <w:r w:rsidRPr="00702732" w:rsidDel="00B971C8">
          <w:rPr>
            <w:sz w:val="22"/>
            <w:szCs w:val="22"/>
          </w:rPr>
          <w:delText>[h42]</w:delText>
        </w:r>
      </w:del>
      <w:ins w:id="2706" w:author="Vojtěch Bžatek" w:date="2024-05-22T10:54:00Z" w16du:dateUtc="2024-05-22T08:54:00Z">
        <w:r w:rsidR="009E0679">
          <w:rPr>
            <w:sz w:val="22"/>
            <w:szCs w:val="22"/>
          </w:rPr>
          <w:t>Anon.</w:t>
        </w:r>
      </w:ins>
      <w:del w:id="2707" w:author="Vojtěch Bžatek" w:date="2024-05-22T10:54:00Z" w16du:dateUtc="2024-05-22T08:54:00Z">
        <w:r w:rsidRPr="00702732" w:rsidDel="009E0679">
          <w:rPr>
            <w:sz w:val="22"/>
            <w:szCs w:val="22"/>
          </w:rPr>
          <w:delText xml:space="preserve"> NEZNÁMÝ, 2022</w:delText>
        </w:r>
      </w:del>
      <w:del w:id="2708" w:author="Vojtěch Bžatek" w:date="2024-05-22T10:55:00Z" w16du:dateUtc="2024-05-22T08:55:00Z">
        <w:r w:rsidRPr="00702732" w:rsidDel="009E0679">
          <w:rPr>
            <w:sz w:val="22"/>
            <w:szCs w:val="22"/>
          </w:rPr>
          <w:delText>.</w:delText>
        </w:r>
      </w:del>
      <w:r w:rsidRPr="00702732">
        <w:rPr>
          <w:sz w:val="22"/>
          <w:szCs w:val="22"/>
        </w:rPr>
        <w:t xml:space="preserve"> </w:t>
      </w:r>
      <w:r w:rsidRPr="009E0679">
        <w:rPr>
          <w:i/>
          <w:iCs/>
          <w:sz w:val="22"/>
          <w:szCs w:val="22"/>
          <w:rPrChange w:id="2709" w:author="Vojtěch Bžatek" w:date="2024-05-22T10:55:00Z" w16du:dateUtc="2024-05-22T08:55:00Z">
            <w:rPr>
              <w:sz w:val="22"/>
              <w:szCs w:val="22"/>
            </w:rPr>
          </w:rPrChange>
        </w:rPr>
        <w:t xml:space="preserve">Blockchain </w:t>
      </w:r>
      <w:proofErr w:type="spellStart"/>
      <w:r w:rsidRPr="009E0679">
        <w:rPr>
          <w:i/>
          <w:iCs/>
          <w:sz w:val="22"/>
          <w:szCs w:val="22"/>
          <w:rPrChange w:id="2710" w:author="Vojtěch Bžatek" w:date="2024-05-22T10:55:00Z" w16du:dateUtc="2024-05-22T08:55:00Z">
            <w:rPr>
              <w:sz w:val="22"/>
              <w:szCs w:val="22"/>
            </w:rPr>
          </w:rPrChange>
        </w:rPr>
        <w:t>Structure</w:t>
      </w:r>
      <w:proofErr w:type="spellEnd"/>
      <w:r w:rsidRPr="00702732">
        <w:rPr>
          <w:sz w:val="22"/>
          <w:szCs w:val="22"/>
        </w:rPr>
        <w:t xml:space="preserve">. </w:t>
      </w:r>
      <w:del w:id="2711" w:author="Vojtěch Bžatek" w:date="2024-05-22T10:54:00Z" w16du:dateUtc="2024-05-22T08:54:00Z">
        <w:r w:rsidRPr="00702732" w:rsidDel="009E0679">
          <w:rPr>
            <w:sz w:val="22"/>
            <w:szCs w:val="22"/>
          </w:rPr>
          <w:delText xml:space="preserve">GeeksforGeeks </w:delText>
        </w:r>
      </w:del>
      <w:ins w:id="2712" w:author="Vojtěch Bžatek" w:date="2024-05-22T10:55:00Z" w16du:dateUtc="2024-05-22T08:55:00Z">
        <w:r w:rsidR="009E0679">
          <w:rPr>
            <w:sz w:val="22"/>
            <w:szCs w:val="22"/>
          </w:rPr>
          <w:t>O</w:t>
        </w:r>
      </w:ins>
      <w:del w:id="2713" w:author="Vojtěch Bžatek" w:date="2024-05-22T10:55:00Z" w16du:dateUtc="2024-05-22T08:55:00Z">
        <w:r w:rsidRPr="00702732" w:rsidDel="009E0679">
          <w:rPr>
            <w:sz w:val="22"/>
            <w:szCs w:val="22"/>
          </w:rPr>
          <w:delText>[o</w:delText>
        </w:r>
      </w:del>
      <w:r w:rsidRPr="00702732">
        <w:rPr>
          <w:sz w:val="22"/>
          <w:szCs w:val="22"/>
        </w:rPr>
        <w:t>nline</w:t>
      </w:r>
      <w:del w:id="2714" w:author="Vojtěch Bžatek" w:date="2024-05-22T10:54:00Z" w16du:dateUtc="2024-05-22T08:54:00Z">
        <w:r w:rsidRPr="00702732" w:rsidDel="009E0679">
          <w:rPr>
            <w:sz w:val="22"/>
            <w:szCs w:val="22"/>
          </w:rPr>
          <w:delText>]</w:delText>
        </w:r>
      </w:del>
      <w:r w:rsidRPr="00702732">
        <w:rPr>
          <w:sz w:val="22"/>
          <w:szCs w:val="22"/>
        </w:rPr>
        <w:t xml:space="preserve">. </w:t>
      </w:r>
      <w:proofErr w:type="spellStart"/>
      <w:ins w:id="2715" w:author="Vojtěch Bžatek" w:date="2024-05-22T10:54:00Z" w16du:dateUtc="2024-05-22T08:54:00Z">
        <w:r w:rsidR="009E0679" w:rsidRPr="00702732">
          <w:rPr>
            <w:sz w:val="22"/>
            <w:szCs w:val="22"/>
          </w:rPr>
          <w:t>GeeksforGeeks</w:t>
        </w:r>
        <w:proofErr w:type="spellEnd"/>
        <w:r w:rsidR="009E0679">
          <w:rPr>
            <w:sz w:val="22"/>
            <w:szCs w:val="22"/>
          </w:rPr>
          <w:t>,</w:t>
        </w:r>
      </w:ins>
      <w:del w:id="2716" w:author="Vojtěch Bžatek" w:date="2024-05-22T10:54:00Z" w16du:dateUtc="2024-05-22T08:54:00Z">
        <w:r w:rsidRPr="00702732" w:rsidDel="009E0679">
          <w:rPr>
            <w:sz w:val="22"/>
            <w:szCs w:val="22"/>
          </w:rPr>
          <w:delText>14 listopad</w:delText>
        </w:r>
      </w:del>
      <w:r w:rsidRPr="00702732">
        <w:rPr>
          <w:sz w:val="22"/>
          <w:szCs w:val="22"/>
        </w:rPr>
        <w:t> 2022.</w:t>
      </w:r>
      <w:ins w:id="2717" w:author="Vojtěch Bžatek" w:date="2024-05-22T10:55:00Z" w16du:dateUtc="2024-05-22T08:55:00Z">
        <w:r w:rsidR="009E0679">
          <w:rPr>
            <w:sz w:val="22"/>
            <w:szCs w:val="22"/>
          </w:rPr>
          <w:t xml:space="preserve"> Dostupné</w:t>
        </w:r>
      </w:ins>
      <w:del w:id="2718" w:author="Vojtěch Bžatek" w:date="2024-05-22T10:55:00Z" w16du:dateUtc="2024-05-22T08:55:00Z">
        <w:r w:rsidRPr="00702732" w:rsidDel="009E0679">
          <w:rPr>
            <w:sz w:val="22"/>
            <w:szCs w:val="22"/>
          </w:rPr>
          <w:delText xml:space="preserve"> Získáno</w:delText>
        </w:r>
      </w:del>
      <w:r w:rsidRPr="00702732">
        <w:rPr>
          <w:sz w:val="22"/>
          <w:szCs w:val="22"/>
        </w:rPr>
        <w:t xml:space="preserve"> z</w:t>
      </w:r>
      <w:del w:id="2719" w:author="Vojtěch Bžatek" w:date="2024-05-22T10:55:00Z" w16du:dateUtc="2024-05-22T08:55:00Z">
        <w:r w:rsidRPr="00702732" w:rsidDel="009E0679">
          <w:rPr>
            <w:sz w:val="22"/>
            <w:szCs w:val="22"/>
          </w:rPr>
          <w:delText> </w:delText>
        </w:r>
      </w:del>
      <w:r w:rsidRPr="00702732">
        <w:rPr>
          <w:sz w:val="22"/>
          <w:szCs w:val="22"/>
        </w:rPr>
        <w:t xml:space="preserve">: </w:t>
      </w:r>
      <w:ins w:id="2720" w:author="Vojtěch Bžatek" w:date="2024-05-22T10:55:00Z" w16du:dateUtc="2024-05-22T08:55:00Z">
        <w:r w:rsidR="009E0679">
          <w:rPr>
            <w:sz w:val="22"/>
            <w:szCs w:val="22"/>
          </w:rPr>
          <w:fldChar w:fldCharType="begin"/>
        </w:r>
        <w:r w:rsidR="009E0679">
          <w:rPr>
            <w:sz w:val="22"/>
            <w:szCs w:val="22"/>
          </w:rPr>
          <w:instrText>HYPERLINK "</w:instrText>
        </w:r>
      </w:ins>
      <w:r w:rsidR="009E0679" w:rsidRPr="00702732">
        <w:rPr>
          <w:sz w:val="22"/>
          <w:szCs w:val="22"/>
        </w:rPr>
        <w:instrText>https://www.geeksforgeeks.org/blockchain-structure/</w:instrText>
      </w:r>
      <w:ins w:id="2721" w:author="Vojtěch Bžatek" w:date="2024-05-22T10:55:00Z" w16du:dateUtc="2024-05-22T08:55:00Z">
        <w:r w:rsidR="009E0679">
          <w:rPr>
            <w:sz w:val="22"/>
            <w:szCs w:val="22"/>
          </w:rPr>
          <w:instrText>"</w:instrText>
        </w:r>
        <w:r w:rsidR="009E0679">
          <w:rPr>
            <w:sz w:val="22"/>
            <w:szCs w:val="22"/>
          </w:rPr>
          <w:fldChar w:fldCharType="separate"/>
        </w:r>
      </w:ins>
      <w:r w:rsidR="009E0679" w:rsidRPr="00432D4E">
        <w:rPr>
          <w:rStyle w:val="Hypertextovodkaz"/>
          <w:sz w:val="22"/>
          <w:szCs w:val="22"/>
        </w:rPr>
        <w:t>https://www.geeksforgeeks.org/blockchain-structure/</w:t>
      </w:r>
      <w:ins w:id="2722" w:author="Vojtěch Bžatek" w:date="2024-05-22T10:55:00Z" w16du:dateUtc="2024-05-22T08:55:00Z">
        <w:r w:rsidR="009E0679">
          <w:rPr>
            <w:sz w:val="22"/>
            <w:szCs w:val="22"/>
          </w:rPr>
          <w:fldChar w:fldCharType="end"/>
        </w:r>
        <w:r w:rsidR="009E0679">
          <w:rPr>
            <w:sz w:val="22"/>
            <w:szCs w:val="22"/>
          </w:rPr>
          <w:t xml:space="preserve">. </w:t>
        </w:r>
        <w:r w:rsidR="009E0679" w:rsidRPr="00702732">
          <w:rPr>
            <w:sz w:val="22"/>
            <w:szCs w:val="22"/>
          </w:rPr>
          <w:t>[cit</w:t>
        </w:r>
        <w:r w:rsidR="009E0679">
          <w:rPr>
            <w:sz w:val="22"/>
            <w:szCs w:val="22"/>
          </w:rPr>
          <w:t>ováno</w:t>
        </w:r>
        <w:r w:rsidR="009E0679" w:rsidRPr="00702732">
          <w:rPr>
            <w:sz w:val="22"/>
            <w:szCs w:val="22"/>
          </w:rPr>
          <w:t xml:space="preserve"> 2024-04-28].</w:t>
        </w:r>
        <w:r w:rsidR="009E0679" w:rsidRPr="00702732" w:rsidDel="008965A8">
          <w:rPr>
            <w:sz w:val="22"/>
            <w:szCs w:val="22"/>
          </w:rPr>
          <w:t xml:space="preserve"> </w:t>
        </w:r>
      </w:ins>
      <w:del w:id="2723" w:author="Vojtěch Bžatek" w:date="2024-05-22T10:55:00Z" w16du:dateUtc="2024-05-22T08:55:00Z">
        <w:r w:rsidRPr="00702732" w:rsidDel="009E0679">
          <w:rPr>
            <w:sz w:val="22"/>
            <w:szCs w:val="22"/>
          </w:rPr>
          <w:delText xml:space="preserve"> [viděno 28 duben 2024].</w:delText>
        </w:r>
      </w:del>
    </w:p>
    <w:p w14:paraId="43D8E94C" w14:textId="0C2E8C55" w:rsidR="001452E8" w:rsidRPr="00702732" w:rsidRDefault="001452E8">
      <w:pPr>
        <w:pStyle w:val="literaturatext"/>
        <w:jc w:val="left"/>
        <w:rPr>
          <w:sz w:val="22"/>
          <w:szCs w:val="22"/>
        </w:rPr>
        <w:pPrChange w:id="2724" w:author="Vojtěch Bžatek" w:date="2024-05-22T05:48:00Z" w16du:dateUtc="2024-05-22T03:48:00Z">
          <w:pPr>
            <w:pStyle w:val="literaturatext"/>
          </w:pPr>
        </w:pPrChange>
      </w:pPr>
      <w:del w:id="2725" w:author="Vojtěch Bžatek" w:date="2024-05-22T12:08:00Z" w16du:dateUtc="2024-05-22T10:08:00Z">
        <w:r w:rsidRPr="00702732" w:rsidDel="00B971C8">
          <w:rPr>
            <w:sz w:val="22"/>
            <w:szCs w:val="22"/>
          </w:rPr>
          <w:lastRenderedPageBreak/>
          <w:delText xml:space="preserve">[h43] </w:delText>
        </w:r>
      </w:del>
      <w:del w:id="2726" w:author="Vojtěch Bžatek" w:date="2024-05-22T10:55:00Z" w16du:dateUtc="2024-05-22T08:55:00Z">
        <w:r w:rsidRPr="00702732" w:rsidDel="009E0679">
          <w:rPr>
            <w:sz w:val="22"/>
            <w:szCs w:val="22"/>
          </w:rPr>
          <w:delText>NEZNÁMÝ</w:delText>
        </w:r>
      </w:del>
      <w:ins w:id="2727" w:author="Vojtěch Bžatek" w:date="2024-05-22T10:55:00Z" w16du:dateUtc="2024-05-22T08:55:00Z">
        <w:r w:rsidR="009E0679">
          <w:rPr>
            <w:sz w:val="22"/>
            <w:szCs w:val="22"/>
          </w:rPr>
          <w:t>Anon</w:t>
        </w:r>
      </w:ins>
      <w:r w:rsidRPr="00702732">
        <w:rPr>
          <w:sz w:val="22"/>
          <w:szCs w:val="22"/>
        </w:rPr>
        <w:t xml:space="preserve">. </w:t>
      </w:r>
      <w:proofErr w:type="spellStart"/>
      <w:r w:rsidRPr="009E0679">
        <w:rPr>
          <w:i/>
          <w:iCs/>
          <w:sz w:val="22"/>
          <w:szCs w:val="22"/>
          <w:rPrChange w:id="2728" w:author="Vojtěch Bžatek" w:date="2024-05-22T10:55:00Z" w16du:dateUtc="2024-05-22T08:55:00Z">
            <w:rPr>
              <w:sz w:val="22"/>
              <w:szCs w:val="22"/>
            </w:rPr>
          </w:rPrChange>
        </w:rPr>
        <w:t>Bitnodes</w:t>
      </w:r>
      <w:proofErr w:type="spellEnd"/>
      <w:r w:rsidRPr="00702732">
        <w:rPr>
          <w:sz w:val="22"/>
          <w:szCs w:val="22"/>
        </w:rPr>
        <w:t xml:space="preserve">. </w:t>
      </w:r>
      <w:ins w:id="2729" w:author="Vojtěch Bžatek" w:date="2024-05-22T10:55:00Z" w16du:dateUtc="2024-05-22T08:55:00Z">
        <w:r w:rsidR="009E0679">
          <w:rPr>
            <w:sz w:val="22"/>
            <w:szCs w:val="22"/>
          </w:rPr>
          <w:t>O</w:t>
        </w:r>
      </w:ins>
      <w:del w:id="2730" w:author="Vojtěch Bžatek" w:date="2024-05-22T10:55:00Z" w16du:dateUtc="2024-05-22T08:55:00Z">
        <w:r w:rsidRPr="00702732" w:rsidDel="009E0679">
          <w:rPr>
            <w:sz w:val="22"/>
            <w:szCs w:val="22"/>
          </w:rPr>
          <w:delText>[o</w:delText>
        </w:r>
      </w:del>
      <w:r w:rsidRPr="00702732">
        <w:rPr>
          <w:sz w:val="22"/>
          <w:szCs w:val="22"/>
        </w:rPr>
        <w:t>nline</w:t>
      </w:r>
      <w:del w:id="2731" w:author="Vojtěch Bžatek" w:date="2024-05-22T10:55:00Z" w16du:dateUtc="2024-05-22T08:55:00Z">
        <w:r w:rsidRPr="00702732" w:rsidDel="009E0679">
          <w:rPr>
            <w:sz w:val="22"/>
            <w:szCs w:val="22"/>
          </w:rPr>
          <w:delText>]</w:delText>
        </w:r>
      </w:del>
      <w:r w:rsidRPr="00702732">
        <w:rPr>
          <w:sz w:val="22"/>
          <w:szCs w:val="22"/>
        </w:rPr>
        <w:t xml:space="preserve">. </w:t>
      </w:r>
      <w:proofErr w:type="spellStart"/>
      <w:ins w:id="2732" w:author="Vojtěch Bžatek" w:date="2024-05-22T10:56:00Z" w16du:dateUtc="2024-05-22T08:56:00Z">
        <w:r w:rsidR="009E0679">
          <w:rPr>
            <w:sz w:val="22"/>
            <w:szCs w:val="22"/>
          </w:rPr>
          <w:t>Bitnodes</w:t>
        </w:r>
        <w:proofErr w:type="spellEnd"/>
        <w:r w:rsidR="009E0679">
          <w:rPr>
            <w:sz w:val="22"/>
            <w:szCs w:val="22"/>
          </w:rPr>
          <w:t xml:space="preserve">. </w:t>
        </w:r>
      </w:ins>
      <w:del w:id="2733" w:author="Vojtěch Bžatek" w:date="2024-05-22T10:55:00Z" w16du:dateUtc="2024-05-22T08:55:00Z">
        <w:r w:rsidRPr="00702732" w:rsidDel="009E0679">
          <w:rPr>
            <w:sz w:val="22"/>
            <w:szCs w:val="22"/>
          </w:rPr>
          <w:delText xml:space="preserve">Získáno </w:delText>
        </w:r>
      </w:del>
      <w:ins w:id="2734" w:author="Vojtěch Bžatek" w:date="2024-05-22T10:55:00Z" w16du:dateUtc="2024-05-22T08:55:00Z">
        <w:r w:rsidR="009E0679">
          <w:rPr>
            <w:sz w:val="22"/>
            <w:szCs w:val="22"/>
          </w:rPr>
          <w:t>Dostupné</w:t>
        </w:r>
        <w:r w:rsidR="009E0679" w:rsidRPr="00702732">
          <w:rPr>
            <w:sz w:val="22"/>
            <w:szCs w:val="22"/>
          </w:rPr>
          <w:t xml:space="preserve"> </w:t>
        </w:r>
      </w:ins>
      <w:r w:rsidRPr="00702732">
        <w:rPr>
          <w:sz w:val="22"/>
          <w:szCs w:val="22"/>
        </w:rPr>
        <w:t>z</w:t>
      </w:r>
      <w:del w:id="2735" w:author="Vojtěch Bžatek" w:date="2024-05-22T10:55:00Z" w16du:dateUtc="2024-05-22T08:55:00Z">
        <w:r w:rsidRPr="00702732" w:rsidDel="009E0679">
          <w:rPr>
            <w:sz w:val="22"/>
            <w:szCs w:val="22"/>
          </w:rPr>
          <w:delText> </w:delText>
        </w:r>
      </w:del>
      <w:r w:rsidRPr="00702732">
        <w:rPr>
          <w:sz w:val="22"/>
          <w:szCs w:val="22"/>
        </w:rPr>
        <w:t xml:space="preserve">: </w:t>
      </w:r>
      <w:ins w:id="2736" w:author="Vojtěch Bžatek" w:date="2024-05-22T10:56:00Z" w16du:dateUtc="2024-05-22T08:56:00Z">
        <w:r w:rsidR="009E0679">
          <w:rPr>
            <w:sz w:val="22"/>
            <w:szCs w:val="22"/>
          </w:rPr>
          <w:fldChar w:fldCharType="begin"/>
        </w:r>
        <w:r w:rsidR="009E0679">
          <w:rPr>
            <w:sz w:val="22"/>
            <w:szCs w:val="22"/>
          </w:rPr>
          <w:instrText>HYPERLINK "</w:instrText>
        </w:r>
      </w:ins>
      <w:r w:rsidR="009E0679" w:rsidRPr="00702732">
        <w:rPr>
          <w:sz w:val="22"/>
          <w:szCs w:val="22"/>
        </w:rPr>
        <w:instrText>https://bitnodes.io/#google_vignette</w:instrText>
      </w:r>
      <w:ins w:id="2737" w:author="Vojtěch Bžatek" w:date="2024-05-22T10:56:00Z" w16du:dateUtc="2024-05-22T08:56:00Z">
        <w:r w:rsidR="009E0679">
          <w:rPr>
            <w:sz w:val="22"/>
            <w:szCs w:val="22"/>
          </w:rPr>
          <w:instrText>"</w:instrText>
        </w:r>
        <w:r w:rsidR="009E0679">
          <w:rPr>
            <w:sz w:val="22"/>
            <w:szCs w:val="22"/>
          </w:rPr>
          <w:fldChar w:fldCharType="separate"/>
        </w:r>
      </w:ins>
      <w:r w:rsidR="009E0679" w:rsidRPr="00432D4E">
        <w:rPr>
          <w:rStyle w:val="Hypertextovodkaz"/>
          <w:sz w:val="22"/>
          <w:szCs w:val="22"/>
        </w:rPr>
        <w:t>https://bitnodes.io/#g</w:t>
      </w:r>
      <w:r w:rsidR="009E0679" w:rsidRPr="00432D4E">
        <w:rPr>
          <w:rStyle w:val="Hypertextovodkaz"/>
          <w:sz w:val="22"/>
          <w:szCs w:val="22"/>
        </w:rPr>
        <w:t>o</w:t>
      </w:r>
      <w:r w:rsidR="009E0679" w:rsidRPr="00432D4E">
        <w:rPr>
          <w:rStyle w:val="Hypertextovodkaz"/>
          <w:sz w:val="22"/>
          <w:szCs w:val="22"/>
        </w:rPr>
        <w:t>ogle_vignette</w:t>
      </w:r>
      <w:ins w:id="2738" w:author="Vojtěch Bžatek" w:date="2024-05-22T10:56:00Z" w16du:dateUtc="2024-05-22T08:56:00Z">
        <w:r w:rsidR="009E0679">
          <w:rPr>
            <w:sz w:val="22"/>
            <w:szCs w:val="22"/>
          </w:rPr>
          <w:fldChar w:fldCharType="end"/>
        </w:r>
        <w:r w:rsidR="009E0679">
          <w:rPr>
            <w:sz w:val="22"/>
            <w:szCs w:val="22"/>
          </w:rPr>
          <w:t xml:space="preserve">. </w:t>
        </w:r>
      </w:ins>
      <w:r w:rsidRPr="00702732">
        <w:rPr>
          <w:sz w:val="22"/>
          <w:szCs w:val="22"/>
        </w:rPr>
        <w:t xml:space="preserve"> </w:t>
      </w:r>
      <w:ins w:id="2739" w:author="Vojtěch Bžatek" w:date="2024-05-22T10:56:00Z" w16du:dateUtc="2024-05-22T08:56:00Z">
        <w:r w:rsidR="009E0679" w:rsidRPr="00702732">
          <w:rPr>
            <w:sz w:val="22"/>
            <w:szCs w:val="22"/>
          </w:rPr>
          <w:t>[cit</w:t>
        </w:r>
        <w:r w:rsidR="009E0679">
          <w:rPr>
            <w:sz w:val="22"/>
            <w:szCs w:val="22"/>
          </w:rPr>
          <w:t>ováno</w:t>
        </w:r>
        <w:r w:rsidR="009E0679" w:rsidRPr="00702732">
          <w:rPr>
            <w:sz w:val="22"/>
            <w:szCs w:val="22"/>
          </w:rPr>
          <w:t xml:space="preserve"> 2024-04-28].</w:t>
        </w:r>
        <w:r w:rsidR="009E0679" w:rsidRPr="00702732" w:rsidDel="008965A8">
          <w:rPr>
            <w:sz w:val="22"/>
            <w:szCs w:val="22"/>
          </w:rPr>
          <w:t xml:space="preserve"> </w:t>
        </w:r>
      </w:ins>
      <w:del w:id="2740" w:author="Vojtěch Bžatek" w:date="2024-05-22T10:56:00Z" w16du:dateUtc="2024-05-22T08:56:00Z">
        <w:r w:rsidRPr="00702732" w:rsidDel="009E0679">
          <w:rPr>
            <w:sz w:val="22"/>
            <w:szCs w:val="22"/>
          </w:rPr>
          <w:delText>[viděno 28 duben 2024].</w:delText>
        </w:r>
      </w:del>
    </w:p>
    <w:p w14:paraId="737AEB23" w14:textId="1D02E308" w:rsidR="001452E8" w:rsidRPr="00702732" w:rsidRDefault="001452E8">
      <w:pPr>
        <w:pStyle w:val="literaturatext"/>
        <w:jc w:val="left"/>
        <w:rPr>
          <w:sz w:val="22"/>
          <w:szCs w:val="22"/>
          <w:rPrChange w:id="2741" w:author="Vojtěch Bžatek" w:date="2024-05-22T05:48:00Z" w16du:dateUtc="2024-05-22T03:48:00Z">
            <w:rPr/>
          </w:rPrChange>
        </w:rPr>
        <w:pPrChange w:id="2742" w:author="Vojtěch Bžatek" w:date="2024-05-22T05:48:00Z" w16du:dateUtc="2024-05-22T03:48:00Z">
          <w:pPr>
            <w:pStyle w:val="literaturatext"/>
          </w:pPr>
        </w:pPrChange>
      </w:pPr>
      <w:del w:id="2743" w:author="Vojtěch Bžatek" w:date="2024-05-22T12:08:00Z" w16du:dateUtc="2024-05-22T10:08:00Z">
        <w:r w:rsidRPr="00702732" w:rsidDel="00B971C8">
          <w:rPr>
            <w:color w:val="FF0000"/>
            <w:sz w:val="22"/>
            <w:szCs w:val="22"/>
          </w:rPr>
          <w:delText xml:space="preserve">[h44] </w:delText>
        </w:r>
      </w:del>
      <w:r w:rsidRPr="00702732">
        <w:rPr>
          <w:sz w:val="22"/>
          <w:szCs w:val="22"/>
          <w:rPrChange w:id="2744" w:author="Vojtěch Bžatek" w:date="2024-05-22T05:48:00Z" w16du:dateUtc="2024-05-22T03:48:00Z">
            <w:rPr/>
          </w:rPrChange>
        </w:rPr>
        <w:t xml:space="preserve">NAKAMOTO, </w:t>
      </w:r>
      <w:proofErr w:type="spellStart"/>
      <w:r w:rsidRPr="00702732">
        <w:rPr>
          <w:sz w:val="22"/>
          <w:szCs w:val="22"/>
          <w:rPrChange w:id="2745" w:author="Vojtěch Bžatek" w:date="2024-05-22T05:48:00Z" w16du:dateUtc="2024-05-22T03:48:00Z">
            <w:rPr/>
          </w:rPrChange>
        </w:rPr>
        <w:t>Satoshi</w:t>
      </w:r>
      <w:proofErr w:type="spellEnd"/>
      <w:ins w:id="2746" w:author="Vojtěch Bžatek" w:date="2024-05-22T10:56:00Z" w16du:dateUtc="2024-05-22T08:56:00Z">
        <w:r w:rsidR="009E0679">
          <w:rPr>
            <w:sz w:val="22"/>
            <w:szCs w:val="22"/>
          </w:rPr>
          <w:t>.</w:t>
        </w:r>
      </w:ins>
      <w:del w:id="2747" w:author="Vojtěch Bžatek" w:date="2024-05-22T10:56:00Z" w16du:dateUtc="2024-05-22T08:56:00Z">
        <w:r w:rsidRPr="00702732" w:rsidDel="009E0679">
          <w:rPr>
            <w:sz w:val="22"/>
            <w:szCs w:val="22"/>
            <w:rPrChange w:id="2748" w:author="Vojtěch Bžatek" w:date="2024-05-22T05:48:00Z" w16du:dateUtc="2024-05-22T03:48:00Z">
              <w:rPr/>
            </w:rPrChange>
          </w:rPr>
          <w:delText>, 2009</w:delText>
        </w:r>
      </w:del>
      <w:del w:id="2749" w:author="Vojtěch Bžatek" w:date="2024-05-22T10:57:00Z" w16du:dateUtc="2024-05-22T08:57:00Z">
        <w:r w:rsidRPr="00702732" w:rsidDel="009E0679">
          <w:rPr>
            <w:sz w:val="22"/>
            <w:szCs w:val="22"/>
            <w:rPrChange w:id="2750" w:author="Vojtěch Bžatek" w:date="2024-05-22T05:48:00Z" w16du:dateUtc="2024-05-22T03:48:00Z">
              <w:rPr/>
            </w:rPrChange>
          </w:rPr>
          <w:delText>.</w:delText>
        </w:r>
      </w:del>
      <w:r w:rsidRPr="00702732">
        <w:rPr>
          <w:sz w:val="22"/>
          <w:szCs w:val="22"/>
          <w:rPrChange w:id="2751" w:author="Vojtěch Bžatek" w:date="2024-05-22T05:48:00Z" w16du:dateUtc="2024-05-22T03:48:00Z">
            <w:rPr/>
          </w:rPrChange>
        </w:rPr>
        <w:t xml:space="preserve"> </w:t>
      </w:r>
      <w:r w:rsidRPr="00702732">
        <w:rPr>
          <w:i/>
          <w:iCs/>
          <w:sz w:val="22"/>
          <w:szCs w:val="22"/>
          <w:rPrChange w:id="2752" w:author="Vojtěch Bžatek" w:date="2024-05-22T05:48:00Z" w16du:dateUtc="2024-05-22T03:48:00Z">
            <w:rPr>
              <w:i/>
              <w:iCs/>
            </w:rPr>
          </w:rPrChange>
        </w:rPr>
        <w:t xml:space="preserve">Bitcoin: a Peer-to-Peer </w:t>
      </w:r>
      <w:proofErr w:type="spellStart"/>
      <w:r w:rsidRPr="00702732">
        <w:rPr>
          <w:i/>
          <w:iCs/>
          <w:sz w:val="22"/>
          <w:szCs w:val="22"/>
          <w:rPrChange w:id="2753" w:author="Vojtěch Bžatek" w:date="2024-05-22T05:48:00Z" w16du:dateUtc="2024-05-22T03:48:00Z">
            <w:rPr>
              <w:i/>
              <w:iCs/>
            </w:rPr>
          </w:rPrChange>
        </w:rPr>
        <w:t>Electronic</w:t>
      </w:r>
      <w:proofErr w:type="spellEnd"/>
      <w:r w:rsidRPr="00702732">
        <w:rPr>
          <w:i/>
          <w:iCs/>
          <w:sz w:val="22"/>
          <w:szCs w:val="22"/>
          <w:rPrChange w:id="2754" w:author="Vojtěch Bžatek" w:date="2024-05-22T05:48:00Z" w16du:dateUtc="2024-05-22T03:48:00Z">
            <w:rPr>
              <w:i/>
              <w:iCs/>
            </w:rPr>
          </w:rPrChange>
        </w:rPr>
        <w:t xml:space="preserve"> Cash </w:t>
      </w:r>
      <w:del w:id="2755" w:author="Vojtěch Bžatek" w:date="2024-05-22T10:57:00Z" w16du:dateUtc="2024-05-22T08:57:00Z">
        <w:r w:rsidRPr="00702732" w:rsidDel="009E0679">
          <w:rPr>
            <w:i/>
            <w:iCs/>
            <w:sz w:val="22"/>
            <w:szCs w:val="22"/>
            <w:rPrChange w:id="2756" w:author="Vojtěch Bžatek" w:date="2024-05-22T05:48:00Z" w16du:dateUtc="2024-05-22T03:48:00Z">
              <w:rPr>
                <w:i/>
                <w:iCs/>
              </w:rPr>
            </w:rPrChange>
          </w:rPr>
          <w:delText>System</w:delText>
        </w:r>
      </w:del>
      <w:ins w:id="2757" w:author="Vojtěch Bžatek" w:date="2024-05-22T10:57:00Z" w16du:dateUtc="2024-05-22T08:57:00Z">
        <w:r w:rsidR="009E0679">
          <w:rPr>
            <w:i/>
            <w:iCs/>
            <w:sz w:val="22"/>
            <w:szCs w:val="22"/>
          </w:rPr>
          <w:t>systém</w:t>
        </w:r>
        <w:r w:rsidR="009E0679" w:rsidRPr="009E0679">
          <w:rPr>
            <w:sz w:val="22"/>
            <w:szCs w:val="22"/>
            <w:rPrChange w:id="2758" w:author="Vojtěch Bžatek" w:date="2024-05-22T10:57:00Z" w16du:dateUtc="2024-05-22T08:57:00Z">
              <w:rPr>
                <w:i/>
                <w:iCs/>
                <w:sz w:val="22"/>
                <w:szCs w:val="22"/>
              </w:rPr>
            </w:rPrChange>
          </w:rPr>
          <w:t>.</w:t>
        </w:r>
      </w:ins>
      <w:r w:rsidRPr="00702732">
        <w:rPr>
          <w:sz w:val="22"/>
          <w:szCs w:val="22"/>
          <w:rPrChange w:id="2759" w:author="Vojtěch Bžatek" w:date="2024-05-22T05:48:00Z" w16du:dateUtc="2024-05-22T03:48:00Z">
            <w:rPr/>
          </w:rPrChange>
        </w:rPr>
        <w:t xml:space="preserve"> </w:t>
      </w:r>
      <w:ins w:id="2760" w:author="Vojtěch Bžatek" w:date="2024-05-22T10:57:00Z" w16du:dateUtc="2024-05-22T08:57:00Z">
        <w:r w:rsidR="009E0679">
          <w:rPr>
            <w:sz w:val="22"/>
            <w:szCs w:val="22"/>
          </w:rPr>
          <w:t>O</w:t>
        </w:r>
      </w:ins>
      <w:del w:id="2761" w:author="Vojtěch Bžatek" w:date="2024-05-22T10:57:00Z" w16du:dateUtc="2024-05-22T08:57:00Z">
        <w:r w:rsidRPr="00702732" w:rsidDel="009E0679">
          <w:rPr>
            <w:sz w:val="22"/>
            <w:szCs w:val="22"/>
            <w:rPrChange w:id="2762" w:author="Vojtěch Bžatek" w:date="2024-05-22T05:48:00Z" w16du:dateUtc="2024-05-22T03:48:00Z">
              <w:rPr/>
            </w:rPrChange>
          </w:rPr>
          <w:delText>[o</w:delText>
        </w:r>
      </w:del>
      <w:r w:rsidRPr="00702732">
        <w:rPr>
          <w:sz w:val="22"/>
          <w:szCs w:val="22"/>
          <w:rPrChange w:id="2763" w:author="Vojtěch Bžatek" w:date="2024-05-22T05:48:00Z" w16du:dateUtc="2024-05-22T03:48:00Z">
            <w:rPr/>
          </w:rPrChange>
        </w:rPr>
        <w:t>nline</w:t>
      </w:r>
      <w:del w:id="2764" w:author="Vojtěch Bžatek" w:date="2024-05-22T10:56:00Z" w16du:dateUtc="2024-05-22T08:56:00Z">
        <w:r w:rsidRPr="00702732" w:rsidDel="009E0679">
          <w:rPr>
            <w:sz w:val="22"/>
            <w:szCs w:val="22"/>
            <w:rPrChange w:id="2765" w:author="Vojtěch Bžatek" w:date="2024-05-22T05:48:00Z" w16du:dateUtc="2024-05-22T03:48:00Z">
              <w:rPr/>
            </w:rPrChange>
          </w:rPr>
          <w:delText>]</w:delText>
        </w:r>
      </w:del>
      <w:r w:rsidRPr="00702732">
        <w:rPr>
          <w:sz w:val="22"/>
          <w:szCs w:val="22"/>
          <w:rPrChange w:id="2766" w:author="Vojtěch Bžatek" w:date="2024-05-22T05:48:00Z" w16du:dateUtc="2024-05-22T03:48:00Z">
            <w:rPr/>
          </w:rPrChange>
        </w:rPr>
        <w:t>. Bitcoin.org</w:t>
      </w:r>
      <w:ins w:id="2767" w:author="Vojtěch Bžatek" w:date="2024-05-22T10:56:00Z" w16du:dateUtc="2024-05-22T08:56:00Z">
        <w:r w:rsidR="009E0679">
          <w:rPr>
            <w:sz w:val="22"/>
            <w:szCs w:val="22"/>
          </w:rPr>
          <w:t xml:space="preserve">, </w:t>
        </w:r>
        <w:r w:rsidR="009E0679" w:rsidRPr="00162B99">
          <w:rPr>
            <w:sz w:val="22"/>
            <w:szCs w:val="22"/>
          </w:rPr>
          <w:t>2009</w:t>
        </w:r>
        <w:r w:rsidR="009E0679">
          <w:rPr>
            <w:sz w:val="22"/>
            <w:szCs w:val="22"/>
          </w:rPr>
          <w:t>.</w:t>
        </w:r>
      </w:ins>
      <w:del w:id="2768" w:author="Vojtěch Bžatek" w:date="2024-05-22T10:56:00Z" w16du:dateUtc="2024-05-22T08:56:00Z">
        <w:r w:rsidRPr="00702732" w:rsidDel="009E0679">
          <w:rPr>
            <w:sz w:val="22"/>
            <w:szCs w:val="22"/>
            <w:rPrChange w:id="2769" w:author="Vojtěch Bžatek" w:date="2024-05-22T05:48:00Z" w16du:dateUtc="2024-05-22T03:48:00Z">
              <w:rPr/>
            </w:rPrChange>
          </w:rPr>
          <w:delText>.</w:delText>
        </w:r>
      </w:del>
      <w:r w:rsidRPr="00702732">
        <w:rPr>
          <w:sz w:val="22"/>
          <w:szCs w:val="22"/>
          <w:rPrChange w:id="2770" w:author="Vojtěch Bžatek" w:date="2024-05-22T05:48:00Z" w16du:dateUtc="2024-05-22T03:48:00Z">
            <w:rPr/>
          </w:rPrChange>
        </w:rPr>
        <w:t xml:space="preserve"> </w:t>
      </w:r>
      <w:del w:id="2771" w:author="Vojtěch Bžatek" w:date="2024-05-22T10:57:00Z" w16du:dateUtc="2024-05-22T08:57:00Z">
        <w:r w:rsidRPr="00702732" w:rsidDel="009E0679">
          <w:rPr>
            <w:sz w:val="22"/>
            <w:szCs w:val="22"/>
            <w:rPrChange w:id="2772" w:author="Vojtěch Bžatek" w:date="2024-05-22T05:48:00Z" w16du:dateUtc="2024-05-22T03:48:00Z">
              <w:rPr/>
            </w:rPrChange>
          </w:rPr>
          <w:delText xml:space="preserve">Získáno </w:delText>
        </w:r>
      </w:del>
      <w:ins w:id="2773" w:author="Vojtěch Bžatek" w:date="2024-05-22T10:57:00Z" w16du:dateUtc="2024-05-22T08:57:00Z">
        <w:r w:rsidR="009E0679">
          <w:rPr>
            <w:sz w:val="22"/>
            <w:szCs w:val="22"/>
          </w:rPr>
          <w:t>Dostupné</w:t>
        </w:r>
        <w:r w:rsidR="009E0679" w:rsidRPr="00702732">
          <w:rPr>
            <w:sz w:val="22"/>
            <w:szCs w:val="22"/>
            <w:rPrChange w:id="2774" w:author="Vojtěch Bžatek" w:date="2024-05-22T05:48:00Z" w16du:dateUtc="2024-05-22T03:48:00Z">
              <w:rPr/>
            </w:rPrChange>
          </w:rPr>
          <w:t xml:space="preserve"> </w:t>
        </w:r>
      </w:ins>
      <w:r w:rsidRPr="00702732">
        <w:rPr>
          <w:sz w:val="22"/>
          <w:szCs w:val="22"/>
          <w:rPrChange w:id="2775" w:author="Vojtěch Bžatek" w:date="2024-05-22T05:48:00Z" w16du:dateUtc="2024-05-22T03:48:00Z">
            <w:rPr/>
          </w:rPrChange>
        </w:rPr>
        <w:t>z</w:t>
      </w:r>
      <w:del w:id="2776" w:author="Vojtěch Bžatek" w:date="2024-05-22T10:57:00Z" w16du:dateUtc="2024-05-22T08:57:00Z">
        <w:r w:rsidRPr="00702732" w:rsidDel="009E0679">
          <w:rPr>
            <w:sz w:val="22"/>
            <w:szCs w:val="22"/>
            <w:rPrChange w:id="2777" w:author="Vojtěch Bžatek" w:date="2024-05-22T05:48:00Z" w16du:dateUtc="2024-05-22T03:48:00Z">
              <w:rPr/>
            </w:rPrChange>
          </w:rPr>
          <w:delText> </w:delText>
        </w:r>
      </w:del>
      <w:r w:rsidRPr="00702732">
        <w:rPr>
          <w:sz w:val="22"/>
          <w:szCs w:val="22"/>
          <w:rPrChange w:id="2778" w:author="Vojtěch Bžatek" w:date="2024-05-22T05:48:00Z" w16du:dateUtc="2024-05-22T03:48:00Z">
            <w:rPr/>
          </w:rPrChange>
        </w:rPr>
        <w:t xml:space="preserve">: </w:t>
      </w:r>
      <w:r w:rsidR="00962385" w:rsidRPr="00702732">
        <w:rPr>
          <w:sz w:val="22"/>
          <w:szCs w:val="22"/>
          <w:rPrChange w:id="2779" w:author="Vojtěch Bžatek" w:date="2024-05-22T05:48:00Z" w16du:dateUtc="2024-05-22T03:48:00Z">
            <w:rPr/>
          </w:rPrChange>
        </w:rPr>
        <w:fldChar w:fldCharType="begin"/>
      </w:r>
      <w:r w:rsidR="00962385" w:rsidRPr="00702732">
        <w:rPr>
          <w:sz w:val="22"/>
          <w:szCs w:val="22"/>
          <w:rPrChange w:id="2780" w:author="Vojtěch Bžatek" w:date="2024-05-22T05:48:00Z" w16du:dateUtc="2024-05-22T03:48:00Z">
            <w:rPr/>
          </w:rPrChange>
        </w:rPr>
        <w:instrText>HYPERLINK "https://bitcoin.org/bitcoin.pdf"</w:instrText>
      </w:r>
      <w:r w:rsidR="00962385" w:rsidRPr="00B12BF5">
        <w:rPr>
          <w:sz w:val="22"/>
          <w:szCs w:val="22"/>
        </w:rPr>
      </w:r>
      <w:r w:rsidR="00962385" w:rsidRPr="00702732">
        <w:rPr>
          <w:sz w:val="22"/>
          <w:szCs w:val="22"/>
          <w:rPrChange w:id="2781" w:author="Vojtěch Bžatek" w:date="2024-05-22T05:48:00Z" w16du:dateUtc="2024-05-22T03:48:00Z">
            <w:rPr>
              <w:rStyle w:val="Hypertextovodkaz"/>
            </w:rPr>
          </w:rPrChange>
        </w:rPr>
        <w:fldChar w:fldCharType="separate"/>
      </w:r>
      <w:r w:rsidRPr="00702732">
        <w:rPr>
          <w:rStyle w:val="Hypertextovodkaz"/>
          <w:sz w:val="22"/>
          <w:szCs w:val="22"/>
          <w:rPrChange w:id="2782" w:author="Vojtěch Bžatek" w:date="2024-05-22T05:48:00Z" w16du:dateUtc="2024-05-22T03:48:00Z">
            <w:rPr>
              <w:rStyle w:val="Hypertextovodkaz"/>
            </w:rPr>
          </w:rPrChange>
        </w:rPr>
        <w:t>https://bitcoin.org/bitcoin.pdf</w:t>
      </w:r>
      <w:r w:rsidR="00962385" w:rsidRPr="00702732">
        <w:rPr>
          <w:rStyle w:val="Hypertextovodkaz"/>
          <w:sz w:val="22"/>
          <w:szCs w:val="22"/>
          <w:rPrChange w:id="2783" w:author="Vojtěch Bžatek" w:date="2024-05-22T05:48:00Z" w16du:dateUtc="2024-05-22T03:48:00Z">
            <w:rPr>
              <w:rStyle w:val="Hypertextovodkaz"/>
            </w:rPr>
          </w:rPrChange>
        </w:rPr>
        <w:fldChar w:fldCharType="end"/>
      </w:r>
      <w:ins w:id="2784" w:author="Vojtěch Bžatek" w:date="2024-05-22T10:57:00Z" w16du:dateUtc="2024-05-22T08:57:00Z">
        <w:r w:rsidR="009E0679">
          <w:rPr>
            <w:rStyle w:val="Hypertextovodkaz"/>
            <w:sz w:val="22"/>
            <w:szCs w:val="22"/>
          </w:rPr>
          <w:t xml:space="preserve">. </w:t>
        </w:r>
        <w:r w:rsidR="009E0679" w:rsidRPr="00702732">
          <w:rPr>
            <w:sz w:val="22"/>
            <w:szCs w:val="22"/>
          </w:rPr>
          <w:t>[cit</w:t>
        </w:r>
        <w:r w:rsidR="009E0679">
          <w:rPr>
            <w:sz w:val="22"/>
            <w:szCs w:val="22"/>
          </w:rPr>
          <w:t>ováno</w:t>
        </w:r>
        <w:r w:rsidR="009E0679" w:rsidRPr="00702732">
          <w:rPr>
            <w:sz w:val="22"/>
            <w:szCs w:val="22"/>
          </w:rPr>
          <w:t xml:space="preserve"> 2024-04-28].</w:t>
        </w:r>
      </w:ins>
    </w:p>
    <w:p w14:paraId="4D9B9872" w14:textId="3D40EF6E" w:rsidR="001452E8" w:rsidRPr="000252B6" w:rsidRDefault="001452E8">
      <w:pPr>
        <w:pStyle w:val="literaturatext"/>
        <w:jc w:val="left"/>
        <w:rPr>
          <w:ins w:id="2785" w:author="Vojtěch Bžatek" w:date="2024-05-22T11:09:00Z" w16du:dateUtc="2024-05-22T09:09:00Z"/>
          <w:sz w:val="22"/>
          <w:szCs w:val="22"/>
        </w:rPr>
      </w:pPr>
      <w:del w:id="2786" w:author="Vojtěch Bžatek" w:date="2024-05-22T12:08:00Z" w16du:dateUtc="2024-05-22T10:08:00Z">
        <w:r w:rsidRPr="00702732" w:rsidDel="00B971C8">
          <w:rPr>
            <w:color w:val="FF0000"/>
            <w:sz w:val="22"/>
            <w:szCs w:val="22"/>
          </w:rPr>
          <w:delText>[h45]</w:delText>
        </w:r>
      </w:del>
      <w:del w:id="2787" w:author="Vojtěch Bžatek" w:date="2024-05-22T10:58:00Z" w16du:dateUtc="2024-05-22T08:58:00Z">
        <w:r w:rsidRPr="000252B6" w:rsidDel="009E0679">
          <w:rPr>
            <w:color w:val="FF0000"/>
            <w:sz w:val="22"/>
            <w:szCs w:val="22"/>
          </w:rPr>
          <w:delText xml:space="preserve"> </w:delText>
        </w:r>
        <w:r w:rsidRPr="000252B6" w:rsidDel="009E0679">
          <w:rPr>
            <w:sz w:val="22"/>
            <w:szCs w:val="22"/>
            <w:rPrChange w:id="2788" w:author="Vojtěch Bžatek" w:date="2024-05-22T12:02:00Z" w16du:dateUtc="2024-05-22T10:02:00Z">
              <w:rPr/>
            </w:rPrChange>
          </w:rPr>
          <w:delText xml:space="preserve">MÁRIO </w:delText>
        </w:r>
      </w:del>
      <w:r w:rsidRPr="000252B6">
        <w:rPr>
          <w:sz w:val="22"/>
          <w:szCs w:val="22"/>
          <w:rPrChange w:id="2789" w:author="Vojtěch Bžatek" w:date="2024-05-22T12:02:00Z" w16du:dateUtc="2024-05-22T10:02:00Z">
            <w:rPr/>
          </w:rPrChange>
        </w:rPr>
        <w:t>HAVEL</w:t>
      </w:r>
      <w:ins w:id="2790" w:author="Vojtěch Bžatek" w:date="2024-05-22T10:58:00Z" w16du:dateUtc="2024-05-22T08:58:00Z">
        <w:r w:rsidR="009E0679" w:rsidRPr="000252B6">
          <w:rPr>
            <w:sz w:val="22"/>
            <w:szCs w:val="22"/>
          </w:rPr>
          <w:t>, Mário</w:t>
        </w:r>
      </w:ins>
      <w:del w:id="2791" w:author="Vojtěch Bžatek" w:date="2024-05-22T10:58:00Z" w16du:dateUtc="2024-05-22T08:58:00Z">
        <w:r w:rsidRPr="000252B6" w:rsidDel="009E0679">
          <w:rPr>
            <w:sz w:val="22"/>
            <w:szCs w:val="22"/>
            <w:rPrChange w:id="2792" w:author="Vojtěch Bžatek" w:date="2024-05-22T12:02:00Z" w16du:dateUtc="2024-05-22T10:02:00Z">
              <w:rPr/>
            </w:rPrChange>
          </w:rPr>
          <w:delText>, Alza, 2020</w:delText>
        </w:r>
      </w:del>
      <w:r w:rsidRPr="000252B6">
        <w:rPr>
          <w:sz w:val="22"/>
          <w:szCs w:val="22"/>
          <w:rPrChange w:id="2793" w:author="Vojtěch Bžatek" w:date="2024-05-22T12:02:00Z" w16du:dateUtc="2024-05-22T10:02:00Z">
            <w:rPr/>
          </w:rPrChange>
        </w:rPr>
        <w:t xml:space="preserve">. </w:t>
      </w:r>
      <w:proofErr w:type="spellStart"/>
      <w:r w:rsidRPr="000252B6">
        <w:rPr>
          <w:i/>
          <w:iCs/>
          <w:sz w:val="22"/>
          <w:szCs w:val="22"/>
          <w:rPrChange w:id="2794" w:author="Vojtěch Bžatek" w:date="2024-05-22T12:02:00Z" w16du:dateUtc="2024-05-22T10:02:00Z">
            <w:rPr/>
          </w:rPrChange>
        </w:rPr>
        <w:t>Proof</w:t>
      </w:r>
      <w:proofErr w:type="spellEnd"/>
      <w:r w:rsidRPr="000252B6">
        <w:rPr>
          <w:i/>
          <w:iCs/>
          <w:sz w:val="22"/>
          <w:szCs w:val="22"/>
          <w:rPrChange w:id="2795" w:author="Vojtěch Bžatek" w:date="2024-05-22T12:02:00Z" w16du:dateUtc="2024-05-22T10:02:00Z">
            <w:rPr/>
          </w:rPrChange>
        </w:rPr>
        <w:t xml:space="preserve"> </w:t>
      </w:r>
      <w:proofErr w:type="spellStart"/>
      <w:r w:rsidRPr="000252B6">
        <w:rPr>
          <w:i/>
          <w:iCs/>
          <w:sz w:val="22"/>
          <w:szCs w:val="22"/>
          <w:rPrChange w:id="2796" w:author="Vojtěch Bžatek" w:date="2024-05-22T12:02:00Z" w16du:dateUtc="2024-05-22T10:02:00Z">
            <w:rPr/>
          </w:rPrChange>
        </w:rPr>
        <w:t>of</w:t>
      </w:r>
      <w:proofErr w:type="spellEnd"/>
      <w:r w:rsidRPr="000252B6">
        <w:rPr>
          <w:i/>
          <w:iCs/>
          <w:sz w:val="22"/>
          <w:szCs w:val="22"/>
          <w:rPrChange w:id="2797" w:author="Vojtěch Bžatek" w:date="2024-05-22T12:02:00Z" w16du:dateUtc="2024-05-22T10:02:00Z">
            <w:rPr/>
          </w:rPrChange>
        </w:rPr>
        <w:t xml:space="preserve"> </w:t>
      </w:r>
      <w:proofErr w:type="spellStart"/>
      <w:r w:rsidRPr="000252B6">
        <w:rPr>
          <w:i/>
          <w:iCs/>
          <w:sz w:val="22"/>
          <w:szCs w:val="22"/>
          <w:rPrChange w:id="2798" w:author="Vojtěch Bžatek" w:date="2024-05-22T12:02:00Z" w16du:dateUtc="2024-05-22T10:02:00Z">
            <w:rPr/>
          </w:rPrChange>
        </w:rPr>
        <w:t>Work</w:t>
      </w:r>
      <w:proofErr w:type="spellEnd"/>
      <w:r w:rsidRPr="000252B6">
        <w:rPr>
          <w:i/>
          <w:iCs/>
          <w:sz w:val="22"/>
          <w:szCs w:val="22"/>
          <w:rPrChange w:id="2799" w:author="Vojtěch Bžatek" w:date="2024-05-22T12:02:00Z" w16du:dateUtc="2024-05-22T10:02:00Z">
            <w:rPr/>
          </w:rPrChange>
        </w:rPr>
        <w:t xml:space="preserve"> a </w:t>
      </w:r>
      <w:proofErr w:type="spellStart"/>
      <w:r w:rsidRPr="000252B6">
        <w:rPr>
          <w:i/>
          <w:iCs/>
          <w:sz w:val="22"/>
          <w:szCs w:val="22"/>
          <w:rPrChange w:id="2800" w:author="Vojtěch Bžatek" w:date="2024-05-22T12:02:00Z" w16du:dateUtc="2024-05-22T10:02:00Z">
            <w:rPr/>
          </w:rPrChange>
        </w:rPr>
        <w:t>Proof</w:t>
      </w:r>
      <w:proofErr w:type="spellEnd"/>
      <w:r w:rsidRPr="000252B6">
        <w:rPr>
          <w:i/>
          <w:iCs/>
          <w:sz w:val="22"/>
          <w:szCs w:val="22"/>
          <w:rPrChange w:id="2801" w:author="Vojtěch Bžatek" w:date="2024-05-22T12:02:00Z" w16du:dateUtc="2024-05-22T10:02:00Z">
            <w:rPr/>
          </w:rPrChange>
        </w:rPr>
        <w:t xml:space="preserve"> </w:t>
      </w:r>
      <w:proofErr w:type="spellStart"/>
      <w:r w:rsidRPr="000252B6">
        <w:rPr>
          <w:i/>
          <w:iCs/>
          <w:sz w:val="22"/>
          <w:szCs w:val="22"/>
          <w:rPrChange w:id="2802" w:author="Vojtěch Bžatek" w:date="2024-05-22T12:02:00Z" w16du:dateUtc="2024-05-22T10:02:00Z">
            <w:rPr/>
          </w:rPrChange>
        </w:rPr>
        <w:t>of</w:t>
      </w:r>
      <w:proofErr w:type="spellEnd"/>
      <w:r w:rsidRPr="000252B6">
        <w:rPr>
          <w:i/>
          <w:iCs/>
          <w:sz w:val="22"/>
          <w:szCs w:val="22"/>
          <w:rPrChange w:id="2803" w:author="Vojtěch Bžatek" w:date="2024-05-22T12:02:00Z" w16du:dateUtc="2024-05-22T10:02:00Z">
            <w:rPr/>
          </w:rPrChange>
        </w:rPr>
        <w:t xml:space="preserve"> </w:t>
      </w:r>
      <w:proofErr w:type="spellStart"/>
      <w:r w:rsidRPr="000252B6">
        <w:rPr>
          <w:i/>
          <w:iCs/>
          <w:sz w:val="22"/>
          <w:szCs w:val="22"/>
          <w:rPrChange w:id="2804" w:author="Vojtěch Bžatek" w:date="2024-05-22T12:02:00Z" w16du:dateUtc="2024-05-22T10:02:00Z">
            <w:rPr/>
          </w:rPrChange>
        </w:rPr>
        <w:t>Stake</w:t>
      </w:r>
      <w:proofErr w:type="spellEnd"/>
      <w:r w:rsidRPr="000252B6">
        <w:rPr>
          <w:i/>
          <w:iCs/>
          <w:sz w:val="22"/>
          <w:szCs w:val="22"/>
          <w:rPrChange w:id="2805" w:author="Vojtěch Bžatek" w:date="2024-05-22T12:02:00Z" w16du:dateUtc="2024-05-22T10:02:00Z">
            <w:rPr/>
          </w:rPrChange>
        </w:rPr>
        <w:t xml:space="preserve"> (VŠE, CO VÍME)</w:t>
      </w:r>
      <w:del w:id="2806" w:author="Vojtěch Bžatek" w:date="2024-05-22T10:58:00Z" w16du:dateUtc="2024-05-22T08:58:00Z">
        <w:r w:rsidRPr="000252B6" w:rsidDel="009E0679">
          <w:rPr>
            <w:sz w:val="22"/>
            <w:szCs w:val="22"/>
            <w:rPrChange w:id="2807" w:author="Vojtěch Bžatek" w:date="2024-05-22T12:02:00Z" w16du:dateUtc="2024-05-22T10:02:00Z">
              <w:rPr/>
            </w:rPrChange>
          </w:rPr>
          <w:delText xml:space="preserve"> | Alza.cz. </w:delText>
        </w:r>
        <w:r w:rsidRPr="000252B6" w:rsidDel="009E0679">
          <w:rPr>
            <w:i/>
            <w:iCs/>
            <w:sz w:val="22"/>
            <w:szCs w:val="22"/>
            <w:rPrChange w:id="2808" w:author="Vojtěch Bžatek" w:date="2024-05-22T12:02:00Z" w16du:dateUtc="2024-05-22T10:02:00Z">
              <w:rPr>
                <w:i/>
                <w:iCs/>
              </w:rPr>
            </w:rPrChange>
          </w:rPr>
          <w:delText>Alza</w:delText>
        </w:r>
      </w:del>
      <w:r w:rsidRPr="000252B6">
        <w:rPr>
          <w:sz w:val="22"/>
          <w:szCs w:val="22"/>
          <w:rPrChange w:id="2809" w:author="Vojtěch Bžatek" w:date="2024-05-22T12:02:00Z" w16du:dateUtc="2024-05-22T10:02:00Z">
            <w:rPr/>
          </w:rPrChange>
        </w:rPr>
        <w:t xml:space="preserve"> </w:t>
      </w:r>
      <w:ins w:id="2810" w:author="Vojtěch Bžatek" w:date="2024-05-22T10:58:00Z" w16du:dateUtc="2024-05-22T08:58:00Z">
        <w:r w:rsidR="009E0679" w:rsidRPr="000252B6">
          <w:rPr>
            <w:sz w:val="22"/>
            <w:szCs w:val="22"/>
          </w:rPr>
          <w:t>O</w:t>
        </w:r>
      </w:ins>
      <w:del w:id="2811" w:author="Vojtěch Bžatek" w:date="2024-05-22T10:58:00Z" w16du:dateUtc="2024-05-22T08:58:00Z">
        <w:r w:rsidRPr="000252B6" w:rsidDel="009E0679">
          <w:rPr>
            <w:sz w:val="22"/>
            <w:szCs w:val="22"/>
            <w:rPrChange w:id="2812" w:author="Vojtěch Bžatek" w:date="2024-05-22T12:02:00Z" w16du:dateUtc="2024-05-22T10:02:00Z">
              <w:rPr/>
            </w:rPrChange>
          </w:rPr>
          <w:delText>[o</w:delText>
        </w:r>
      </w:del>
      <w:r w:rsidRPr="000252B6">
        <w:rPr>
          <w:sz w:val="22"/>
          <w:szCs w:val="22"/>
          <w:rPrChange w:id="2813" w:author="Vojtěch Bžatek" w:date="2024-05-22T12:02:00Z" w16du:dateUtc="2024-05-22T10:02:00Z">
            <w:rPr/>
          </w:rPrChange>
        </w:rPr>
        <w:t>nline</w:t>
      </w:r>
      <w:del w:id="2814" w:author="Vojtěch Bžatek" w:date="2024-05-22T10:58:00Z" w16du:dateUtc="2024-05-22T08:58:00Z">
        <w:r w:rsidRPr="000252B6" w:rsidDel="009E0679">
          <w:rPr>
            <w:sz w:val="22"/>
            <w:szCs w:val="22"/>
            <w:rPrChange w:id="2815" w:author="Vojtěch Bžatek" w:date="2024-05-22T12:02:00Z" w16du:dateUtc="2024-05-22T10:02:00Z">
              <w:rPr/>
            </w:rPrChange>
          </w:rPr>
          <w:delText>]</w:delText>
        </w:r>
      </w:del>
      <w:r w:rsidRPr="000252B6">
        <w:rPr>
          <w:sz w:val="22"/>
          <w:szCs w:val="22"/>
          <w:rPrChange w:id="2816" w:author="Vojtěch Bžatek" w:date="2024-05-22T12:02:00Z" w16du:dateUtc="2024-05-22T10:02:00Z">
            <w:rPr/>
          </w:rPrChange>
        </w:rPr>
        <w:t xml:space="preserve">. </w:t>
      </w:r>
      <w:ins w:id="2817" w:author="Vojtěch Bžatek" w:date="2024-05-22T10:57:00Z" w16du:dateUtc="2024-05-22T08:57:00Z">
        <w:r w:rsidR="009E0679" w:rsidRPr="000252B6">
          <w:rPr>
            <w:sz w:val="22"/>
            <w:szCs w:val="22"/>
          </w:rPr>
          <w:t>Alza.cz</w:t>
        </w:r>
      </w:ins>
      <w:ins w:id="2818" w:author="Vojtěch Bžatek" w:date="2024-05-22T10:58:00Z" w16du:dateUtc="2024-05-22T08:58:00Z">
        <w:r w:rsidR="009E0679" w:rsidRPr="000252B6">
          <w:rPr>
            <w:sz w:val="22"/>
            <w:szCs w:val="22"/>
          </w:rPr>
          <w:t>,</w:t>
        </w:r>
      </w:ins>
      <w:ins w:id="2819" w:author="Vojtěch Bžatek" w:date="2024-05-22T10:57:00Z" w16du:dateUtc="2024-05-22T08:57:00Z">
        <w:r w:rsidR="009E0679" w:rsidRPr="000252B6">
          <w:rPr>
            <w:sz w:val="22"/>
            <w:szCs w:val="22"/>
          </w:rPr>
          <w:t xml:space="preserve"> </w:t>
        </w:r>
      </w:ins>
      <w:ins w:id="2820" w:author="Vojtěch Bžatek" w:date="2024-05-22T10:58:00Z" w16du:dateUtc="2024-05-22T08:58:00Z">
        <w:r w:rsidR="009E0679" w:rsidRPr="000252B6">
          <w:rPr>
            <w:sz w:val="22"/>
            <w:szCs w:val="22"/>
          </w:rPr>
          <w:t>2020</w:t>
        </w:r>
      </w:ins>
      <w:del w:id="2821" w:author="Vojtěch Bžatek" w:date="2024-05-22T10:58:00Z" w16du:dateUtc="2024-05-22T08:58:00Z">
        <w:r w:rsidRPr="000252B6" w:rsidDel="009E0679">
          <w:rPr>
            <w:sz w:val="22"/>
            <w:szCs w:val="22"/>
            <w:rPrChange w:id="2822" w:author="Vojtěch Bžatek" w:date="2024-05-22T12:02:00Z" w16du:dateUtc="2024-05-22T10:02:00Z">
              <w:rPr/>
            </w:rPrChange>
          </w:rPr>
          <w:delText>13 leden 2020</w:delText>
        </w:r>
      </w:del>
      <w:r w:rsidRPr="000252B6">
        <w:rPr>
          <w:sz w:val="22"/>
          <w:szCs w:val="22"/>
          <w:rPrChange w:id="2823" w:author="Vojtěch Bžatek" w:date="2024-05-22T12:02:00Z" w16du:dateUtc="2024-05-22T10:02:00Z">
            <w:rPr/>
          </w:rPrChange>
        </w:rPr>
        <w:t xml:space="preserve">. </w:t>
      </w:r>
      <w:ins w:id="2824" w:author="Vojtěch Bžatek" w:date="2024-05-22T10:58:00Z" w16du:dateUtc="2024-05-22T08:58:00Z">
        <w:r w:rsidR="009E0679" w:rsidRPr="000252B6">
          <w:rPr>
            <w:sz w:val="22"/>
            <w:szCs w:val="22"/>
          </w:rPr>
          <w:t>Dostupné</w:t>
        </w:r>
      </w:ins>
      <w:del w:id="2825" w:author="Vojtěch Bžatek" w:date="2024-05-22T10:58:00Z" w16du:dateUtc="2024-05-22T08:58:00Z">
        <w:r w:rsidRPr="000252B6" w:rsidDel="009E0679">
          <w:rPr>
            <w:sz w:val="22"/>
            <w:szCs w:val="22"/>
            <w:rPrChange w:id="2826" w:author="Vojtěch Bžatek" w:date="2024-05-22T12:02:00Z" w16du:dateUtc="2024-05-22T10:02:00Z">
              <w:rPr/>
            </w:rPrChange>
          </w:rPr>
          <w:delText>Získáno</w:delText>
        </w:r>
      </w:del>
      <w:r w:rsidRPr="000252B6">
        <w:rPr>
          <w:sz w:val="22"/>
          <w:szCs w:val="22"/>
          <w:rPrChange w:id="2827" w:author="Vojtěch Bžatek" w:date="2024-05-22T12:02:00Z" w16du:dateUtc="2024-05-22T10:02:00Z">
            <w:rPr/>
          </w:rPrChange>
        </w:rPr>
        <w:t xml:space="preserve"> z</w:t>
      </w:r>
      <w:del w:id="2828" w:author="Vojtěch Bžatek" w:date="2024-05-22T10:58:00Z" w16du:dateUtc="2024-05-22T08:58:00Z">
        <w:r w:rsidRPr="000252B6" w:rsidDel="009E0679">
          <w:rPr>
            <w:sz w:val="22"/>
            <w:szCs w:val="22"/>
            <w:rPrChange w:id="2829" w:author="Vojtěch Bžatek" w:date="2024-05-22T12:02:00Z" w16du:dateUtc="2024-05-22T10:02:00Z">
              <w:rPr/>
            </w:rPrChange>
          </w:rPr>
          <w:delText> </w:delText>
        </w:r>
      </w:del>
      <w:r w:rsidRPr="000252B6">
        <w:rPr>
          <w:sz w:val="22"/>
          <w:szCs w:val="22"/>
          <w:rPrChange w:id="2830" w:author="Vojtěch Bžatek" w:date="2024-05-22T12:02:00Z" w16du:dateUtc="2024-05-22T10:02:00Z">
            <w:rPr/>
          </w:rPrChange>
        </w:rPr>
        <w:t xml:space="preserve">: </w:t>
      </w:r>
      <w:r w:rsidR="00962385" w:rsidRPr="000252B6">
        <w:rPr>
          <w:sz w:val="22"/>
          <w:szCs w:val="22"/>
          <w:rPrChange w:id="2831" w:author="Vojtěch Bžatek" w:date="2024-05-22T12:02:00Z" w16du:dateUtc="2024-05-22T10:02:00Z">
            <w:rPr/>
          </w:rPrChange>
        </w:rPr>
        <w:fldChar w:fldCharType="begin"/>
      </w:r>
      <w:r w:rsidR="00962385" w:rsidRPr="000252B6">
        <w:rPr>
          <w:sz w:val="22"/>
          <w:szCs w:val="22"/>
          <w:rPrChange w:id="2832" w:author="Vojtěch Bžatek" w:date="2024-05-22T12:02:00Z" w16du:dateUtc="2024-05-22T10:02:00Z">
            <w:rPr/>
          </w:rPrChange>
        </w:rPr>
        <w:instrText>HYPERLINK "https://www.alza.cz/proof-of-work-a-proof-of-stake"</w:instrText>
      </w:r>
      <w:r w:rsidR="00962385" w:rsidRPr="000252B6">
        <w:rPr>
          <w:sz w:val="22"/>
          <w:szCs w:val="22"/>
        </w:rPr>
      </w:r>
      <w:r w:rsidR="00962385" w:rsidRPr="000252B6">
        <w:rPr>
          <w:sz w:val="22"/>
          <w:szCs w:val="22"/>
          <w:rPrChange w:id="2833" w:author="Vojtěch Bžatek" w:date="2024-05-22T12:02:00Z" w16du:dateUtc="2024-05-22T10:02:00Z">
            <w:rPr>
              <w:rStyle w:val="Hypertextovodkaz"/>
            </w:rPr>
          </w:rPrChange>
        </w:rPr>
        <w:fldChar w:fldCharType="separate"/>
      </w:r>
      <w:r w:rsidRPr="000252B6">
        <w:rPr>
          <w:rStyle w:val="Hypertextovodkaz"/>
          <w:sz w:val="22"/>
          <w:szCs w:val="22"/>
          <w:rPrChange w:id="2834" w:author="Vojtěch Bžatek" w:date="2024-05-22T12:02:00Z" w16du:dateUtc="2024-05-22T10:02:00Z">
            <w:rPr>
              <w:rStyle w:val="Hypertextovodkaz"/>
            </w:rPr>
          </w:rPrChange>
        </w:rPr>
        <w:t>https://www.alza.cz/proof-of-work-a-proof-of-stake</w:t>
      </w:r>
      <w:r w:rsidR="00962385" w:rsidRPr="000252B6">
        <w:rPr>
          <w:rStyle w:val="Hypertextovodkaz"/>
          <w:sz w:val="22"/>
          <w:szCs w:val="22"/>
          <w:rPrChange w:id="2835" w:author="Vojtěch Bžatek" w:date="2024-05-22T12:02:00Z" w16du:dateUtc="2024-05-22T10:02:00Z">
            <w:rPr>
              <w:rStyle w:val="Hypertextovodkaz"/>
            </w:rPr>
          </w:rPrChange>
        </w:rPr>
        <w:fldChar w:fldCharType="end"/>
      </w:r>
      <w:r w:rsidRPr="000252B6">
        <w:rPr>
          <w:sz w:val="22"/>
          <w:szCs w:val="22"/>
          <w:rPrChange w:id="2836" w:author="Vojtěch Bžatek" w:date="2024-05-22T12:02:00Z" w16du:dateUtc="2024-05-22T10:02:00Z">
            <w:rPr/>
          </w:rPrChange>
        </w:rPr>
        <w:t xml:space="preserve"> [cit</w:t>
      </w:r>
      <w:ins w:id="2837" w:author="Vojtěch Bžatek" w:date="2024-05-22T10:58:00Z" w16du:dateUtc="2024-05-22T08:58:00Z">
        <w:r w:rsidR="009E0679" w:rsidRPr="000252B6">
          <w:rPr>
            <w:sz w:val="22"/>
            <w:szCs w:val="22"/>
          </w:rPr>
          <w:t>ováno</w:t>
        </w:r>
      </w:ins>
      <w:del w:id="2838" w:author="Vojtěch Bžatek" w:date="2024-05-22T10:58:00Z" w16du:dateUtc="2024-05-22T08:58:00Z">
        <w:r w:rsidRPr="000252B6" w:rsidDel="009E0679">
          <w:rPr>
            <w:sz w:val="22"/>
            <w:szCs w:val="22"/>
            <w:rPrChange w:id="2839" w:author="Vojtěch Bžatek" w:date="2024-05-22T12:02:00Z" w16du:dateUtc="2024-05-22T10:02:00Z">
              <w:rPr/>
            </w:rPrChange>
          </w:rPr>
          <w:delText>.</w:delText>
        </w:r>
      </w:del>
      <w:r w:rsidRPr="000252B6">
        <w:rPr>
          <w:sz w:val="22"/>
          <w:szCs w:val="22"/>
          <w:rPrChange w:id="2840" w:author="Vojtěch Bžatek" w:date="2024-05-22T12:02:00Z" w16du:dateUtc="2024-05-22T10:02:00Z">
            <w:rPr/>
          </w:rPrChange>
        </w:rPr>
        <w:t xml:space="preserve"> 26 duben 2024]. </w:t>
      </w:r>
    </w:p>
    <w:p w14:paraId="53DB4D4F" w14:textId="00270F0F" w:rsidR="00862C8F" w:rsidRPr="000252B6" w:rsidRDefault="00862C8F" w:rsidP="00862C8F">
      <w:pPr>
        <w:pStyle w:val="literaturatext"/>
        <w:jc w:val="left"/>
        <w:rPr>
          <w:ins w:id="2841" w:author="Vojtěch Bžatek" w:date="2024-05-22T11:09:00Z" w16du:dateUtc="2024-05-22T09:09:00Z"/>
          <w:sz w:val="22"/>
          <w:szCs w:val="22"/>
          <w:rPrChange w:id="2842" w:author="Vojtěch Bžatek" w:date="2024-05-22T12:02:00Z" w16du:dateUtc="2024-05-22T10:02:00Z">
            <w:rPr>
              <w:ins w:id="2843" w:author="Vojtěch Bžatek" w:date="2024-05-22T11:09:00Z" w16du:dateUtc="2024-05-22T09:09:00Z"/>
            </w:rPr>
          </w:rPrChange>
        </w:rPr>
        <w:pPrChange w:id="2844" w:author="Vojtěch Bžatek" w:date="2024-05-22T11:10:00Z" w16du:dateUtc="2024-05-22T09:10:00Z">
          <w:pPr>
            <w:pStyle w:val="literaturatext"/>
          </w:pPr>
        </w:pPrChange>
      </w:pPr>
      <w:ins w:id="2845" w:author="Vojtěch Bžatek" w:date="2024-05-22T11:09:00Z" w16du:dateUtc="2024-05-22T09:09:00Z">
        <w:r w:rsidRPr="000252B6">
          <w:rPr>
            <w:sz w:val="22"/>
            <w:szCs w:val="22"/>
            <w:rPrChange w:id="2846" w:author="Vojtěch Bžatek" w:date="2024-05-22T12:02:00Z" w16du:dateUtc="2024-05-22T10:02:00Z">
              <w:rPr/>
            </w:rPrChange>
          </w:rPr>
          <w:t>MI</w:t>
        </w:r>
      </w:ins>
      <w:ins w:id="2847" w:author="Vojtěch Bžatek" w:date="2024-05-22T11:10:00Z" w16du:dateUtc="2024-05-22T09:10:00Z">
        <w:r w:rsidRPr="000252B6">
          <w:rPr>
            <w:sz w:val="22"/>
            <w:szCs w:val="22"/>
            <w:rPrChange w:id="2848" w:author="Vojtěch Bžatek" w:date="2024-05-22T12:02:00Z" w16du:dateUtc="2024-05-22T10:02:00Z">
              <w:rPr/>
            </w:rPrChange>
          </w:rPr>
          <w:t xml:space="preserve">CROSOFT. </w:t>
        </w:r>
      </w:ins>
      <w:ins w:id="2849" w:author="Vojtěch Bžatek" w:date="2024-05-22T11:09:00Z" w16du:dateUtc="2024-05-22T09:09:00Z">
        <w:r w:rsidRPr="000252B6">
          <w:rPr>
            <w:i/>
            <w:iCs/>
            <w:sz w:val="22"/>
            <w:szCs w:val="22"/>
            <w:rPrChange w:id="2850" w:author="Vojtěch Bžatek" w:date="2024-05-22T12:02:00Z" w16du:dateUtc="2024-05-22T10:02:00Z">
              <w:rPr/>
            </w:rPrChange>
          </w:rPr>
          <w:t>Co je SIEM?</w:t>
        </w:r>
      </w:ins>
      <w:ins w:id="2851" w:author="Vojtěch Bžatek" w:date="2024-05-22T11:10:00Z" w16du:dateUtc="2024-05-22T09:10:00Z">
        <w:r w:rsidRPr="000252B6">
          <w:rPr>
            <w:sz w:val="22"/>
            <w:szCs w:val="22"/>
            <w:rPrChange w:id="2852" w:author="Vojtěch Bžatek" w:date="2024-05-22T12:02:00Z" w16du:dateUtc="2024-05-22T10:02:00Z">
              <w:rPr/>
            </w:rPrChange>
          </w:rPr>
          <w:t xml:space="preserve"> O</w:t>
        </w:r>
      </w:ins>
      <w:ins w:id="2853" w:author="Vojtěch Bžatek" w:date="2024-05-22T11:09:00Z" w16du:dateUtc="2024-05-22T09:09:00Z">
        <w:r w:rsidRPr="000252B6">
          <w:rPr>
            <w:sz w:val="22"/>
            <w:szCs w:val="22"/>
            <w:rPrChange w:id="2854" w:author="Vojtěch Bžatek" w:date="2024-05-22T12:02:00Z" w16du:dateUtc="2024-05-22T10:02:00Z">
              <w:rPr/>
            </w:rPrChange>
          </w:rPr>
          <w:t>nline.</w:t>
        </w:r>
      </w:ins>
      <w:ins w:id="2855" w:author="Vojtěch Bžatek" w:date="2024-05-22T11:10:00Z" w16du:dateUtc="2024-05-22T09:10:00Z">
        <w:r w:rsidRPr="000252B6">
          <w:rPr>
            <w:sz w:val="22"/>
            <w:szCs w:val="22"/>
            <w:rPrChange w:id="2856" w:author="Vojtěch Bžatek" w:date="2024-05-22T12:02:00Z" w16du:dateUtc="2024-05-22T10:02:00Z">
              <w:rPr/>
            </w:rPrChange>
          </w:rPr>
          <w:t xml:space="preserve"> Microsoft.</w:t>
        </w:r>
      </w:ins>
      <w:ins w:id="2857" w:author="Vojtěch Bžatek" w:date="2024-05-22T11:09:00Z" w16du:dateUtc="2024-05-22T09:09:00Z">
        <w:r w:rsidRPr="000252B6">
          <w:rPr>
            <w:sz w:val="22"/>
            <w:szCs w:val="22"/>
            <w:rPrChange w:id="2858" w:author="Vojtěch Bžatek" w:date="2024-05-22T12:02:00Z" w16du:dateUtc="2024-05-22T10:02:00Z">
              <w:rPr/>
            </w:rPrChange>
          </w:rPr>
          <w:t xml:space="preserve"> </w:t>
        </w:r>
      </w:ins>
      <w:ins w:id="2859" w:author="Vojtěch Bžatek" w:date="2024-05-22T11:10:00Z" w16du:dateUtc="2024-05-22T09:10:00Z">
        <w:r w:rsidRPr="000252B6">
          <w:rPr>
            <w:sz w:val="22"/>
            <w:szCs w:val="22"/>
            <w:rPrChange w:id="2860" w:author="Vojtěch Bžatek" w:date="2024-05-22T12:02:00Z" w16du:dateUtc="2024-05-22T10:02:00Z">
              <w:rPr/>
            </w:rPrChange>
          </w:rPr>
          <w:t>Dostupné</w:t>
        </w:r>
      </w:ins>
      <w:ins w:id="2861" w:author="Vojtěch Bžatek" w:date="2024-05-22T11:09:00Z" w16du:dateUtc="2024-05-22T09:09:00Z">
        <w:r w:rsidRPr="000252B6">
          <w:rPr>
            <w:sz w:val="22"/>
            <w:szCs w:val="22"/>
            <w:rPrChange w:id="2862" w:author="Vojtěch Bžatek" w:date="2024-05-22T12:02:00Z" w16du:dateUtc="2024-05-22T10:02:00Z">
              <w:rPr/>
            </w:rPrChange>
          </w:rPr>
          <w:t xml:space="preserve"> z: </w:t>
        </w:r>
        <w:r w:rsidRPr="000252B6">
          <w:rPr>
            <w:sz w:val="22"/>
            <w:szCs w:val="22"/>
            <w:rPrChange w:id="2863" w:author="Vojtěch Bžatek" w:date="2024-05-22T12:02:00Z" w16du:dateUtc="2024-05-22T10:02:00Z">
              <w:rPr/>
            </w:rPrChange>
          </w:rPr>
          <w:fldChar w:fldCharType="begin"/>
        </w:r>
        <w:r w:rsidRPr="000252B6">
          <w:rPr>
            <w:sz w:val="22"/>
            <w:szCs w:val="22"/>
            <w:rPrChange w:id="2864" w:author="Vojtěch Bžatek" w:date="2024-05-22T12:02:00Z" w16du:dateUtc="2024-05-22T10:02:00Z">
              <w:rPr/>
            </w:rPrChange>
          </w:rPr>
          <w:instrText>HYPERLINK "https://www.microsoft.com/cs-cz/security/business/security-101/what-is-siem"</w:instrText>
        </w:r>
        <w:r w:rsidRPr="000252B6">
          <w:rPr>
            <w:sz w:val="22"/>
            <w:szCs w:val="22"/>
            <w:rPrChange w:id="2865" w:author="Vojtěch Bžatek" w:date="2024-05-22T12:02:00Z" w16du:dateUtc="2024-05-22T10:02:00Z">
              <w:rPr/>
            </w:rPrChange>
          </w:rPr>
        </w:r>
        <w:r w:rsidRPr="000252B6">
          <w:rPr>
            <w:sz w:val="22"/>
            <w:szCs w:val="22"/>
            <w:rPrChange w:id="2866" w:author="Vojtěch Bžatek" w:date="2024-05-22T12:02:00Z" w16du:dateUtc="2024-05-22T10:02:00Z">
              <w:rPr/>
            </w:rPrChange>
          </w:rPr>
          <w:fldChar w:fldCharType="separate"/>
        </w:r>
        <w:r w:rsidRPr="000252B6">
          <w:rPr>
            <w:rStyle w:val="Hypertextovodkaz"/>
            <w:sz w:val="22"/>
            <w:szCs w:val="22"/>
            <w:rPrChange w:id="2867" w:author="Vojtěch Bžatek" w:date="2024-05-22T12:02:00Z" w16du:dateUtc="2024-05-22T10:02:00Z">
              <w:rPr>
                <w:rStyle w:val="Hypertextovodkaz"/>
              </w:rPr>
            </w:rPrChange>
          </w:rPr>
          <w:t>https://www.microsoft.com/cs-cz/security/business/security-101/what-is-siem</w:t>
        </w:r>
        <w:r w:rsidRPr="000252B6">
          <w:rPr>
            <w:sz w:val="22"/>
            <w:szCs w:val="22"/>
            <w:rPrChange w:id="2868" w:author="Vojtěch Bžatek" w:date="2024-05-22T12:02:00Z" w16du:dateUtc="2024-05-22T10:02:00Z">
              <w:rPr/>
            </w:rPrChange>
          </w:rPr>
          <w:fldChar w:fldCharType="end"/>
        </w:r>
      </w:ins>
      <w:ins w:id="2869" w:author="Vojtěch Bžatek" w:date="2024-05-22T11:11:00Z" w16du:dateUtc="2024-05-22T09:11:00Z">
        <w:r w:rsidRPr="000252B6">
          <w:rPr>
            <w:sz w:val="22"/>
            <w:szCs w:val="22"/>
            <w:rPrChange w:id="2870" w:author="Vojtěch Bžatek" w:date="2024-05-22T12:02:00Z" w16du:dateUtc="2024-05-22T10:02:00Z">
              <w:rPr/>
            </w:rPrChange>
          </w:rPr>
          <w:t xml:space="preserve">. </w:t>
        </w:r>
      </w:ins>
      <w:ins w:id="2871" w:author="Vojtěch Bžatek" w:date="2024-05-22T11:09:00Z" w16du:dateUtc="2024-05-22T09:09:00Z">
        <w:r w:rsidRPr="000252B6">
          <w:rPr>
            <w:sz w:val="22"/>
            <w:szCs w:val="22"/>
            <w:rPrChange w:id="2872" w:author="Vojtěch Bžatek" w:date="2024-05-22T12:02:00Z" w16du:dateUtc="2024-05-22T10:02:00Z">
              <w:rPr/>
            </w:rPrChange>
          </w:rPr>
          <w:t xml:space="preserve"> </w:t>
        </w:r>
      </w:ins>
      <w:ins w:id="2873" w:author="Vojtěch Bžatek" w:date="2024-05-22T12:02:00Z" w16du:dateUtc="2024-05-22T10:02:00Z">
        <w:r w:rsidR="000252B6" w:rsidRPr="000252B6">
          <w:rPr>
            <w:sz w:val="22"/>
            <w:szCs w:val="22"/>
          </w:rPr>
          <w:t>[citováno 2024-04-28].</w:t>
        </w:r>
      </w:ins>
    </w:p>
    <w:p w14:paraId="5EDCDC32" w14:textId="1622587C" w:rsidR="00862C8F" w:rsidRPr="000252B6" w:rsidRDefault="00862C8F" w:rsidP="00862C8F">
      <w:pPr>
        <w:pStyle w:val="literaturatext"/>
        <w:jc w:val="left"/>
        <w:rPr>
          <w:ins w:id="2874" w:author="Vojtěch Bžatek" w:date="2024-05-22T11:59:00Z" w16du:dateUtc="2024-05-22T09:59:00Z"/>
          <w:sz w:val="22"/>
          <w:szCs w:val="22"/>
        </w:rPr>
      </w:pPr>
      <w:ins w:id="2875" w:author="Vojtěch Bžatek" w:date="2024-05-22T11:11:00Z" w16du:dateUtc="2024-05-22T09:11:00Z">
        <w:r w:rsidRPr="000252B6">
          <w:rPr>
            <w:sz w:val="22"/>
            <w:szCs w:val="22"/>
            <w:rPrChange w:id="2876" w:author="Vojtěch Bžatek" w:date="2024-05-22T12:02:00Z" w16du:dateUtc="2024-05-22T10:02:00Z">
              <w:rPr/>
            </w:rPrChange>
          </w:rPr>
          <w:t xml:space="preserve">MEZMO. </w:t>
        </w:r>
      </w:ins>
      <w:proofErr w:type="spellStart"/>
      <w:ins w:id="2877" w:author="Vojtěch Bžatek" w:date="2024-05-22T11:09:00Z" w16du:dateUtc="2024-05-22T09:09:00Z">
        <w:r w:rsidRPr="000252B6">
          <w:rPr>
            <w:i/>
            <w:iCs/>
            <w:sz w:val="22"/>
            <w:szCs w:val="22"/>
            <w:rPrChange w:id="2878" w:author="Vojtěch Bžatek" w:date="2024-05-22T12:02:00Z" w16du:dateUtc="2024-05-22T10:02:00Z">
              <w:rPr/>
            </w:rPrChange>
          </w:rPr>
          <w:t>What</w:t>
        </w:r>
        <w:proofErr w:type="spellEnd"/>
        <w:r w:rsidRPr="000252B6">
          <w:rPr>
            <w:i/>
            <w:iCs/>
            <w:sz w:val="22"/>
            <w:szCs w:val="22"/>
            <w:rPrChange w:id="2879" w:author="Vojtěch Bžatek" w:date="2024-05-22T12:02:00Z" w16du:dateUtc="2024-05-22T10:02:00Z">
              <w:rPr/>
            </w:rPrChange>
          </w:rPr>
          <w:t xml:space="preserve"> is </w:t>
        </w:r>
        <w:proofErr w:type="spellStart"/>
        <w:r w:rsidRPr="000252B6">
          <w:rPr>
            <w:i/>
            <w:iCs/>
            <w:sz w:val="22"/>
            <w:szCs w:val="22"/>
            <w:rPrChange w:id="2880" w:author="Vojtěch Bžatek" w:date="2024-05-22T12:02:00Z" w16du:dateUtc="2024-05-22T10:02:00Z">
              <w:rPr/>
            </w:rPrChange>
          </w:rPr>
          <w:t>the</w:t>
        </w:r>
        <w:proofErr w:type="spellEnd"/>
        <w:r w:rsidRPr="000252B6">
          <w:rPr>
            <w:i/>
            <w:iCs/>
            <w:sz w:val="22"/>
            <w:szCs w:val="22"/>
            <w:rPrChange w:id="2881" w:author="Vojtěch Bžatek" w:date="2024-05-22T12:02:00Z" w16du:dateUtc="2024-05-22T10:02:00Z">
              <w:rPr/>
            </w:rPrChange>
          </w:rPr>
          <w:t xml:space="preserve"> </w:t>
        </w:r>
        <w:proofErr w:type="spellStart"/>
        <w:r w:rsidRPr="000252B6">
          <w:rPr>
            <w:i/>
            <w:iCs/>
            <w:sz w:val="22"/>
            <w:szCs w:val="22"/>
            <w:rPrChange w:id="2882" w:author="Vojtěch Bžatek" w:date="2024-05-22T12:02:00Z" w16du:dateUtc="2024-05-22T10:02:00Z">
              <w:rPr/>
            </w:rPrChange>
          </w:rPr>
          <w:t>Difference</w:t>
        </w:r>
        <w:proofErr w:type="spellEnd"/>
        <w:r w:rsidRPr="000252B6">
          <w:rPr>
            <w:i/>
            <w:iCs/>
            <w:sz w:val="22"/>
            <w:szCs w:val="22"/>
            <w:rPrChange w:id="2883" w:author="Vojtěch Bžatek" w:date="2024-05-22T12:02:00Z" w16du:dateUtc="2024-05-22T10:02:00Z">
              <w:rPr/>
            </w:rPrChange>
          </w:rPr>
          <w:t xml:space="preserve"> </w:t>
        </w:r>
        <w:proofErr w:type="spellStart"/>
        <w:r w:rsidRPr="000252B6">
          <w:rPr>
            <w:i/>
            <w:iCs/>
            <w:sz w:val="22"/>
            <w:szCs w:val="22"/>
            <w:rPrChange w:id="2884" w:author="Vojtěch Bžatek" w:date="2024-05-22T12:02:00Z" w16du:dateUtc="2024-05-22T10:02:00Z">
              <w:rPr/>
            </w:rPrChange>
          </w:rPr>
          <w:t>Between</w:t>
        </w:r>
        <w:proofErr w:type="spellEnd"/>
        <w:r w:rsidRPr="000252B6">
          <w:rPr>
            <w:i/>
            <w:iCs/>
            <w:sz w:val="22"/>
            <w:szCs w:val="22"/>
            <w:rPrChange w:id="2885" w:author="Vojtěch Bžatek" w:date="2024-05-22T12:02:00Z" w16du:dateUtc="2024-05-22T10:02:00Z">
              <w:rPr/>
            </w:rPrChange>
          </w:rPr>
          <w:t xml:space="preserve"> SIEM and SOC</w:t>
        </w:r>
      </w:ins>
      <w:ins w:id="2886" w:author="Vojtěch Bžatek" w:date="2024-05-22T11:12:00Z" w16du:dateUtc="2024-05-22T09:12:00Z">
        <w:r w:rsidRPr="000252B6">
          <w:rPr>
            <w:sz w:val="22"/>
            <w:szCs w:val="22"/>
            <w:rPrChange w:id="2887" w:author="Vojtěch Bžatek" w:date="2024-05-22T12:02:00Z" w16du:dateUtc="2024-05-22T10:02:00Z">
              <w:rPr/>
            </w:rPrChange>
          </w:rPr>
          <w:t>. O</w:t>
        </w:r>
      </w:ins>
      <w:ins w:id="2888" w:author="Vojtěch Bžatek" w:date="2024-05-22T11:09:00Z" w16du:dateUtc="2024-05-22T09:09:00Z">
        <w:r w:rsidRPr="000252B6">
          <w:rPr>
            <w:sz w:val="22"/>
            <w:szCs w:val="22"/>
            <w:rPrChange w:id="2889" w:author="Vojtěch Bžatek" w:date="2024-05-22T12:02:00Z" w16du:dateUtc="2024-05-22T10:02:00Z">
              <w:rPr/>
            </w:rPrChange>
          </w:rPr>
          <w:t>nline.</w:t>
        </w:r>
      </w:ins>
      <w:ins w:id="2890" w:author="Vojtěch Bžatek" w:date="2024-05-22T11:12:00Z" w16du:dateUtc="2024-05-22T09:12:00Z">
        <w:r w:rsidRPr="000252B6">
          <w:rPr>
            <w:sz w:val="22"/>
            <w:szCs w:val="22"/>
            <w:rPrChange w:id="2891" w:author="Vojtěch Bžatek" w:date="2024-05-22T12:02:00Z" w16du:dateUtc="2024-05-22T10:02:00Z">
              <w:rPr/>
            </w:rPrChange>
          </w:rPr>
          <w:t xml:space="preserve"> </w:t>
        </w:r>
        <w:proofErr w:type="spellStart"/>
        <w:r w:rsidRPr="000252B6">
          <w:rPr>
            <w:sz w:val="22"/>
            <w:szCs w:val="22"/>
            <w:rPrChange w:id="2892" w:author="Vojtěch Bžatek" w:date="2024-05-22T12:02:00Z" w16du:dateUtc="2024-05-22T10:02:00Z">
              <w:rPr/>
            </w:rPrChange>
          </w:rPr>
          <w:t>Mezmo</w:t>
        </w:r>
        <w:proofErr w:type="spellEnd"/>
        <w:r w:rsidRPr="000252B6">
          <w:rPr>
            <w:sz w:val="22"/>
            <w:szCs w:val="22"/>
            <w:rPrChange w:id="2893" w:author="Vojtěch Bžatek" w:date="2024-05-22T12:02:00Z" w16du:dateUtc="2024-05-22T10:02:00Z">
              <w:rPr/>
            </w:rPrChange>
          </w:rPr>
          <w:t>.</w:t>
        </w:r>
      </w:ins>
      <w:ins w:id="2894" w:author="Vojtěch Bžatek" w:date="2024-05-22T11:09:00Z" w16du:dateUtc="2024-05-22T09:09:00Z">
        <w:r w:rsidRPr="000252B6">
          <w:rPr>
            <w:sz w:val="22"/>
            <w:szCs w:val="22"/>
            <w:rPrChange w:id="2895" w:author="Vojtěch Bžatek" w:date="2024-05-22T12:02:00Z" w16du:dateUtc="2024-05-22T10:02:00Z">
              <w:rPr/>
            </w:rPrChange>
          </w:rPr>
          <w:t xml:space="preserve"> </w:t>
        </w:r>
      </w:ins>
      <w:ins w:id="2896" w:author="Vojtěch Bžatek" w:date="2024-05-22T11:12:00Z" w16du:dateUtc="2024-05-22T09:12:00Z">
        <w:r w:rsidRPr="000252B6">
          <w:rPr>
            <w:sz w:val="22"/>
            <w:szCs w:val="22"/>
            <w:rPrChange w:id="2897" w:author="Vojtěch Bžatek" w:date="2024-05-22T12:02:00Z" w16du:dateUtc="2024-05-22T10:02:00Z">
              <w:rPr/>
            </w:rPrChange>
          </w:rPr>
          <w:t>Dostupné</w:t>
        </w:r>
      </w:ins>
      <w:ins w:id="2898" w:author="Vojtěch Bžatek" w:date="2024-05-22T11:09:00Z" w16du:dateUtc="2024-05-22T09:09:00Z">
        <w:r w:rsidRPr="000252B6">
          <w:rPr>
            <w:sz w:val="22"/>
            <w:szCs w:val="22"/>
            <w:rPrChange w:id="2899" w:author="Vojtěch Bžatek" w:date="2024-05-22T12:02:00Z" w16du:dateUtc="2024-05-22T10:02:00Z">
              <w:rPr/>
            </w:rPrChange>
          </w:rPr>
          <w:t xml:space="preserve"> z: </w:t>
        </w:r>
        <w:r w:rsidRPr="000252B6">
          <w:rPr>
            <w:sz w:val="22"/>
            <w:szCs w:val="22"/>
            <w:rPrChange w:id="2900" w:author="Vojtěch Bžatek" w:date="2024-05-22T12:02:00Z" w16du:dateUtc="2024-05-22T10:02:00Z">
              <w:rPr/>
            </w:rPrChange>
          </w:rPr>
          <w:fldChar w:fldCharType="begin"/>
        </w:r>
        <w:r w:rsidRPr="000252B6">
          <w:rPr>
            <w:sz w:val="22"/>
            <w:szCs w:val="22"/>
            <w:rPrChange w:id="2901" w:author="Vojtěch Bžatek" w:date="2024-05-22T12:02:00Z" w16du:dateUtc="2024-05-22T10:02:00Z">
              <w:rPr/>
            </w:rPrChange>
          </w:rPr>
          <w:instrText>HYPERLINK "https://www.mezmo.com/learn-observability/what-is-the-difference-between-siem-and-soc"</w:instrText>
        </w:r>
        <w:r w:rsidRPr="000252B6">
          <w:rPr>
            <w:sz w:val="22"/>
            <w:szCs w:val="22"/>
            <w:rPrChange w:id="2902" w:author="Vojtěch Bžatek" w:date="2024-05-22T12:02:00Z" w16du:dateUtc="2024-05-22T10:02:00Z">
              <w:rPr/>
            </w:rPrChange>
          </w:rPr>
        </w:r>
        <w:r w:rsidRPr="000252B6">
          <w:rPr>
            <w:sz w:val="22"/>
            <w:szCs w:val="22"/>
            <w:rPrChange w:id="2903" w:author="Vojtěch Bžatek" w:date="2024-05-22T12:02:00Z" w16du:dateUtc="2024-05-22T10:02:00Z">
              <w:rPr/>
            </w:rPrChange>
          </w:rPr>
          <w:fldChar w:fldCharType="separate"/>
        </w:r>
        <w:r w:rsidRPr="000252B6">
          <w:rPr>
            <w:rStyle w:val="Hypertextovodkaz"/>
            <w:sz w:val="22"/>
            <w:szCs w:val="22"/>
            <w:rPrChange w:id="2904" w:author="Vojtěch Bžatek" w:date="2024-05-22T12:02:00Z" w16du:dateUtc="2024-05-22T10:02:00Z">
              <w:rPr>
                <w:rStyle w:val="Hypertextovodkaz"/>
              </w:rPr>
            </w:rPrChange>
          </w:rPr>
          <w:t>https://www.mezmo.com/learn-observability/what-is-the-difference-between-siem-and-soc</w:t>
        </w:r>
        <w:r w:rsidRPr="000252B6">
          <w:rPr>
            <w:sz w:val="22"/>
            <w:szCs w:val="22"/>
            <w:rPrChange w:id="2905" w:author="Vojtěch Bžatek" w:date="2024-05-22T12:02:00Z" w16du:dateUtc="2024-05-22T10:02:00Z">
              <w:rPr/>
            </w:rPrChange>
          </w:rPr>
          <w:fldChar w:fldCharType="end"/>
        </w:r>
      </w:ins>
      <w:ins w:id="2906" w:author="Vojtěch Bžatek" w:date="2024-05-22T11:12:00Z" w16du:dateUtc="2024-05-22T09:12:00Z">
        <w:r w:rsidRPr="000252B6">
          <w:rPr>
            <w:sz w:val="22"/>
            <w:szCs w:val="22"/>
            <w:rPrChange w:id="2907" w:author="Vojtěch Bžatek" w:date="2024-05-22T12:02:00Z" w16du:dateUtc="2024-05-22T10:02:00Z">
              <w:rPr/>
            </w:rPrChange>
          </w:rPr>
          <w:t xml:space="preserve">. </w:t>
        </w:r>
      </w:ins>
      <w:ins w:id="2908" w:author="Vojtěch Bžatek" w:date="2024-05-22T12:02:00Z" w16du:dateUtc="2024-05-22T10:02:00Z">
        <w:r w:rsidR="000252B6" w:rsidRPr="000252B6">
          <w:rPr>
            <w:sz w:val="22"/>
            <w:szCs w:val="22"/>
          </w:rPr>
          <w:t>[citováno 2024-04-28].</w:t>
        </w:r>
      </w:ins>
    </w:p>
    <w:p w14:paraId="44F29693" w14:textId="7509E201" w:rsidR="000252B6" w:rsidRDefault="000252B6" w:rsidP="00862C8F">
      <w:pPr>
        <w:pStyle w:val="literaturatext"/>
        <w:jc w:val="left"/>
        <w:rPr>
          <w:ins w:id="2909" w:author="Vojtěch Bžatek" w:date="2024-05-22T12:14:00Z" w16du:dateUtc="2024-05-22T10:14:00Z"/>
          <w:sz w:val="22"/>
          <w:szCs w:val="22"/>
        </w:rPr>
      </w:pPr>
      <w:ins w:id="2910" w:author="Vojtěch Bžatek" w:date="2024-05-22T12:00:00Z" w16du:dateUtc="2024-05-22T10:00:00Z">
        <w:r w:rsidRPr="000252B6">
          <w:rPr>
            <w:sz w:val="22"/>
            <w:szCs w:val="22"/>
            <w:rPrChange w:id="2911" w:author="Vojtěch Bžatek" w:date="2024-05-22T12:02:00Z" w16du:dateUtc="2024-05-22T10:02:00Z">
              <w:rPr/>
            </w:rPrChange>
          </w:rPr>
          <w:t xml:space="preserve">LOGPAI. </w:t>
        </w:r>
        <w:proofErr w:type="spellStart"/>
        <w:r w:rsidRPr="000252B6">
          <w:rPr>
            <w:i/>
            <w:iCs/>
            <w:sz w:val="22"/>
            <w:szCs w:val="22"/>
            <w:rPrChange w:id="2912" w:author="Vojtěch Bžatek" w:date="2024-05-22T12:02:00Z" w16du:dateUtc="2024-05-22T10:02:00Z">
              <w:rPr>
                <w:i/>
                <w:iCs/>
              </w:rPr>
            </w:rPrChange>
          </w:rPr>
          <w:t>L</w:t>
        </w:r>
        <w:r w:rsidRPr="000252B6">
          <w:rPr>
            <w:i/>
            <w:iCs/>
            <w:sz w:val="22"/>
            <w:szCs w:val="22"/>
            <w:rPrChange w:id="2913" w:author="Vojtěch Bžatek" w:date="2024-05-22T12:02:00Z" w16du:dateUtc="2024-05-22T10:02:00Z">
              <w:rPr/>
            </w:rPrChange>
          </w:rPr>
          <w:t>oghub</w:t>
        </w:r>
      </w:ins>
      <w:proofErr w:type="spellEnd"/>
      <w:ins w:id="2914" w:author="Vojtěch Bžatek" w:date="2024-05-22T12:01:00Z" w16du:dateUtc="2024-05-22T10:01:00Z">
        <w:r w:rsidRPr="000252B6">
          <w:rPr>
            <w:sz w:val="22"/>
            <w:szCs w:val="22"/>
            <w:rPrChange w:id="2915" w:author="Vojtěch Bžatek" w:date="2024-05-22T12:02:00Z" w16du:dateUtc="2024-05-22T10:02:00Z">
              <w:rPr>
                <w:i/>
                <w:iCs/>
              </w:rPr>
            </w:rPrChange>
          </w:rPr>
          <w:t>.</w:t>
        </w:r>
      </w:ins>
      <w:ins w:id="2916" w:author="Vojtěch Bžatek" w:date="2024-05-22T12:00:00Z" w16du:dateUtc="2024-05-22T10:00:00Z">
        <w:r w:rsidRPr="000252B6">
          <w:rPr>
            <w:sz w:val="22"/>
            <w:szCs w:val="22"/>
            <w:rPrChange w:id="2917" w:author="Vojtěch Bžatek" w:date="2024-05-22T12:02:00Z" w16du:dateUtc="2024-05-22T10:02:00Z">
              <w:rPr/>
            </w:rPrChange>
          </w:rPr>
          <w:t xml:space="preserve"> </w:t>
        </w:r>
      </w:ins>
      <w:ins w:id="2918" w:author="Vojtěch Bžatek" w:date="2024-05-22T12:01:00Z" w16du:dateUtc="2024-05-22T10:01:00Z">
        <w:r w:rsidRPr="000252B6">
          <w:rPr>
            <w:sz w:val="22"/>
            <w:szCs w:val="22"/>
            <w:rPrChange w:id="2919" w:author="Vojtěch Bžatek" w:date="2024-05-22T12:02:00Z" w16du:dateUtc="2024-05-22T10:02:00Z">
              <w:rPr/>
            </w:rPrChange>
          </w:rPr>
          <w:t>O</w:t>
        </w:r>
      </w:ins>
      <w:ins w:id="2920" w:author="Vojtěch Bžatek" w:date="2024-05-22T12:00:00Z" w16du:dateUtc="2024-05-22T10:00:00Z">
        <w:r w:rsidRPr="000252B6">
          <w:rPr>
            <w:sz w:val="22"/>
            <w:szCs w:val="22"/>
            <w:rPrChange w:id="2921" w:author="Vojtěch Bžatek" w:date="2024-05-22T12:02:00Z" w16du:dateUtc="2024-05-22T10:02:00Z">
              <w:rPr/>
            </w:rPrChange>
          </w:rPr>
          <w:t xml:space="preserve">nline. </w:t>
        </w:r>
      </w:ins>
      <w:proofErr w:type="spellStart"/>
      <w:ins w:id="2922" w:author="Vojtěch Bžatek" w:date="2024-05-22T12:01:00Z" w16du:dateUtc="2024-05-22T10:01:00Z">
        <w:r w:rsidRPr="000252B6">
          <w:rPr>
            <w:sz w:val="22"/>
            <w:szCs w:val="22"/>
            <w:rPrChange w:id="2923" w:author="Vojtěch Bžatek" w:date="2024-05-22T12:02:00Z" w16du:dateUtc="2024-05-22T10:02:00Z">
              <w:rPr/>
            </w:rPrChange>
          </w:rPr>
          <w:t>Github</w:t>
        </w:r>
        <w:proofErr w:type="spellEnd"/>
        <w:r w:rsidRPr="000252B6">
          <w:rPr>
            <w:sz w:val="22"/>
            <w:szCs w:val="22"/>
            <w:rPrChange w:id="2924" w:author="Vojtěch Bžatek" w:date="2024-05-22T12:02:00Z" w16du:dateUtc="2024-05-22T10:02:00Z">
              <w:rPr/>
            </w:rPrChange>
          </w:rPr>
          <w:t>,</w:t>
        </w:r>
      </w:ins>
      <w:ins w:id="2925" w:author="Vojtěch Bžatek" w:date="2024-05-22T12:00:00Z" w16du:dateUtc="2024-05-22T10:00:00Z">
        <w:r w:rsidRPr="000252B6">
          <w:rPr>
            <w:sz w:val="22"/>
            <w:szCs w:val="22"/>
            <w:rPrChange w:id="2926" w:author="Vojtěch Bžatek" w:date="2024-05-22T12:02:00Z" w16du:dateUtc="2024-05-22T10:02:00Z">
              <w:rPr/>
            </w:rPrChange>
          </w:rPr>
          <w:t xml:space="preserve"> 2024. </w:t>
        </w:r>
      </w:ins>
      <w:ins w:id="2927" w:author="Vojtěch Bžatek" w:date="2024-05-22T12:01:00Z" w16du:dateUtc="2024-05-22T10:01:00Z">
        <w:r w:rsidRPr="000252B6">
          <w:rPr>
            <w:sz w:val="22"/>
            <w:szCs w:val="22"/>
            <w:rPrChange w:id="2928" w:author="Vojtěch Bžatek" w:date="2024-05-22T12:02:00Z" w16du:dateUtc="2024-05-22T10:02:00Z">
              <w:rPr/>
            </w:rPrChange>
          </w:rPr>
          <w:t>Dostupné</w:t>
        </w:r>
      </w:ins>
      <w:ins w:id="2929" w:author="Vojtěch Bžatek" w:date="2024-05-22T12:00:00Z" w16du:dateUtc="2024-05-22T10:00:00Z">
        <w:r w:rsidRPr="000252B6">
          <w:rPr>
            <w:sz w:val="22"/>
            <w:szCs w:val="22"/>
            <w:rPrChange w:id="2930" w:author="Vojtěch Bžatek" w:date="2024-05-22T12:02:00Z" w16du:dateUtc="2024-05-22T10:02:00Z">
              <w:rPr/>
            </w:rPrChange>
          </w:rPr>
          <w:t xml:space="preserve"> z: </w:t>
        </w:r>
      </w:ins>
      <w:ins w:id="2931" w:author="Vojtěch Bžatek" w:date="2024-05-22T12:01:00Z" w16du:dateUtc="2024-05-22T10:01:00Z">
        <w:r w:rsidRPr="000252B6">
          <w:rPr>
            <w:sz w:val="22"/>
            <w:szCs w:val="22"/>
            <w:rPrChange w:id="2932" w:author="Vojtěch Bžatek" w:date="2024-05-22T12:02:00Z" w16du:dateUtc="2024-05-22T10:02:00Z">
              <w:rPr/>
            </w:rPrChange>
          </w:rPr>
          <w:fldChar w:fldCharType="begin"/>
        </w:r>
        <w:r w:rsidRPr="000252B6">
          <w:rPr>
            <w:sz w:val="22"/>
            <w:szCs w:val="22"/>
            <w:rPrChange w:id="2933" w:author="Vojtěch Bžatek" w:date="2024-05-22T12:02:00Z" w16du:dateUtc="2024-05-22T10:02:00Z">
              <w:rPr/>
            </w:rPrChange>
          </w:rPr>
          <w:instrText>HYPERLINK "</w:instrText>
        </w:r>
      </w:ins>
      <w:ins w:id="2934" w:author="Vojtěch Bžatek" w:date="2024-05-22T12:00:00Z" w16du:dateUtc="2024-05-22T10:00:00Z">
        <w:r w:rsidRPr="000252B6">
          <w:rPr>
            <w:sz w:val="22"/>
            <w:szCs w:val="22"/>
            <w:rPrChange w:id="2935" w:author="Vojtěch Bžatek" w:date="2024-05-22T12:02:00Z" w16du:dateUtc="2024-05-22T10:02:00Z">
              <w:rPr/>
            </w:rPrChange>
          </w:rPr>
          <w:instrText>https://github.com/logpai/loghub</w:instrText>
        </w:r>
      </w:ins>
      <w:ins w:id="2936" w:author="Vojtěch Bžatek" w:date="2024-05-22T12:01:00Z" w16du:dateUtc="2024-05-22T10:01:00Z">
        <w:r w:rsidRPr="000252B6">
          <w:rPr>
            <w:sz w:val="22"/>
            <w:szCs w:val="22"/>
            <w:rPrChange w:id="2937" w:author="Vojtěch Bžatek" w:date="2024-05-22T12:02:00Z" w16du:dateUtc="2024-05-22T10:02:00Z">
              <w:rPr/>
            </w:rPrChange>
          </w:rPr>
          <w:instrText>"</w:instrText>
        </w:r>
        <w:r w:rsidRPr="000252B6">
          <w:rPr>
            <w:sz w:val="22"/>
            <w:szCs w:val="22"/>
            <w:rPrChange w:id="2938" w:author="Vojtěch Bžatek" w:date="2024-05-22T12:02:00Z" w16du:dateUtc="2024-05-22T10:02:00Z">
              <w:rPr/>
            </w:rPrChange>
          </w:rPr>
          <w:fldChar w:fldCharType="separate"/>
        </w:r>
      </w:ins>
      <w:ins w:id="2939" w:author="Vojtěch Bžatek" w:date="2024-05-22T12:00:00Z" w16du:dateUtc="2024-05-22T10:00:00Z">
        <w:r w:rsidRPr="000252B6">
          <w:rPr>
            <w:rStyle w:val="Hypertextovodkaz"/>
            <w:sz w:val="22"/>
            <w:szCs w:val="22"/>
            <w:rPrChange w:id="2940" w:author="Vojtěch Bžatek" w:date="2024-05-22T12:02:00Z" w16du:dateUtc="2024-05-22T10:02:00Z">
              <w:rPr>
                <w:rStyle w:val="Hypertextovodkaz"/>
              </w:rPr>
            </w:rPrChange>
          </w:rPr>
          <w:t>https://github.com/logpai/loghub</w:t>
        </w:r>
      </w:ins>
      <w:ins w:id="2941" w:author="Vojtěch Bžatek" w:date="2024-05-22T12:01:00Z" w16du:dateUtc="2024-05-22T10:01:00Z">
        <w:r w:rsidRPr="000252B6">
          <w:rPr>
            <w:sz w:val="22"/>
            <w:szCs w:val="22"/>
            <w:rPrChange w:id="2942" w:author="Vojtěch Bžatek" w:date="2024-05-22T12:02:00Z" w16du:dateUtc="2024-05-22T10:02:00Z">
              <w:rPr/>
            </w:rPrChange>
          </w:rPr>
          <w:fldChar w:fldCharType="end"/>
        </w:r>
        <w:r w:rsidRPr="000252B6">
          <w:rPr>
            <w:sz w:val="22"/>
            <w:szCs w:val="22"/>
            <w:rPrChange w:id="2943" w:author="Vojtěch Bžatek" w:date="2024-05-22T12:02:00Z" w16du:dateUtc="2024-05-22T10:02:00Z">
              <w:rPr/>
            </w:rPrChange>
          </w:rPr>
          <w:t xml:space="preserve">. </w:t>
        </w:r>
      </w:ins>
      <w:ins w:id="2944" w:author="Vojtěch Bžatek" w:date="2024-05-22T12:02:00Z" w16du:dateUtc="2024-05-22T10:02:00Z">
        <w:r w:rsidRPr="000252B6">
          <w:rPr>
            <w:sz w:val="22"/>
            <w:szCs w:val="22"/>
          </w:rPr>
          <w:t>[citováno 2024-04-28].</w:t>
        </w:r>
      </w:ins>
    </w:p>
    <w:p w14:paraId="7E9A9FEB" w14:textId="4A2BA4E6" w:rsidR="00A66EEB" w:rsidRPr="00A66EEB" w:rsidRDefault="00A66EEB" w:rsidP="00862C8F">
      <w:pPr>
        <w:pStyle w:val="literaturatext"/>
        <w:jc w:val="left"/>
        <w:rPr>
          <w:sz w:val="22"/>
          <w:szCs w:val="22"/>
          <w:rPrChange w:id="2945" w:author="Vojtěch Bžatek" w:date="2024-05-22T12:16:00Z" w16du:dateUtc="2024-05-22T10:16:00Z">
            <w:rPr/>
          </w:rPrChange>
        </w:rPr>
        <w:pPrChange w:id="2946" w:author="Vojtěch Bžatek" w:date="2024-05-22T11:12:00Z" w16du:dateUtc="2024-05-22T09:12:00Z">
          <w:pPr>
            <w:pStyle w:val="literaturatext"/>
          </w:pPr>
        </w:pPrChange>
      </w:pPr>
      <w:ins w:id="2947" w:author="Vojtěch Bžatek" w:date="2024-05-22T12:14:00Z" w16du:dateUtc="2024-05-22T10:14:00Z">
        <w:r w:rsidRPr="00A66EEB">
          <w:rPr>
            <w:sz w:val="22"/>
            <w:szCs w:val="22"/>
            <w:rPrChange w:id="2948" w:author="Vojtěch Bžatek" w:date="2024-05-22T12:16:00Z" w16du:dateUtc="2024-05-22T10:16:00Z">
              <w:rPr>
                <w:sz w:val="20"/>
                <w:szCs w:val="20"/>
              </w:rPr>
            </w:rPrChange>
          </w:rPr>
          <w:t xml:space="preserve">GIACOMOPOPE. </w:t>
        </w:r>
        <w:proofErr w:type="spellStart"/>
        <w:r w:rsidRPr="00A66EEB">
          <w:rPr>
            <w:i/>
            <w:iCs/>
            <w:sz w:val="22"/>
            <w:szCs w:val="22"/>
            <w:rPrChange w:id="2949" w:author="Vojtěch Bžatek" w:date="2024-05-22T12:16:00Z" w16du:dateUtc="2024-05-22T10:16:00Z">
              <w:rPr>
                <w:sz w:val="20"/>
                <w:szCs w:val="20"/>
              </w:rPr>
            </w:rPrChange>
          </w:rPr>
          <w:t>Kyber-py</w:t>
        </w:r>
      </w:ins>
      <w:proofErr w:type="spellEnd"/>
      <w:ins w:id="2950" w:author="Vojtěch Bžatek" w:date="2024-05-22T12:15:00Z" w16du:dateUtc="2024-05-22T10:15:00Z">
        <w:r w:rsidRPr="00A66EEB">
          <w:rPr>
            <w:sz w:val="22"/>
            <w:szCs w:val="22"/>
            <w:rPrChange w:id="2951" w:author="Vojtěch Bžatek" w:date="2024-05-22T12:16:00Z" w16du:dateUtc="2024-05-22T10:16:00Z">
              <w:rPr>
                <w:sz w:val="20"/>
                <w:szCs w:val="20"/>
              </w:rPr>
            </w:rPrChange>
          </w:rPr>
          <w:t xml:space="preserve">. Online. </w:t>
        </w:r>
        <w:proofErr w:type="spellStart"/>
        <w:r w:rsidRPr="00A66EEB">
          <w:rPr>
            <w:sz w:val="22"/>
            <w:szCs w:val="22"/>
            <w:rPrChange w:id="2952" w:author="Vojtěch Bžatek" w:date="2024-05-22T12:16:00Z" w16du:dateUtc="2024-05-22T10:16:00Z">
              <w:rPr>
                <w:sz w:val="20"/>
                <w:szCs w:val="20"/>
              </w:rPr>
            </w:rPrChange>
          </w:rPr>
          <w:t>Github</w:t>
        </w:r>
        <w:proofErr w:type="spellEnd"/>
        <w:r w:rsidRPr="00A66EEB">
          <w:rPr>
            <w:sz w:val="22"/>
            <w:szCs w:val="22"/>
            <w:rPrChange w:id="2953" w:author="Vojtěch Bžatek" w:date="2024-05-22T12:16:00Z" w16du:dateUtc="2024-05-22T10:16:00Z">
              <w:rPr>
                <w:sz w:val="20"/>
                <w:szCs w:val="20"/>
              </w:rPr>
            </w:rPrChange>
          </w:rPr>
          <w:t>, 2024. Dostupné z:</w:t>
        </w:r>
      </w:ins>
      <w:ins w:id="2954" w:author="Vojtěch Bžatek" w:date="2024-05-22T12:14:00Z" w16du:dateUtc="2024-05-22T10:14:00Z">
        <w:r w:rsidRPr="00A66EEB">
          <w:rPr>
            <w:sz w:val="22"/>
            <w:szCs w:val="22"/>
            <w:rPrChange w:id="2955" w:author="Vojtěch Bžatek" w:date="2024-05-22T12:16:00Z" w16du:dateUtc="2024-05-22T10:16:00Z">
              <w:rPr>
                <w:sz w:val="20"/>
                <w:szCs w:val="20"/>
              </w:rPr>
            </w:rPrChange>
          </w:rPr>
          <w:t xml:space="preserve"> </w:t>
        </w:r>
        <w:r w:rsidRPr="00A66EEB">
          <w:rPr>
            <w:sz w:val="22"/>
            <w:szCs w:val="22"/>
          </w:rPr>
          <w:fldChar w:fldCharType="begin"/>
        </w:r>
        <w:r w:rsidRPr="00A66EEB">
          <w:rPr>
            <w:sz w:val="22"/>
            <w:szCs w:val="22"/>
          </w:rPr>
          <w:instrText>HYPERLINK "</w:instrText>
        </w:r>
        <w:r w:rsidRPr="00A66EEB">
          <w:rPr>
            <w:sz w:val="22"/>
            <w:szCs w:val="22"/>
            <w:rPrChange w:id="2956" w:author="Vojtěch Bžatek" w:date="2024-05-22T12:16:00Z" w16du:dateUtc="2024-05-22T10:16:00Z">
              <w:rPr>
                <w:rStyle w:val="Hypertextovodkaz"/>
                <w:sz w:val="22"/>
                <w:szCs w:val="22"/>
              </w:rPr>
            </w:rPrChange>
          </w:rPr>
          <w:instrText>https://github.com/GiacomoPope/kyber-py</w:instrText>
        </w:r>
        <w:r w:rsidRPr="00A66EEB">
          <w:rPr>
            <w:sz w:val="22"/>
            <w:szCs w:val="22"/>
          </w:rPr>
          <w:instrText>"</w:instrText>
        </w:r>
        <w:r w:rsidRPr="00A66EEB">
          <w:rPr>
            <w:sz w:val="22"/>
            <w:szCs w:val="22"/>
          </w:rPr>
          <w:fldChar w:fldCharType="separate"/>
        </w:r>
        <w:r w:rsidRPr="00A66EEB">
          <w:rPr>
            <w:rStyle w:val="Hypertextovodkaz"/>
            <w:sz w:val="22"/>
            <w:szCs w:val="22"/>
          </w:rPr>
          <w:t>https://github.com/GiacomoPope/kyber-py</w:t>
        </w:r>
        <w:r w:rsidRPr="00A66EEB">
          <w:rPr>
            <w:sz w:val="22"/>
            <w:szCs w:val="22"/>
          </w:rPr>
          <w:fldChar w:fldCharType="end"/>
        </w:r>
      </w:ins>
      <w:ins w:id="2957" w:author="Vojtěch Bžatek" w:date="2024-05-22T12:15:00Z" w16du:dateUtc="2024-05-22T10:15:00Z">
        <w:r w:rsidRPr="00A66EEB">
          <w:rPr>
            <w:sz w:val="22"/>
            <w:szCs w:val="22"/>
          </w:rPr>
          <w:t xml:space="preserve">. </w:t>
        </w:r>
        <w:r w:rsidRPr="00A66EEB">
          <w:rPr>
            <w:sz w:val="22"/>
            <w:szCs w:val="22"/>
          </w:rPr>
          <w:t>[citováno 2024-04-28].</w:t>
        </w:r>
      </w:ins>
    </w:p>
    <w:bookmarkEnd w:id="1496"/>
    <w:p w14:paraId="7FE6B63D" w14:textId="79BC3087" w:rsidR="00516BC6" w:rsidRPr="00B9078F" w:rsidRDefault="00516BC6" w:rsidP="00702732">
      <w:pPr>
        <w:pStyle w:val="Nadpis1"/>
        <w:numPr>
          <w:ilvl w:val="0"/>
          <w:numId w:val="0"/>
        </w:numPr>
      </w:pPr>
      <w:r w:rsidRPr="00702732">
        <w:rPr>
          <w:sz w:val="22"/>
          <w:szCs w:val="22"/>
          <w:rPrChange w:id="2958" w:author="Vojtěch Bžatek" w:date="2024-05-22T05:48:00Z" w16du:dateUtc="2024-05-22T03:48:00Z">
            <w:rPr/>
          </w:rPrChange>
        </w:rPr>
        <w:br w:type="page"/>
      </w:r>
      <w:bookmarkStart w:id="2959" w:name="_Toc162785146"/>
      <w:bookmarkStart w:id="2960" w:name="_Toc167245524"/>
      <w:r w:rsidRPr="00B9078F">
        <w:lastRenderedPageBreak/>
        <w:t>SEZNAM PŘÍLOH</w:t>
      </w:r>
      <w:bookmarkEnd w:id="2959"/>
      <w:bookmarkEnd w:id="2960"/>
    </w:p>
    <w:tbl>
      <w:tblPr>
        <w:tblW w:w="0" w:type="auto"/>
        <w:tblLook w:val="01E0" w:firstRow="1" w:lastRow="1" w:firstColumn="1" w:lastColumn="1" w:noHBand="0" w:noVBand="0"/>
      </w:tblPr>
      <w:tblGrid>
        <w:gridCol w:w="1524"/>
        <w:gridCol w:w="493"/>
        <w:gridCol w:w="5497"/>
        <w:gridCol w:w="989"/>
      </w:tblGrid>
      <w:tr w:rsidR="00516BC6" w:rsidRPr="00B9078F" w14:paraId="671B0AC9" w14:textId="77777777" w:rsidTr="00DD454E">
        <w:tc>
          <w:tcPr>
            <w:tcW w:w="1524" w:type="dxa"/>
          </w:tcPr>
          <w:p w14:paraId="50EA3A6B" w14:textId="46A46D56" w:rsidR="00516BC6" w:rsidRPr="00B9078F" w:rsidRDefault="00516BC6" w:rsidP="00797236">
            <w:pPr>
              <w:pStyle w:val="Odstavec"/>
              <w:tabs>
                <w:tab w:val="clear" w:pos="709"/>
              </w:tabs>
              <w:rPr>
                <w:rFonts w:ascii="Times New Roman" w:hAnsi="Times New Roman"/>
              </w:rPr>
            </w:pPr>
            <w:r w:rsidRPr="00B9078F">
              <w:rPr>
                <w:rFonts w:ascii="Times New Roman" w:hAnsi="Times New Roman"/>
              </w:rPr>
              <w:t>Příloha </w:t>
            </w:r>
            <w:r w:rsidR="00881F38">
              <w:rPr>
                <w:rFonts w:ascii="Times New Roman" w:hAnsi="Times New Roman"/>
              </w:rPr>
              <w:t>A</w:t>
            </w:r>
          </w:p>
        </w:tc>
        <w:tc>
          <w:tcPr>
            <w:tcW w:w="493" w:type="dxa"/>
          </w:tcPr>
          <w:p w14:paraId="44D0093E" w14:textId="77777777" w:rsidR="00516BC6" w:rsidRPr="00B9078F" w:rsidRDefault="00516BC6" w:rsidP="00797236">
            <w:pPr>
              <w:pStyle w:val="Odstavec"/>
              <w:tabs>
                <w:tab w:val="clear" w:pos="709"/>
              </w:tabs>
              <w:rPr>
                <w:rFonts w:ascii="Times New Roman" w:hAnsi="Times New Roman"/>
              </w:rPr>
            </w:pPr>
            <w:r w:rsidRPr="00B9078F">
              <w:rPr>
                <w:rFonts w:ascii="Times New Roman" w:hAnsi="Times New Roman"/>
              </w:rPr>
              <w:sym w:font="Symbol" w:char="F02D"/>
            </w:r>
          </w:p>
        </w:tc>
        <w:tc>
          <w:tcPr>
            <w:tcW w:w="5497" w:type="dxa"/>
          </w:tcPr>
          <w:p w14:paraId="7BFF585A" w14:textId="345E5DEC" w:rsidR="00516BC6" w:rsidRPr="00B9078F" w:rsidRDefault="00D7037D" w:rsidP="00797236">
            <w:pPr>
              <w:pStyle w:val="Odstavec"/>
              <w:tabs>
                <w:tab w:val="clear" w:pos="709"/>
              </w:tabs>
              <w:rPr>
                <w:rFonts w:ascii="Times New Roman" w:hAnsi="Times New Roman"/>
              </w:rPr>
            </w:pPr>
            <w:r w:rsidRPr="00D7037D">
              <w:rPr>
                <w:rFonts w:ascii="Times New Roman" w:hAnsi="Times New Roman"/>
              </w:rPr>
              <w:t>Příklady kódů pro práci s post-kvantovými algoritmy</w:t>
            </w:r>
          </w:p>
        </w:tc>
        <w:tc>
          <w:tcPr>
            <w:tcW w:w="989" w:type="dxa"/>
          </w:tcPr>
          <w:p w14:paraId="0DED63D1" w14:textId="77777777" w:rsidR="00516BC6" w:rsidRPr="00B9078F" w:rsidRDefault="00516BC6" w:rsidP="00797236">
            <w:pPr>
              <w:pStyle w:val="Odstavec"/>
              <w:tabs>
                <w:tab w:val="clear" w:pos="709"/>
              </w:tabs>
              <w:rPr>
                <w:rFonts w:ascii="Times New Roman" w:hAnsi="Times New Roman"/>
                <w:highlight w:val="yellow"/>
              </w:rPr>
            </w:pPr>
          </w:p>
        </w:tc>
      </w:tr>
      <w:tr w:rsidR="00516BC6" w:rsidRPr="00B9078F" w14:paraId="28F55743" w14:textId="77777777" w:rsidTr="00DD454E">
        <w:tc>
          <w:tcPr>
            <w:tcW w:w="1524" w:type="dxa"/>
          </w:tcPr>
          <w:p w14:paraId="2F9C7BF6" w14:textId="355C50F4" w:rsidR="00516BC6" w:rsidRPr="00B9078F" w:rsidRDefault="001F4348" w:rsidP="00797236">
            <w:pPr>
              <w:pStyle w:val="Odstavec"/>
              <w:tabs>
                <w:tab w:val="clear" w:pos="709"/>
              </w:tabs>
              <w:rPr>
                <w:rFonts w:ascii="Times New Roman" w:hAnsi="Times New Roman"/>
                <w:szCs w:val="24"/>
              </w:rPr>
            </w:pPr>
            <w:r w:rsidRPr="001F4348">
              <w:rPr>
                <w:rFonts w:ascii="Times New Roman" w:hAnsi="Times New Roman"/>
                <w:szCs w:val="24"/>
              </w:rPr>
              <w:t>Příloha B</w:t>
            </w:r>
          </w:p>
        </w:tc>
        <w:tc>
          <w:tcPr>
            <w:tcW w:w="493" w:type="dxa"/>
          </w:tcPr>
          <w:p w14:paraId="214C5C18" w14:textId="132DE372" w:rsidR="00516BC6" w:rsidRPr="00B9078F" w:rsidRDefault="001F4348" w:rsidP="00797236">
            <w:pPr>
              <w:pStyle w:val="Odstavec"/>
              <w:tabs>
                <w:tab w:val="clear" w:pos="709"/>
              </w:tabs>
              <w:rPr>
                <w:rFonts w:ascii="Times New Roman" w:hAnsi="Times New Roman"/>
                <w:szCs w:val="24"/>
              </w:rPr>
            </w:pPr>
            <w:r w:rsidRPr="001F4348">
              <w:rPr>
                <w:rFonts w:ascii="Times New Roman" w:hAnsi="Times New Roman"/>
                <w:szCs w:val="24"/>
              </w:rPr>
              <w:t>–</w:t>
            </w:r>
          </w:p>
        </w:tc>
        <w:tc>
          <w:tcPr>
            <w:tcW w:w="5497" w:type="dxa"/>
          </w:tcPr>
          <w:p w14:paraId="0975C263" w14:textId="2860C514" w:rsidR="00516BC6" w:rsidRPr="00B9078F" w:rsidRDefault="001F4348" w:rsidP="00797236">
            <w:pPr>
              <w:pStyle w:val="Odstavec"/>
              <w:tabs>
                <w:tab w:val="clear" w:pos="709"/>
              </w:tabs>
              <w:rPr>
                <w:rFonts w:ascii="Times New Roman" w:hAnsi="Times New Roman"/>
                <w:szCs w:val="24"/>
              </w:rPr>
            </w:pPr>
            <w:r w:rsidRPr="001F4348">
              <w:rPr>
                <w:rFonts w:ascii="Times New Roman" w:hAnsi="Times New Roman"/>
                <w:szCs w:val="24"/>
              </w:rPr>
              <w:t>Matice známých technik útoků</w:t>
            </w:r>
          </w:p>
        </w:tc>
        <w:tc>
          <w:tcPr>
            <w:tcW w:w="989" w:type="dxa"/>
          </w:tcPr>
          <w:p w14:paraId="05AF1640" w14:textId="77777777" w:rsidR="00516BC6" w:rsidRPr="00B9078F" w:rsidRDefault="00516BC6" w:rsidP="00797236">
            <w:pPr>
              <w:pStyle w:val="Odstavec"/>
              <w:tabs>
                <w:tab w:val="clear" w:pos="709"/>
              </w:tabs>
              <w:rPr>
                <w:rFonts w:ascii="Times New Roman" w:hAnsi="Times New Roman"/>
                <w:szCs w:val="24"/>
              </w:rPr>
            </w:pPr>
          </w:p>
        </w:tc>
      </w:tr>
      <w:tr w:rsidR="00516BC6" w:rsidRPr="00B9078F" w14:paraId="6FC3951F" w14:textId="77777777" w:rsidTr="00DD454E">
        <w:tc>
          <w:tcPr>
            <w:tcW w:w="1524" w:type="dxa"/>
          </w:tcPr>
          <w:p w14:paraId="67218027" w14:textId="77777777" w:rsidR="00516BC6" w:rsidRPr="00B9078F" w:rsidRDefault="00516BC6" w:rsidP="00797236">
            <w:pPr>
              <w:pStyle w:val="Odstavec"/>
              <w:tabs>
                <w:tab w:val="clear" w:pos="709"/>
              </w:tabs>
              <w:rPr>
                <w:rFonts w:ascii="Times New Roman" w:hAnsi="Times New Roman"/>
              </w:rPr>
            </w:pPr>
          </w:p>
        </w:tc>
        <w:tc>
          <w:tcPr>
            <w:tcW w:w="493" w:type="dxa"/>
          </w:tcPr>
          <w:p w14:paraId="0B3E37B5" w14:textId="77777777" w:rsidR="00516BC6" w:rsidRPr="00B9078F" w:rsidRDefault="00516BC6" w:rsidP="00797236">
            <w:pPr>
              <w:pStyle w:val="Odstavec"/>
              <w:tabs>
                <w:tab w:val="clear" w:pos="709"/>
              </w:tabs>
              <w:rPr>
                <w:rFonts w:ascii="Times New Roman" w:hAnsi="Times New Roman"/>
              </w:rPr>
            </w:pPr>
          </w:p>
        </w:tc>
        <w:tc>
          <w:tcPr>
            <w:tcW w:w="5497" w:type="dxa"/>
          </w:tcPr>
          <w:p w14:paraId="6CEBBE91" w14:textId="77777777" w:rsidR="00516BC6" w:rsidRPr="00B9078F" w:rsidRDefault="00516BC6" w:rsidP="00797236">
            <w:pPr>
              <w:pStyle w:val="Odstavec"/>
              <w:tabs>
                <w:tab w:val="clear" w:pos="709"/>
              </w:tabs>
              <w:rPr>
                <w:rFonts w:ascii="Times New Roman" w:hAnsi="Times New Roman"/>
              </w:rPr>
            </w:pPr>
          </w:p>
        </w:tc>
        <w:tc>
          <w:tcPr>
            <w:tcW w:w="989" w:type="dxa"/>
          </w:tcPr>
          <w:p w14:paraId="2AFABA23" w14:textId="77777777" w:rsidR="00516BC6" w:rsidRPr="00B9078F" w:rsidRDefault="00516BC6" w:rsidP="00797236">
            <w:pPr>
              <w:pStyle w:val="Odstavec"/>
              <w:tabs>
                <w:tab w:val="clear" w:pos="709"/>
              </w:tabs>
              <w:rPr>
                <w:rFonts w:ascii="Times New Roman" w:hAnsi="Times New Roman"/>
                <w:highlight w:val="yellow"/>
              </w:rPr>
            </w:pPr>
          </w:p>
        </w:tc>
      </w:tr>
      <w:tr w:rsidR="00516BC6" w:rsidRPr="00B9078F" w14:paraId="1F06634D" w14:textId="77777777" w:rsidTr="00DD454E">
        <w:tc>
          <w:tcPr>
            <w:tcW w:w="1524" w:type="dxa"/>
          </w:tcPr>
          <w:p w14:paraId="3D3CC03F" w14:textId="77777777" w:rsidR="00516BC6" w:rsidRPr="00B9078F" w:rsidRDefault="00516BC6" w:rsidP="00797236">
            <w:pPr>
              <w:pStyle w:val="Odstavec"/>
              <w:tabs>
                <w:tab w:val="clear" w:pos="709"/>
              </w:tabs>
              <w:rPr>
                <w:rFonts w:ascii="Times New Roman" w:hAnsi="Times New Roman"/>
              </w:rPr>
            </w:pPr>
          </w:p>
        </w:tc>
        <w:tc>
          <w:tcPr>
            <w:tcW w:w="493" w:type="dxa"/>
          </w:tcPr>
          <w:p w14:paraId="5EA7FFA3" w14:textId="77777777" w:rsidR="00516BC6" w:rsidRPr="00B9078F" w:rsidRDefault="00516BC6" w:rsidP="00797236">
            <w:pPr>
              <w:pStyle w:val="Odstavec"/>
              <w:tabs>
                <w:tab w:val="clear" w:pos="709"/>
              </w:tabs>
              <w:rPr>
                <w:rFonts w:ascii="Times New Roman" w:hAnsi="Times New Roman"/>
              </w:rPr>
            </w:pPr>
          </w:p>
        </w:tc>
        <w:tc>
          <w:tcPr>
            <w:tcW w:w="5497" w:type="dxa"/>
          </w:tcPr>
          <w:p w14:paraId="6E06E661" w14:textId="77777777" w:rsidR="00516BC6" w:rsidRPr="00B9078F" w:rsidRDefault="00516BC6" w:rsidP="00797236">
            <w:pPr>
              <w:pStyle w:val="Odstavec"/>
              <w:tabs>
                <w:tab w:val="clear" w:pos="709"/>
              </w:tabs>
              <w:rPr>
                <w:rFonts w:ascii="Times New Roman" w:hAnsi="Times New Roman"/>
              </w:rPr>
            </w:pPr>
          </w:p>
        </w:tc>
        <w:tc>
          <w:tcPr>
            <w:tcW w:w="989" w:type="dxa"/>
          </w:tcPr>
          <w:p w14:paraId="19C11319" w14:textId="77777777" w:rsidR="00516BC6" w:rsidRPr="00B9078F" w:rsidRDefault="00516BC6" w:rsidP="00797236">
            <w:pPr>
              <w:pStyle w:val="Odstavec"/>
              <w:tabs>
                <w:tab w:val="clear" w:pos="709"/>
              </w:tabs>
              <w:rPr>
                <w:rFonts w:ascii="Times New Roman" w:hAnsi="Times New Roman"/>
              </w:rPr>
            </w:pPr>
          </w:p>
        </w:tc>
      </w:tr>
    </w:tbl>
    <w:p w14:paraId="531C43CF" w14:textId="77777777" w:rsidR="00D26175" w:rsidRPr="00B9078F" w:rsidRDefault="00D26175" w:rsidP="00797236"/>
    <w:p w14:paraId="0E6B32DF" w14:textId="77777777" w:rsidR="00043979" w:rsidRDefault="00043979" w:rsidP="00D7037D">
      <w:pPr>
        <w:pStyle w:val="Ploha-slovn"/>
        <w:jc w:val="left"/>
        <w:rPr>
          <w:ins w:id="2961" w:author="Vojtěch Bžatek" w:date="2024-05-22T10:08:00Z" w16du:dateUtc="2024-05-22T08:08:00Z"/>
        </w:rPr>
        <w:sectPr w:rsidR="00043979" w:rsidSect="00043979">
          <w:footerReference w:type="default" r:id="rId55"/>
          <w:pgSz w:w="11906" w:h="16838"/>
          <w:pgMar w:top="1418" w:right="1418" w:bottom="1418" w:left="1985" w:header="709" w:footer="709" w:gutter="0"/>
          <w:pgNumType w:start="11"/>
          <w:cols w:space="708"/>
          <w:titlePg w:val="0"/>
          <w:docGrid w:linePitch="360"/>
          <w:sectPrChange w:id="2962" w:author="Vojtěch Bžatek" w:date="2024-05-22T10:10:00Z" w16du:dateUtc="2024-05-22T08:10:00Z">
            <w:sectPr w:rsidR="00043979" w:rsidSect="00043979">
              <w:pgMar w:top="1418" w:right="1418" w:bottom="1418" w:left="1985" w:header="709" w:footer="709" w:gutter="0"/>
              <w:titlePg/>
            </w:sectPr>
          </w:sectPrChange>
        </w:sectPr>
      </w:pPr>
    </w:p>
    <w:p w14:paraId="7E6236EF" w14:textId="59E53BD5" w:rsidR="003F43DF" w:rsidRPr="00B9078F" w:rsidRDefault="00D26175" w:rsidP="00D7037D">
      <w:pPr>
        <w:pStyle w:val="Ploha-slovn"/>
        <w:jc w:val="left"/>
      </w:pPr>
      <w:del w:id="2963" w:author="Vojtěch Bžatek" w:date="2024-05-22T10:08:00Z" w16du:dateUtc="2024-05-22T08:08:00Z">
        <w:r w:rsidRPr="00B9078F" w:rsidDel="00043979">
          <w:lastRenderedPageBreak/>
          <w:br w:type="page"/>
        </w:r>
      </w:del>
      <w:r w:rsidR="003F43DF" w:rsidRPr="00B9078F">
        <w:t>Příloha</w:t>
      </w:r>
      <w:r w:rsidR="002B1E05">
        <w:t xml:space="preserve"> </w:t>
      </w:r>
      <w:del w:id="2964" w:author="Vojtěch Bžatek" w:date="2024-05-22T11:13:00Z" w16du:dateUtc="2024-05-22T09:13:00Z">
        <w:r w:rsidR="009E4203" w:rsidDel="00862C8F">
          <w:delText>A -</w:delText>
        </w:r>
        <w:r w:rsidR="002B1E05" w:rsidDel="00862C8F">
          <w:delText> </w:delText>
        </w:r>
        <w:r w:rsidR="00D7037D" w:rsidDel="00862C8F">
          <w:delText>Příklady</w:delText>
        </w:r>
      </w:del>
      <w:ins w:id="2965" w:author="Vojtěch Bžatek" w:date="2024-05-22T11:13:00Z" w16du:dateUtc="2024-05-22T09:13:00Z">
        <w:r w:rsidR="00862C8F">
          <w:t>A – Příklady</w:t>
        </w:r>
      </w:ins>
      <w:r w:rsidR="00D7037D">
        <w:t xml:space="preserve"> kódů pro práci s post-kvantovými algoritmy</w:t>
      </w:r>
    </w:p>
    <w:p w14:paraId="49750A3B" w14:textId="6929B9C4" w:rsidR="00D7037D" w:rsidRDefault="00D7037D" w:rsidP="00797236">
      <w:pPr>
        <w:pStyle w:val="Ploha-popis"/>
        <w:rPr>
          <w:ins w:id="2966" w:author="Vojtěch Bžatek" w:date="2024-05-22T10:08:00Z" w16du:dateUtc="2024-05-22T08:08:00Z"/>
          <w:i/>
        </w:rPr>
      </w:pPr>
      <w:r w:rsidRPr="00D7037D">
        <w:rPr>
          <w:noProof/>
        </w:rPr>
        <w:drawing>
          <wp:inline distT="0" distB="0" distL="0" distR="0" wp14:anchorId="00C882CD" wp14:editId="1A8FB40F">
            <wp:extent cx="5604933" cy="7294589"/>
            <wp:effectExtent l="0" t="0" r="0" b="1905"/>
            <wp:docPr id="1007875680" name="Obrázek 1" descr="Obsah obrázku text, snímek obrazovky, Písmo, čís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75680" name="Obrázek 1" descr="Obsah obrázku text, snímek obrazovky, Písmo, číslo&#10;&#10;Popis byl vytvořen automaticky"/>
                    <pic:cNvPicPr/>
                  </pic:nvPicPr>
                  <pic:blipFill>
                    <a:blip r:embed="rId56"/>
                    <a:stretch>
                      <a:fillRect/>
                    </a:stretch>
                  </pic:blipFill>
                  <pic:spPr>
                    <a:xfrm>
                      <a:off x="0" y="0"/>
                      <a:ext cx="5615156" cy="7307894"/>
                    </a:xfrm>
                    <a:prstGeom prst="rect">
                      <a:avLst/>
                    </a:prstGeom>
                  </pic:spPr>
                </pic:pic>
              </a:graphicData>
            </a:graphic>
          </wp:inline>
        </w:drawing>
      </w:r>
    </w:p>
    <w:p w14:paraId="7C5A7159" w14:textId="77777777" w:rsidR="000F6656" w:rsidRPr="000F6656" w:rsidRDefault="000F6656" w:rsidP="000F6656">
      <w:pPr>
        <w:jc w:val="center"/>
        <w:rPr>
          <w:ins w:id="2967" w:author="Vojtěch Bžatek" w:date="2024-05-22T10:13:00Z" w16du:dateUtc="2024-05-22T08:13:00Z"/>
          <w:lang w:eastAsia="cs-CZ"/>
        </w:rPr>
        <w:pPrChange w:id="2968" w:author="Vojtěch Bžatek" w:date="2024-05-22T10:13:00Z" w16du:dateUtc="2024-05-22T08:13:00Z">
          <w:pPr/>
        </w:pPrChange>
      </w:pPr>
    </w:p>
    <w:p w14:paraId="21158295" w14:textId="77777777" w:rsidR="000F6656" w:rsidRDefault="000F6656" w:rsidP="000F6656">
      <w:pPr>
        <w:rPr>
          <w:ins w:id="2969" w:author="Vojtěch Bžatek" w:date="2024-05-22T10:13:00Z" w16du:dateUtc="2024-05-22T08:13:00Z"/>
          <w:lang w:eastAsia="cs-CZ"/>
        </w:rPr>
      </w:pPr>
    </w:p>
    <w:p w14:paraId="42AED751" w14:textId="77777777" w:rsidR="000F6656" w:rsidRPr="000F6656" w:rsidRDefault="000F6656" w:rsidP="000F6656">
      <w:pPr>
        <w:rPr>
          <w:ins w:id="2970" w:author="Vojtěch Bžatek" w:date="2024-05-22T10:13:00Z" w16du:dateUtc="2024-05-22T08:13:00Z"/>
          <w:lang w:eastAsia="cs-CZ"/>
        </w:rPr>
        <w:sectPr w:rsidR="000F6656" w:rsidRPr="000F6656" w:rsidSect="00043979">
          <w:footerReference w:type="default" r:id="rId57"/>
          <w:footerReference w:type="first" r:id="rId58"/>
          <w:pgSz w:w="11906" w:h="16838"/>
          <w:pgMar w:top="1418" w:right="1418" w:bottom="1418" w:left="1985" w:header="709" w:footer="709" w:gutter="0"/>
          <w:pgNumType w:start="11"/>
          <w:cols w:space="708"/>
          <w:docGrid w:linePitch="360"/>
        </w:sectPr>
      </w:pPr>
    </w:p>
    <w:p w14:paraId="45A35118" w14:textId="58A4B34D" w:rsidR="00043979" w:rsidRPr="000F6656" w:rsidDel="000F6656" w:rsidRDefault="00043979" w:rsidP="00043979">
      <w:pPr>
        <w:jc w:val="center"/>
        <w:rPr>
          <w:del w:id="2974" w:author="Vojtěch Bžatek" w:date="2024-05-22T10:13:00Z" w16du:dateUtc="2024-05-22T08:13:00Z"/>
          <w:lang w:eastAsia="cs-CZ"/>
        </w:rPr>
        <w:pPrChange w:id="2975" w:author="Vojtěch Bžatek" w:date="2024-05-22T10:08:00Z" w16du:dateUtc="2024-05-22T08:08:00Z">
          <w:pPr>
            <w:pStyle w:val="Ploha-popis"/>
          </w:pPr>
        </w:pPrChange>
      </w:pPr>
    </w:p>
    <w:p w14:paraId="6677E78D" w14:textId="1EFC6CC9" w:rsidR="00D7037D" w:rsidRDefault="00D7037D" w:rsidP="00797236">
      <w:pPr>
        <w:pStyle w:val="Ploha-popis"/>
      </w:pPr>
      <w:r w:rsidRPr="00D7037D">
        <w:rPr>
          <w:noProof/>
        </w:rPr>
        <w:drawing>
          <wp:inline distT="0" distB="0" distL="0" distR="0" wp14:anchorId="54E62CB1" wp14:editId="16EF43DA">
            <wp:extent cx="6109209" cy="7924800"/>
            <wp:effectExtent l="0" t="0" r="6350" b="0"/>
            <wp:docPr id="514646426" name="Obrázek 1" descr="Obsah obrázku text, snímek obrazovky, Písmo, desig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46426" name="Obrázek 1" descr="Obsah obrázku text, snímek obrazovky, Písmo, design&#10;&#10;Popis byl vytvořen automaticky"/>
                    <pic:cNvPicPr/>
                  </pic:nvPicPr>
                  <pic:blipFill>
                    <a:blip r:embed="rId59"/>
                    <a:stretch>
                      <a:fillRect/>
                    </a:stretch>
                  </pic:blipFill>
                  <pic:spPr>
                    <a:xfrm>
                      <a:off x="0" y="0"/>
                      <a:ext cx="6114685" cy="7931904"/>
                    </a:xfrm>
                    <a:prstGeom prst="rect">
                      <a:avLst/>
                    </a:prstGeom>
                  </pic:spPr>
                </pic:pic>
              </a:graphicData>
            </a:graphic>
          </wp:inline>
        </w:drawing>
      </w:r>
    </w:p>
    <w:p w14:paraId="10CB452E" w14:textId="77777777" w:rsidR="000F6656" w:rsidRDefault="000F6656" w:rsidP="00797236">
      <w:pPr>
        <w:pStyle w:val="Ploha-popis"/>
        <w:rPr>
          <w:ins w:id="2976" w:author="Vojtěch Bžatek" w:date="2024-05-22T10:12:00Z" w16du:dateUtc="2024-05-22T08:12:00Z"/>
        </w:rPr>
        <w:sectPr w:rsidR="000F6656" w:rsidSect="00043979">
          <w:footerReference w:type="default" r:id="rId60"/>
          <w:pgSz w:w="11906" w:h="16838"/>
          <w:pgMar w:top="1418" w:right="1418" w:bottom="1418" w:left="1985" w:header="709" w:footer="709" w:gutter="0"/>
          <w:pgNumType w:start="11"/>
          <w:cols w:space="708"/>
          <w:docGrid w:linePitch="360"/>
        </w:sectPr>
      </w:pPr>
    </w:p>
    <w:p w14:paraId="38A83868" w14:textId="070A2321" w:rsidR="009E4203" w:rsidDel="000F6656" w:rsidRDefault="009E4203" w:rsidP="00797236">
      <w:pPr>
        <w:pStyle w:val="Ploha-popis"/>
        <w:rPr>
          <w:del w:id="2980" w:author="Vojtěch Bžatek" w:date="2024-05-22T10:12:00Z" w16du:dateUtc="2024-05-22T08:12:00Z"/>
        </w:rPr>
      </w:pPr>
    </w:p>
    <w:p w14:paraId="5108EE03" w14:textId="1764800D" w:rsidR="009E4203" w:rsidDel="000F6656" w:rsidRDefault="009E4203" w:rsidP="00797236">
      <w:pPr>
        <w:pStyle w:val="Ploha-popis"/>
        <w:rPr>
          <w:del w:id="2981" w:author="Vojtěch Bžatek" w:date="2024-05-22T10:12:00Z" w16du:dateUtc="2024-05-22T08:12:00Z"/>
        </w:rPr>
      </w:pPr>
    </w:p>
    <w:p w14:paraId="56D5569D" w14:textId="710FD36B" w:rsidR="009E4203" w:rsidRDefault="009E4203" w:rsidP="009E4203">
      <w:pPr>
        <w:pStyle w:val="Ploha-popis"/>
        <w:jc w:val="left"/>
      </w:pPr>
      <w:r w:rsidRPr="00B9078F">
        <w:t>Příloha</w:t>
      </w:r>
      <w:r>
        <w:t xml:space="preserve"> </w:t>
      </w:r>
      <w:r w:rsidR="001F4348">
        <w:t>B</w:t>
      </w:r>
      <w:r>
        <w:t xml:space="preserve"> – Matice známých technik útoků</w:t>
      </w:r>
    </w:p>
    <w:p w14:paraId="34975F12" w14:textId="5364DDF9" w:rsidR="00B83583" w:rsidRPr="00B9078F" w:rsidRDefault="009E4203" w:rsidP="009E4203">
      <w:pPr>
        <w:pStyle w:val="Ploha-popis"/>
      </w:pPr>
      <w:commentRangeStart w:id="2982"/>
      <w:commentRangeStart w:id="2983"/>
      <w:r>
        <w:rPr>
          <w:noProof/>
        </w:rPr>
        <w:drawing>
          <wp:inline distT="0" distB="0" distL="0" distR="0" wp14:anchorId="38C9211B" wp14:editId="5FC63ED2">
            <wp:extent cx="8283432" cy="4547499"/>
            <wp:effectExtent l="952" t="0" r="4763" b="4762"/>
            <wp:docPr id="1302341799" name="Obrázek 2" descr="Obsah obrázku text, diagram, Paralelní, Plán&#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341799" name="Obrázek 2" descr="Obsah obrázku text, diagram, Paralelní, Plán&#10;&#10;Popis byl vytvořen automaticky"/>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rot="16200000">
                      <a:off x="0" y="0"/>
                      <a:ext cx="8342087" cy="4579700"/>
                    </a:xfrm>
                    <a:prstGeom prst="rect">
                      <a:avLst/>
                    </a:prstGeom>
                    <a:noFill/>
                    <a:ln>
                      <a:noFill/>
                    </a:ln>
                  </pic:spPr>
                </pic:pic>
              </a:graphicData>
            </a:graphic>
          </wp:inline>
        </w:drawing>
      </w:r>
      <w:commentRangeEnd w:id="2982"/>
      <w:r w:rsidR="00FB09B2">
        <w:rPr>
          <w:rStyle w:val="Odkaznakoment"/>
          <w:rFonts w:eastAsia="Calibri"/>
          <w:b w:val="0"/>
          <w:lang w:eastAsia="en-US"/>
        </w:rPr>
        <w:commentReference w:id="2982"/>
      </w:r>
      <w:commentRangeEnd w:id="2983"/>
      <w:r w:rsidR="002E5596">
        <w:rPr>
          <w:rStyle w:val="Odkaznakoment"/>
          <w:rFonts w:eastAsia="Calibri"/>
          <w:b w:val="0"/>
          <w:lang w:eastAsia="en-US"/>
        </w:rPr>
        <w:commentReference w:id="2983"/>
      </w:r>
    </w:p>
    <w:sectPr w:rsidR="00B83583" w:rsidRPr="00B9078F" w:rsidSect="00043979">
      <w:footerReference w:type="default" r:id="rId62"/>
      <w:pgSz w:w="11906" w:h="16838"/>
      <w:pgMar w:top="1418" w:right="1418" w:bottom="1418" w:left="1985" w:header="709" w:footer="709" w:gutter="0"/>
      <w:pgNumType w:start="11"/>
      <w:cols w:space="708"/>
      <w:titlePg w:val="0"/>
      <w:docGrid w:linePitch="360"/>
      <w:sectPrChange w:id="2986" w:author="Vojtěch Bžatek" w:date="2024-05-22T10:08:00Z" w16du:dateUtc="2024-05-22T08:08:00Z">
        <w:sectPr w:rsidR="00B83583" w:rsidRPr="00B9078F" w:rsidSect="00043979">
          <w:pgMar w:top="1418" w:right="1418" w:bottom="1418" w:left="1985" w:header="709" w:footer="709" w:gutter="0"/>
          <w:pgNumType w:start="0"/>
          <w:titlePg/>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663" w:author="Administrator" w:date="2024-04-29T12:23:00Z" w:initials="ŠA">
    <w:p w14:paraId="060E8EB8" w14:textId="6B1E33A6" w:rsidR="00F576BE" w:rsidRDefault="00F576BE">
      <w:pPr>
        <w:pStyle w:val="Textkomente"/>
      </w:pPr>
      <w:r>
        <w:rPr>
          <w:rStyle w:val="Odkaznakoment"/>
        </w:rPr>
        <w:annotationRef/>
      </w:r>
      <w:r>
        <w:t>Asi bych přeformuloval</w:t>
      </w:r>
    </w:p>
  </w:comment>
  <w:comment w:id="672" w:author="Administrator" w:date="2024-04-29T12:27:00Z" w:initials="ŠA">
    <w:p w14:paraId="117FF666" w14:textId="487D3D7B" w:rsidR="00F576BE" w:rsidRDefault="00F576BE">
      <w:pPr>
        <w:pStyle w:val="Textkomente"/>
      </w:pPr>
      <w:r>
        <w:rPr>
          <w:rStyle w:val="Odkaznakoment"/>
        </w:rPr>
        <w:annotationRef/>
      </w:r>
      <w:r>
        <w:t>Kontrola s těmito mechanismy je obtížná a tedy drahá.</w:t>
      </w:r>
    </w:p>
  </w:comment>
  <w:comment w:id="695" w:author="Administrator" w:date="2024-04-29T12:28:00Z" w:initials="ŠA">
    <w:p w14:paraId="07AC6F5A" w14:textId="3318D788" w:rsidR="00F576BE" w:rsidRDefault="00F576BE">
      <w:pPr>
        <w:pStyle w:val="Textkomente"/>
      </w:pPr>
      <w:r>
        <w:rPr>
          <w:rStyle w:val="Odkaznakoment"/>
        </w:rPr>
        <w:annotationRef/>
      </w:r>
      <w:r>
        <w:t>Z důvodů minimální implementace pro laboratorní účely?</w:t>
      </w:r>
    </w:p>
  </w:comment>
  <w:comment w:id="696" w:author="Vojtěch Bžatek" w:date="2024-05-22T11:25:00Z" w:initials="VB">
    <w:p w14:paraId="71FD3590" w14:textId="77777777" w:rsidR="00D50503" w:rsidRDefault="00D50503" w:rsidP="00D50503">
      <w:pPr>
        <w:pStyle w:val="Textkomente"/>
      </w:pPr>
      <w:r>
        <w:rPr>
          <w:rStyle w:val="Odkaznakoment"/>
        </w:rPr>
        <w:annotationRef/>
      </w:r>
      <w:r>
        <w:t>souhlasim</w:t>
      </w:r>
    </w:p>
  </w:comment>
  <w:comment w:id="714" w:author="Administrator" w:date="2024-04-29T12:30:00Z" w:initials="ŠA">
    <w:p w14:paraId="2DD4F42B" w14:textId="7D465163" w:rsidR="00DA3855" w:rsidRDefault="00DA3855">
      <w:pPr>
        <w:pStyle w:val="Textkomente"/>
      </w:pPr>
      <w:r>
        <w:rPr>
          <w:rStyle w:val="Odkaznakoment"/>
        </w:rPr>
        <w:annotationRef/>
      </w:r>
      <w:r>
        <w:t>Toto je jednotné číslo, nemělo by být množné? Cíle této DP jsou:</w:t>
      </w:r>
    </w:p>
  </w:comment>
  <w:comment w:id="721" w:author="Administrator" w:date="2024-04-29T12:29:00Z" w:initials="ŠA">
    <w:p w14:paraId="44EBEB81" w14:textId="20BDD65A" w:rsidR="00DA3855" w:rsidRDefault="00DA3855">
      <w:pPr>
        <w:pStyle w:val="Textkomente"/>
      </w:pPr>
      <w:r>
        <w:rPr>
          <w:rStyle w:val="Odkaznakoment"/>
        </w:rPr>
        <w:annotationRef/>
      </w:r>
      <w:r>
        <w:t>Asi bych byl jemnější, „ukázat možnosti využití…“</w:t>
      </w:r>
    </w:p>
  </w:comment>
  <w:comment w:id="725" w:author="Administrator" w:date="2024-04-29T12:31:00Z" w:initials="ŠA">
    <w:p w14:paraId="3D0EB5E6" w14:textId="0FC0BA23" w:rsidR="00DA3855" w:rsidRDefault="00DA3855">
      <w:pPr>
        <w:pStyle w:val="Textkomente"/>
      </w:pPr>
      <w:r>
        <w:rPr>
          <w:rStyle w:val="Odkaznakoment"/>
        </w:rPr>
        <w:annotationRef/>
      </w:r>
      <w:r>
        <w:t>První cíl, ale jednotné číslo v předchozím odstavci…</w:t>
      </w:r>
    </w:p>
  </w:comment>
  <w:comment w:id="728" w:author="Administrator" w:date="2024-04-29T12:32:00Z" w:initials="ŠA">
    <w:p w14:paraId="6FB19652" w14:textId="55B02265" w:rsidR="00DA3855" w:rsidRDefault="00DA3855">
      <w:pPr>
        <w:pStyle w:val="Textkomente"/>
      </w:pPr>
      <w:r>
        <w:rPr>
          <w:rStyle w:val="Odkaznakoment"/>
        </w:rPr>
        <w:annotationRef/>
      </w:r>
      <w:r>
        <w:t>svých/privátních programů</w:t>
      </w:r>
    </w:p>
  </w:comment>
  <w:comment w:id="732" w:author="Administrator" w:date="2024-04-29T12:33:00Z" w:initials="ŠA">
    <w:p w14:paraId="61246703" w14:textId="736AC69C" w:rsidR="00DA3855" w:rsidRDefault="00DA3855">
      <w:pPr>
        <w:pStyle w:val="Textkomente"/>
      </w:pPr>
      <w:r>
        <w:rPr>
          <w:rStyle w:val="Odkaznakoment"/>
        </w:rPr>
        <w:annotationRef/>
      </w:r>
      <w:r>
        <w:t>Používáte nějaké specifické vlastnosti Windows?</w:t>
      </w:r>
    </w:p>
  </w:comment>
  <w:comment w:id="733" w:author="Vojtěch Bžatek" w:date="2024-05-22T12:11:00Z" w:initials="VB">
    <w:p w14:paraId="002EE487" w14:textId="77777777" w:rsidR="00B971C8" w:rsidRDefault="00B971C8" w:rsidP="00B971C8">
      <w:pPr>
        <w:pStyle w:val="Textkomente"/>
      </w:pPr>
      <w:r>
        <w:rPr>
          <w:rStyle w:val="Odkaznakoment"/>
        </w:rPr>
        <w:annotationRef/>
      </w:r>
      <w:r>
        <w:t>.bat soubory</w:t>
      </w:r>
    </w:p>
  </w:comment>
  <w:comment w:id="740" w:author="Administrator" w:date="2024-04-29T12:34:00Z" w:initials="ŠA">
    <w:p w14:paraId="62523459" w14:textId="3CA259D2" w:rsidR="00DA3855" w:rsidRDefault="00DA3855">
      <w:pPr>
        <w:pStyle w:val="Textkomente"/>
      </w:pPr>
      <w:r>
        <w:rPr>
          <w:rStyle w:val="Odkaznakoment"/>
        </w:rPr>
        <w:annotationRef/>
      </w:r>
      <w:r>
        <w:t>Principiálně není problém nahradit …</w:t>
      </w:r>
    </w:p>
  </w:comment>
  <w:comment w:id="760" w:author="Administrator" w:date="2024-04-29T12:37:00Z" w:initials="ŠA">
    <w:p w14:paraId="4D6464C1" w14:textId="74EE91DD" w:rsidR="00DA3855" w:rsidRDefault="00DA3855">
      <w:pPr>
        <w:pStyle w:val="Textkomente"/>
      </w:pPr>
      <w:r>
        <w:rPr>
          <w:rStyle w:val="Odkaznakoment"/>
        </w:rPr>
        <w:annotationRef/>
      </w:r>
      <w:r>
        <w:t>Asymetrická kryptografie asi ne, spíše asymetrické šifrování</w:t>
      </w:r>
    </w:p>
  </w:comment>
  <w:comment w:id="761" w:author="Vojtěch Bžatek" w:date="2024-05-21T12:11:00Z" w:initials="VB">
    <w:p w14:paraId="7C57B36C" w14:textId="77777777" w:rsidR="005C5470" w:rsidRDefault="005C5470" w:rsidP="005C5470">
      <w:pPr>
        <w:pStyle w:val="Textkomente"/>
      </w:pPr>
      <w:r>
        <w:rPr>
          <w:rStyle w:val="Odkaznakoment"/>
        </w:rPr>
        <w:annotationRef/>
      </w:r>
      <w:r>
        <w:t>opraveno</w:t>
      </w:r>
    </w:p>
  </w:comment>
  <w:comment w:id="994" w:author="Administrator" w:date="2024-04-29T12:56:00Z" w:initials="ŠA">
    <w:p w14:paraId="5E66E68E" w14:textId="54AC1013" w:rsidR="008C39E1" w:rsidRDefault="008C39E1">
      <w:pPr>
        <w:pStyle w:val="Textkomente"/>
      </w:pPr>
      <w:r>
        <w:rPr>
          <w:rStyle w:val="Odkaznakoment"/>
        </w:rPr>
        <w:annotationRef/>
      </w:r>
      <w:r>
        <w:t>Je toto správný font?</w:t>
      </w:r>
    </w:p>
  </w:comment>
  <w:comment w:id="995" w:author="Vojtěch Bžatek" w:date="2024-05-21T12:10:00Z" w:initials="VB">
    <w:p w14:paraId="16AD4F16" w14:textId="77777777" w:rsidR="005C5470" w:rsidRDefault="005C5470" w:rsidP="005C5470">
      <w:pPr>
        <w:pStyle w:val="Textkomente"/>
      </w:pPr>
      <w:r>
        <w:rPr>
          <w:rStyle w:val="Odkaznakoment"/>
        </w:rPr>
        <w:annotationRef/>
      </w:r>
      <w:r>
        <w:t>spraveno</w:t>
      </w:r>
    </w:p>
  </w:comment>
  <w:comment w:id="1015" w:author="Administrator" w:date="2024-04-29T12:58:00Z" w:initials="ŠA">
    <w:p w14:paraId="3BDBC889" w14:textId="27D3876D" w:rsidR="008C39E1" w:rsidRDefault="008C39E1">
      <w:pPr>
        <w:pStyle w:val="Textkomente"/>
      </w:pPr>
      <w:r>
        <w:rPr>
          <w:rStyle w:val="Odkaznakoment"/>
        </w:rPr>
        <w:annotationRef/>
      </w:r>
      <w:r>
        <w:t>použije</w:t>
      </w:r>
    </w:p>
  </w:comment>
  <w:comment w:id="1021" w:author="Administrator" w:date="2024-04-29T13:00:00Z" w:initials="ŠA">
    <w:p w14:paraId="2C7BC0CD" w14:textId="65B82A51" w:rsidR="00A20129" w:rsidRDefault="00A20129">
      <w:pPr>
        <w:pStyle w:val="Textkomente"/>
      </w:pPr>
      <w:r>
        <w:rPr>
          <w:rStyle w:val="Odkaznakoment"/>
        </w:rPr>
        <w:annotationRef/>
      </w:r>
      <w:r>
        <w:t>dědičnost, implementace interface, tedy tříd se stejným interfacem / rozhraním, případně tříd se shodnou nebo podobnou signaturou</w:t>
      </w:r>
    </w:p>
  </w:comment>
  <w:comment w:id="1060" w:author="Administrator" w:date="2024-04-29T13:04:00Z" w:initials="ŠA">
    <w:p w14:paraId="609B5863" w14:textId="7D8F48F2" w:rsidR="00A20129" w:rsidRDefault="00A20129">
      <w:pPr>
        <w:pStyle w:val="Textkomente"/>
      </w:pPr>
      <w:r>
        <w:rPr>
          <w:rStyle w:val="Odkaznakoment"/>
        </w:rPr>
        <w:annotationRef/>
      </w:r>
      <w:r>
        <w:t>font</w:t>
      </w:r>
    </w:p>
  </w:comment>
  <w:comment w:id="1071" w:author="Administrator" w:date="2024-04-29T13:05:00Z" w:initials="ŠA">
    <w:p w14:paraId="7CEE678B" w14:textId="12B1B47C" w:rsidR="00A20129" w:rsidRDefault="00A20129">
      <w:pPr>
        <w:pStyle w:val="Textkomente"/>
      </w:pPr>
      <w:r>
        <w:rPr>
          <w:rStyle w:val="Odkaznakoment"/>
        </w:rPr>
        <w:annotationRef/>
      </w:r>
      <w:r>
        <w:t>uvést též v seznamu literatury</w:t>
      </w:r>
    </w:p>
  </w:comment>
  <w:comment w:id="1072" w:author="Vojtěch Bžatek" w:date="2024-05-22T12:16:00Z" w:initials="VB">
    <w:p w14:paraId="055E6778" w14:textId="77777777" w:rsidR="00A66EEB" w:rsidRDefault="00A66EEB" w:rsidP="00A66EEB">
      <w:pPr>
        <w:pStyle w:val="Textkomente"/>
      </w:pPr>
      <w:r>
        <w:rPr>
          <w:rStyle w:val="Odkaznakoment"/>
        </w:rPr>
        <w:annotationRef/>
      </w:r>
      <w:r>
        <w:t>doplneno</w:t>
      </w:r>
    </w:p>
  </w:comment>
  <w:comment w:id="1079" w:author="Administrator" w:date="2024-04-29T13:07:00Z" w:initials="ŠA">
    <w:p w14:paraId="44F76998" w14:textId="2639F086" w:rsidR="00A20129" w:rsidRDefault="00A20129">
      <w:pPr>
        <w:pStyle w:val="Textkomente"/>
      </w:pPr>
      <w:r>
        <w:rPr>
          <w:rStyle w:val="Odkaznakoment"/>
        </w:rPr>
        <w:annotationRef/>
      </w:r>
      <w:r>
        <w:t>tady něco chybí</w:t>
      </w:r>
    </w:p>
  </w:comment>
  <w:comment w:id="1089" w:author="Administrator" w:date="2024-04-29T13:08:00Z" w:initials="ŠA">
    <w:p w14:paraId="74838B88" w14:textId="0A016F5D" w:rsidR="00A20129" w:rsidRDefault="00A20129">
      <w:pPr>
        <w:pStyle w:val="Textkomente"/>
      </w:pPr>
      <w:r>
        <w:rPr>
          <w:rStyle w:val="Odkaznakoment"/>
        </w:rPr>
        <w:annotationRef/>
      </w:r>
      <w:r>
        <w:t>toto je zvláštní formulace, mám pochyby o její správnosti. Alice nevlastní svůj soukromý klíč????</w:t>
      </w:r>
    </w:p>
  </w:comment>
  <w:comment w:id="1090" w:author="Vojtěch Bžatek" w:date="2024-05-21T12:19:00Z" w:initials="VB">
    <w:p w14:paraId="0E46E865" w14:textId="77777777" w:rsidR="00FD7C29" w:rsidRDefault="00FD7C29" w:rsidP="00FD7C29">
      <w:pPr>
        <w:pStyle w:val="Textkomente"/>
      </w:pPr>
      <w:r>
        <w:rPr>
          <w:rStyle w:val="Odkaznakoment"/>
        </w:rPr>
        <w:annotationRef/>
      </w:r>
      <w:r>
        <w:t xml:space="preserve">Ano, je to tak spravne. Soukromy klic CA generuje entitam. </w:t>
      </w:r>
    </w:p>
  </w:comment>
  <w:comment w:id="1099" w:author="Administrator" w:date="2024-04-29T13:11:00Z" w:initials="ŠA">
    <w:p w14:paraId="1557FDA2" w14:textId="13810A16" w:rsidR="00B85304" w:rsidRDefault="00B85304">
      <w:pPr>
        <w:pStyle w:val="Textkomente"/>
      </w:pPr>
      <w:r>
        <w:rPr>
          <w:rStyle w:val="Odkaznakoment"/>
        </w:rPr>
        <w:annotationRef/>
      </w:r>
      <w:r>
        <w:t>Máte hezké obrázky, čím jste je generoval?</w:t>
      </w:r>
    </w:p>
  </w:comment>
  <w:comment w:id="1100" w:author="Vojtěch Bžatek" w:date="2024-05-21T12:20:00Z" w:initials="VB">
    <w:p w14:paraId="04273A0F" w14:textId="77777777" w:rsidR="00FD7C29" w:rsidRDefault="00FD7C29" w:rsidP="00FD7C29">
      <w:pPr>
        <w:pStyle w:val="Textkomente"/>
      </w:pPr>
      <w:r>
        <w:rPr>
          <w:rStyle w:val="Odkaznakoment"/>
        </w:rPr>
        <w:annotationRef/>
      </w:r>
      <w:r>
        <w:t>Drawio</w:t>
      </w:r>
    </w:p>
  </w:comment>
  <w:comment w:id="1109" w:author="Administrator" w:date="2024-04-29T13:11:00Z" w:initials="ŠA">
    <w:p w14:paraId="4743F337" w14:textId="6406B9F0" w:rsidR="00B85304" w:rsidRDefault="00B85304">
      <w:pPr>
        <w:pStyle w:val="Textkomente"/>
      </w:pPr>
      <w:r>
        <w:rPr>
          <w:rStyle w:val="Odkaznakoment"/>
        </w:rPr>
        <w:annotationRef/>
      </w:r>
      <w:r>
        <w:t>Jak se liší 2 od 3, není 2 kompozicí 3 a X? nemá tedy být 2=X?</w:t>
      </w:r>
    </w:p>
  </w:comment>
  <w:comment w:id="1119" w:author="Administrator" w:date="2024-04-29T13:12:00Z" w:initials="ŠA">
    <w:p w14:paraId="03175D67" w14:textId="6CBA5EF4" w:rsidR="00B85304" w:rsidRDefault="00B85304">
      <w:pPr>
        <w:pStyle w:val="Textkomente"/>
      </w:pPr>
      <w:r>
        <w:rPr>
          <w:rStyle w:val="Odkaznakoment"/>
        </w:rPr>
        <w:annotationRef/>
      </w:r>
      <w:r>
        <w:t>A co na to Alice?</w:t>
      </w:r>
    </w:p>
  </w:comment>
  <w:comment w:id="1131" w:author="Administrator" w:date="2024-04-29T13:15:00Z" w:initials="ŠA">
    <w:p w14:paraId="6D4005B2" w14:textId="4A9DF45E" w:rsidR="00B85304" w:rsidRDefault="00B85304">
      <w:pPr>
        <w:pStyle w:val="Textkomente"/>
      </w:pPr>
      <w:r>
        <w:rPr>
          <w:rStyle w:val="Odkaznakoment"/>
        </w:rPr>
        <w:annotationRef/>
      </w:r>
      <w:r>
        <w:t>Toto nemůže být. Není to jen špatná formulace? Nebo mi něco uniká?</w:t>
      </w:r>
    </w:p>
  </w:comment>
  <w:comment w:id="1132" w:author="Vojtěch Bžatek" w:date="2024-05-21T12:22:00Z" w:initials="VB">
    <w:p w14:paraId="0411D946" w14:textId="77777777" w:rsidR="00FD7C29" w:rsidRDefault="00FD7C29" w:rsidP="00FD7C29">
      <w:pPr>
        <w:pStyle w:val="Textkomente"/>
      </w:pPr>
      <w:r>
        <w:rPr>
          <w:rStyle w:val="Odkaznakoment"/>
        </w:rPr>
        <w:annotationRef/>
      </w:r>
      <w:r>
        <w:t>Verejne klice entita ziskava od CA. Zadost o nej je podepsana soukromym klicem. Proto ji funkce potrebuje</w:t>
      </w:r>
    </w:p>
  </w:comment>
  <w:comment w:id="1160" w:author="Administrator" w:date="2024-04-29T13:19:00Z" w:initials="ŠA">
    <w:p w14:paraId="28B49E2E" w14:textId="52BD85C2" w:rsidR="00B85304" w:rsidRDefault="00B85304">
      <w:pPr>
        <w:pStyle w:val="Textkomente"/>
      </w:pPr>
      <w:r>
        <w:rPr>
          <w:rStyle w:val="Odkaznakoment"/>
        </w:rPr>
        <w:annotationRef/>
      </w:r>
      <w:r>
        <w:t>Sem dopadly ty Windows?</w:t>
      </w:r>
    </w:p>
  </w:comment>
  <w:comment w:id="1161" w:author="Vojtěch Bžatek" w:date="2024-05-22T12:24:00Z" w:initials="VB">
    <w:p w14:paraId="225C7E7E" w14:textId="77777777" w:rsidR="002E5596" w:rsidRDefault="002E5596" w:rsidP="002E5596">
      <w:pPr>
        <w:pStyle w:val="Textkomente"/>
      </w:pPr>
      <w:r>
        <w:rPr>
          <w:rStyle w:val="Odkaznakoment"/>
        </w:rPr>
        <w:annotationRef/>
      </w:r>
      <w:r>
        <w:t>ano</w:t>
      </w:r>
    </w:p>
  </w:comment>
  <w:comment w:id="1167" w:author="Administrator" w:date="2024-04-29T13:19:00Z" w:initials="ŠA">
    <w:p w14:paraId="51C29638" w14:textId="531CD380" w:rsidR="00C7763D" w:rsidRDefault="00C7763D">
      <w:pPr>
        <w:pStyle w:val="Textkomente"/>
      </w:pPr>
      <w:r>
        <w:rPr>
          <w:rStyle w:val="Odkaznakoment"/>
        </w:rPr>
        <w:annotationRef/>
      </w:r>
      <w:r>
        <w:t>Co vše zahrnujeme pod pojem integrita dat?</w:t>
      </w:r>
    </w:p>
  </w:comment>
  <w:comment w:id="1168" w:author="Vojtěch Bžatek" w:date="2024-05-22T12:38:00Z" w:initials="VB">
    <w:p w14:paraId="71813B9A" w14:textId="77777777" w:rsidR="007A554B" w:rsidRDefault="007A554B" w:rsidP="007A554B">
      <w:pPr>
        <w:pStyle w:val="Textkomente"/>
      </w:pPr>
      <w:r>
        <w:rPr>
          <w:rStyle w:val="Odkaznakoment"/>
        </w:rPr>
        <w:annotationRef/>
      </w:r>
      <w:r>
        <w:t>Neporusenost. Ze vstup a vystup je stejny. At uz se jedna o prenosovou soustavu, nebo uloziste</w:t>
      </w:r>
    </w:p>
  </w:comment>
  <w:comment w:id="1240" w:author="Administrator" w:date="2024-04-29T13:31:00Z" w:initials="ŠA">
    <w:p w14:paraId="4C2546B4" w14:textId="649B2CE1" w:rsidR="000F22FE" w:rsidRPr="000F22FE" w:rsidRDefault="000F22FE">
      <w:pPr>
        <w:pStyle w:val="Textkomente"/>
      </w:pPr>
      <w:r>
        <w:rPr>
          <w:rStyle w:val="Odkaznakoment"/>
        </w:rPr>
        <w:annotationRef/>
      </w:r>
      <w:r>
        <w:t xml:space="preserve">Odkaz. Např. Autor </w:t>
      </w:r>
      <w:r>
        <w:rPr>
          <w:lang w:val="en-US"/>
        </w:rPr>
        <w:t xml:space="preserve">[4] </w:t>
      </w:r>
      <w:r>
        <w:t>porovnal</w:t>
      </w:r>
    </w:p>
  </w:comment>
  <w:comment w:id="1303" w:author="Administrator" w:date="2024-04-29T13:35:00Z" w:initials="ŠA">
    <w:p w14:paraId="4A598F2B" w14:textId="7C445765" w:rsidR="00FF6B5B" w:rsidRDefault="00FF6B5B">
      <w:pPr>
        <w:pStyle w:val="Textkomente"/>
      </w:pPr>
      <w:r>
        <w:rPr>
          <w:rStyle w:val="Odkaznakoment"/>
        </w:rPr>
        <w:annotationRef/>
      </w:r>
      <w:r>
        <w:t>Pro implementaci uzlu byl využit server na platformě Tornado…</w:t>
      </w:r>
    </w:p>
  </w:comment>
  <w:comment w:id="1337" w:author="Administrator" w:date="2024-04-29T14:13:00Z" w:initials="ŠA">
    <w:p w14:paraId="28B35785" w14:textId="2F0227C1" w:rsidR="00DC3319" w:rsidRDefault="00DC3319">
      <w:pPr>
        <w:pStyle w:val="Textkomente"/>
      </w:pPr>
      <w:r>
        <w:rPr>
          <w:rStyle w:val="Odkaznakoment"/>
        </w:rPr>
        <w:annotationRef/>
      </w:r>
      <w:r>
        <w:t>Je žádoucí</w:t>
      </w:r>
      <w:r w:rsidR="00EB7889">
        <w:t xml:space="preserve"> uvádět včetně prvního /</w:t>
      </w:r>
    </w:p>
  </w:comment>
  <w:comment w:id="1358" w:author="Administrator" w:date="2024-04-29T14:17:00Z" w:initials="ŠA">
    <w:p w14:paraId="1BC7688B" w14:textId="1C8999E3" w:rsidR="00EB7889" w:rsidRDefault="00EB7889">
      <w:pPr>
        <w:pStyle w:val="Textkomente"/>
      </w:pPr>
      <w:r>
        <w:rPr>
          <w:rStyle w:val="Odkaznakoment"/>
        </w:rPr>
        <w:annotationRef/>
      </w:r>
      <w:r>
        <w:t>Nebo přeformulovat body</w:t>
      </w:r>
    </w:p>
  </w:comment>
  <w:comment w:id="1366" w:author="Administrator" w:date="2024-04-29T14:17:00Z" w:initials="ŠA">
    <w:p w14:paraId="65E165E4" w14:textId="03D3F8AB" w:rsidR="00EB7889" w:rsidRDefault="00EB7889">
      <w:pPr>
        <w:pStyle w:val="Textkomente"/>
      </w:pPr>
      <w:r>
        <w:rPr>
          <w:rStyle w:val="Odkaznakoment"/>
        </w:rPr>
        <w:annotationRef/>
      </w:r>
      <w:r>
        <w:t>Prvotně?</w:t>
      </w:r>
    </w:p>
  </w:comment>
  <w:comment w:id="1378" w:author="Administrator" w:date="2024-04-29T14:19:00Z" w:initials="ŠA">
    <w:p w14:paraId="1606C136" w14:textId="4E2D285F" w:rsidR="00EB7889" w:rsidRDefault="00EB7889">
      <w:pPr>
        <w:pStyle w:val="Textkomente"/>
      </w:pPr>
      <w:r>
        <w:rPr>
          <w:rStyle w:val="Odkaznakoment"/>
        </w:rPr>
        <w:annotationRef/>
      </w:r>
      <w:r>
        <w:t>Jen tak mimochodem, jak pojmu hash přisuzuji mužský rod.</w:t>
      </w:r>
    </w:p>
  </w:comment>
  <w:comment w:id="1379" w:author="Vojtěch Bžatek" w:date="2024-05-22T12:34:00Z" w:initials="VB">
    <w:p w14:paraId="687179EA" w14:textId="77777777" w:rsidR="007A554B" w:rsidRDefault="007A554B" w:rsidP="007A554B">
      <w:pPr>
        <w:pStyle w:val="Textkomente"/>
      </w:pPr>
      <w:r>
        <w:rPr>
          <w:rStyle w:val="Odkaznakoment"/>
        </w:rPr>
        <w:annotationRef/>
      </w:r>
      <w:r>
        <w:t>Zajímavé. Udělal jsem průzkum po okolí a vypadá to, že jsem jediný kdo to tak používá. Přitom mi to přijde zcela přirozené. Rod jsem opravil. Děkuji</w:t>
      </w:r>
    </w:p>
  </w:comment>
  <w:comment w:id="1382" w:author="Administrator" w:date="2024-04-29T14:20:00Z" w:initials="ŠA">
    <w:p w14:paraId="357291C4" w14:textId="799D8B11" w:rsidR="00EB7889" w:rsidRDefault="00EB7889">
      <w:pPr>
        <w:pStyle w:val="Textkomente"/>
      </w:pPr>
      <w:r>
        <w:rPr>
          <w:rStyle w:val="Odkaznakoment"/>
        </w:rPr>
        <w:annotationRef/>
      </w:r>
      <w:r>
        <w:t>Zde je na místě připomenout, že náročnost určuje míru složitosti přepsání dat …</w:t>
      </w:r>
    </w:p>
  </w:comment>
  <w:comment w:id="1428" w:author="Administrator" w:date="2024-04-29T14:24:00Z" w:initials="ŠA">
    <w:p w14:paraId="4E9857B8" w14:textId="4569FFF7" w:rsidR="00FB09B2" w:rsidRDefault="00FB09B2">
      <w:pPr>
        <w:pStyle w:val="Textkomente"/>
      </w:pPr>
      <w:r>
        <w:rPr>
          <w:rStyle w:val="Odkaznakoment"/>
        </w:rPr>
        <w:annotationRef/>
      </w:r>
    </w:p>
  </w:comment>
  <w:comment w:id="1447" w:author="Administrator" w:date="2024-04-29T14:26:00Z" w:initials="ŠA">
    <w:p w14:paraId="7FA5568F" w14:textId="05EC6184" w:rsidR="00FB09B2" w:rsidRDefault="00FB09B2">
      <w:pPr>
        <w:pStyle w:val="Textkomente"/>
      </w:pPr>
      <w:r>
        <w:rPr>
          <w:rStyle w:val="Odkaznakoment"/>
        </w:rPr>
        <w:annotationRef/>
      </w:r>
      <w:r>
        <w:t xml:space="preserve">Víte jak funguje certifikační autorita </w:t>
      </w:r>
      <w:hyperlink r:id="rId1" w:history="1">
        <w:r w:rsidRPr="007957A7">
          <w:rPr>
            <w:rStyle w:val="Hypertextovodkaz"/>
          </w:rPr>
          <w:t>https://letsencrypt.org/</w:t>
        </w:r>
      </w:hyperlink>
      <w:r>
        <w:t xml:space="preserve"> ?</w:t>
      </w:r>
    </w:p>
  </w:comment>
  <w:comment w:id="1450" w:author="Administrator" w:date="2024-04-29T14:28:00Z" w:initials="ŠA">
    <w:p w14:paraId="5865BD99" w14:textId="6F7315FA" w:rsidR="00FB09B2" w:rsidRDefault="00FB09B2">
      <w:pPr>
        <w:pStyle w:val="Textkomente"/>
      </w:pPr>
      <w:r>
        <w:rPr>
          <w:rStyle w:val="Odkaznakoment"/>
        </w:rPr>
        <w:annotationRef/>
      </w:r>
      <w:r>
        <w:t>Detaily bych vynechal.</w:t>
      </w:r>
    </w:p>
  </w:comment>
  <w:comment w:id="2982" w:author="Administrator" w:date="2024-04-29T14:33:00Z" w:initials="ŠA">
    <w:p w14:paraId="1680070E" w14:textId="259E2862" w:rsidR="00FB09B2" w:rsidRDefault="00FB09B2">
      <w:pPr>
        <w:pStyle w:val="Textkomente"/>
      </w:pPr>
      <w:r>
        <w:rPr>
          <w:rStyle w:val="Odkaznakoment"/>
        </w:rPr>
        <w:annotationRef/>
      </w:r>
      <w:r>
        <w:t>Bude to v tištěné podobě čitelné?</w:t>
      </w:r>
    </w:p>
  </w:comment>
  <w:comment w:id="2983" w:author="Vojtěch Bžatek" w:date="2024-05-22T12:27:00Z" w:initials="VB">
    <w:p w14:paraId="5BA9704B" w14:textId="77777777" w:rsidR="002E5596" w:rsidRDefault="002E5596" w:rsidP="002E5596">
      <w:pPr>
        <w:pStyle w:val="Textkomente"/>
      </w:pPr>
      <w:r>
        <w:rPr>
          <w:rStyle w:val="Odkaznakoment"/>
        </w:rPr>
        <w:annotationRef/>
      </w:r>
      <w:r>
        <w:t>Zkousel jsem to a ano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60E8EB8" w15:done="0"/>
  <w15:commentEx w15:paraId="117FF666" w15:done="0"/>
  <w15:commentEx w15:paraId="07AC6F5A" w15:done="0"/>
  <w15:commentEx w15:paraId="71FD3590" w15:paraIdParent="07AC6F5A" w15:done="0"/>
  <w15:commentEx w15:paraId="2DD4F42B" w15:done="0"/>
  <w15:commentEx w15:paraId="44EBEB81" w15:done="0"/>
  <w15:commentEx w15:paraId="3D0EB5E6" w15:done="0"/>
  <w15:commentEx w15:paraId="6FB19652" w15:done="0"/>
  <w15:commentEx w15:paraId="61246703" w15:done="0"/>
  <w15:commentEx w15:paraId="002EE487" w15:paraIdParent="61246703" w15:done="0"/>
  <w15:commentEx w15:paraId="62523459" w15:done="0"/>
  <w15:commentEx w15:paraId="4D6464C1" w15:done="0"/>
  <w15:commentEx w15:paraId="7C57B36C" w15:paraIdParent="4D6464C1" w15:done="0"/>
  <w15:commentEx w15:paraId="5E66E68E" w15:done="0"/>
  <w15:commentEx w15:paraId="16AD4F16" w15:paraIdParent="5E66E68E" w15:done="0"/>
  <w15:commentEx w15:paraId="3BDBC889" w15:done="0"/>
  <w15:commentEx w15:paraId="2C7BC0CD" w15:done="0"/>
  <w15:commentEx w15:paraId="609B5863" w15:done="0"/>
  <w15:commentEx w15:paraId="7CEE678B" w15:done="0"/>
  <w15:commentEx w15:paraId="055E6778" w15:paraIdParent="7CEE678B" w15:done="0"/>
  <w15:commentEx w15:paraId="44F76998" w15:done="0"/>
  <w15:commentEx w15:paraId="74838B88" w15:done="0"/>
  <w15:commentEx w15:paraId="0E46E865" w15:paraIdParent="74838B88" w15:done="0"/>
  <w15:commentEx w15:paraId="1557FDA2" w15:done="0"/>
  <w15:commentEx w15:paraId="04273A0F" w15:paraIdParent="1557FDA2" w15:done="0"/>
  <w15:commentEx w15:paraId="4743F337" w15:done="0"/>
  <w15:commentEx w15:paraId="03175D67" w15:done="0"/>
  <w15:commentEx w15:paraId="6D4005B2" w15:done="0"/>
  <w15:commentEx w15:paraId="0411D946" w15:paraIdParent="6D4005B2" w15:done="0"/>
  <w15:commentEx w15:paraId="28B49E2E" w15:done="0"/>
  <w15:commentEx w15:paraId="225C7E7E" w15:paraIdParent="28B49E2E" w15:done="0"/>
  <w15:commentEx w15:paraId="51C29638" w15:done="0"/>
  <w15:commentEx w15:paraId="71813B9A" w15:paraIdParent="51C29638" w15:done="0"/>
  <w15:commentEx w15:paraId="4C2546B4" w15:done="0"/>
  <w15:commentEx w15:paraId="4A598F2B" w15:done="0"/>
  <w15:commentEx w15:paraId="28B35785" w15:done="0"/>
  <w15:commentEx w15:paraId="1BC7688B" w15:done="0"/>
  <w15:commentEx w15:paraId="65E165E4" w15:done="0"/>
  <w15:commentEx w15:paraId="1606C136" w15:done="0"/>
  <w15:commentEx w15:paraId="687179EA" w15:paraIdParent="1606C136" w15:done="0"/>
  <w15:commentEx w15:paraId="357291C4" w15:done="0"/>
  <w15:commentEx w15:paraId="4E9857B8" w15:done="0"/>
  <w15:commentEx w15:paraId="7FA5568F" w15:done="0"/>
  <w15:commentEx w15:paraId="5865BD99" w15:done="0"/>
  <w15:commentEx w15:paraId="1680070E" w15:done="0"/>
  <w15:commentEx w15:paraId="5BA9704B" w15:paraIdParent="1680070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9DA109E">
    <w16cex:extLst>
      <w16:ext w16:uri="{CE6994B0-6A32-4C9F-8C6B-6E91EDA988CE}">
        <cr:reactions xmlns:cr="http://schemas.microsoft.com/office/comments/2020/reactions">
          <cr:reaction reactionType="1">
            <cr:reactionInfo dateUtc="2024-05-22T10:09:39Z">
              <cr:user userId="c04301a08cca2728" userProvider="Windows Live" userName="Vojtěch Bžatek"/>
            </cr:reactionInfo>
          </cr:reaction>
        </cr:reactions>
      </w16:ext>
    </w16cex:extLst>
  </w16cex:commentExtensible>
  <w16cex:commentExtensible w16cex:durableId="29DA10E2">
    <w16cex:extLst>
      <w16:ext w16:uri="{CE6994B0-6A32-4C9F-8C6B-6E91EDA988CE}">
        <cr:reactions xmlns:cr="http://schemas.microsoft.com/office/comments/2020/reactions">
          <cr:reaction reactionType="1">
            <cr:reactionInfo dateUtc="2024-05-22T10:09:49Z">
              <cr:user userId="c04301a08cca2728" userProvider="Windows Live" userName="Vojtěch Bžatek"/>
            </cr:reactionInfo>
          </cr:reaction>
        </cr:reactions>
      </w16:ext>
    </w16cex:extLst>
  </w16cex:commentExtensible>
  <w16cex:commentExtensible w16cex:durableId="038D7F29" w16cex:dateUtc="2024-05-22T09:25:00Z"/>
  <w16cex:commentExtensible w16cex:durableId="29DA1183">
    <w16cex:extLst>
      <w16:ext w16:uri="{CE6994B0-6A32-4C9F-8C6B-6E91EDA988CE}">
        <cr:reactions xmlns:cr="http://schemas.microsoft.com/office/comments/2020/reactions">
          <cr:reaction reactionType="1">
            <cr:reactionInfo dateUtc="2024-05-21T10:15:31Z">
              <cr:user userId="c04301a08cca2728" userProvider="Windows Live" userName="Vojtěch Bžatek"/>
            </cr:reactionInfo>
          </cr:reaction>
        </cr:reactions>
      </w16:ext>
    </w16cex:extLst>
  </w16cex:commentExtensible>
  <w16cex:commentExtensible w16cex:durableId="29DA1146">
    <w16cex:extLst>
      <w16:ext w16:uri="{CE6994B0-6A32-4C9F-8C6B-6E91EDA988CE}">
        <cr:reactions xmlns:cr="http://schemas.microsoft.com/office/comments/2020/reactions">
          <cr:reaction reactionType="1">
            <cr:reactionInfo dateUtc="2024-05-21T10:14:57Z">
              <cr:user userId="c04301a08cca2728" userProvider="Windows Live" userName="Vojtěch Bžatek"/>
            </cr:reactionInfo>
          </cr:reaction>
        </cr:reactions>
      </w16:ext>
    </w16cex:extLst>
  </w16cex:commentExtensible>
  <w16cex:commentExtensible w16cex:durableId="29DA11A3">
    <w16cex:extLst>
      <w16:ext w16:uri="{CE6994B0-6A32-4C9F-8C6B-6E91EDA988CE}">
        <cr:reactions xmlns:cr="http://schemas.microsoft.com/office/comments/2020/reactions">
          <cr:reaction reactionType="1">
            <cr:reactionInfo dateUtc="2024-05-21T10:15:42Z">
              <cr:user userId="c04301a08cca2728" userProvider="Windows Live" userName="Vojtěch Bžatek"/>
            </cr:reactionInfo>
          </cr:reaction>
        </cr:reactions>
      </w16:ext>
    </w16cex:extLst>
  </w16cex:commentExtensible>
  <w16cex:commentExtensible w16cex:durableId="29DA1200">
    <w16cex:extLst>
      <w16:ext w16:uri="{CE6994B0-6A32-4C9F-8C6B-6E91EDA988CE}">
        <cr:reactions xmlns:cr="http://schemas.microsoft.com/office/comments/2020/reactions">
          <cr:reaction reactionType="1">
            <cr:reactionInfo dateUtc="2024-05-22T10:11:59Z">
              <cr:user userId="c04301a08cca2728" userProvider="Windows Live" userName="Vojtěch Bžatek"/>
            </cr:reactionInfo>
          </cr:reaction>
        </cr:reactions>
      </w16:ext>
    </w16cex:extLst>
  </w16cex:commentExtensible>
  <w16cex:commentExtensible w16cex:durableId="299526E0" w16cex:dateUtc="2024-05-22T10:11:00Z"/>
  <w16cex:commentExtensible w16cex:durableId="29DA12EE">
    <w16cex:extLst>
      <w16:ext w16:uri="{CE6994B0-6A32-4C9F-8C6B-6E91EDA988CE}">
        <cr:reactions xmlns:cr="http://schemas.microsoft.com/office/comments/2020/reactions">
          <cr:reaction reactionType="1">
            <cr:reactionInfo dateUtc="2024-05-22T10:12:18Z">
              <cr:user userId="c04301a08cca2728" userProvider="Windows Live" userName="Vojtěch Bžatek"/>
            </cr:reactionInfo>
          </cr:reaction>
        </cr:reactions>
      </w16:ext>
    </w16cex:extLst>
  </w16cex:commentExtensible>
  <w16cex:commentExtensible w16cex:durableId="72218D3F" w16cex:dateUtc="2024-05-21T10:11:00Z"/>
  <w16cex:commentExtensible w16cex:durableId="29DA176B">
    <w16cex:extLst>
      <w16:ext w16:uri="{CE6994B0-6A32-4C9F-8C6B-6E91EDA988CE}">
        <cr:reactions xmlns:cr="http://schemas.microsoft.com/office/comments/2020/reactions">
          <cr:reaction reactionType="1">
            <cr:reactionInfo dateUtc="2024-05-22T10:12:42Z">
              <cr:user userId="c04301a08cca2728" userProvider="Windows Live" userName="Vojtěch Bžatek"/>
            </cr:reactionInfo>
          </cr:reaction>
        </cr:reactions>
      </w16:ext>
    </w16cex:extLst>
  </w16cex:commentExtensible>
  <w16cex:commentExtensible w16cex:durableId="6B5E1E7C" w16cex:dateUtc="2024-05-21T10:10:00Z"/>
  <w16cex:commentExtensible w16cex:durableId="29DA1851">
    <w16cex:extLst>
      <w16:ext w16:uri="{CE6994B0-6A32-4C9F-8C6B-6E91EDA988CE}">
        <cr:reactions xmlns:cr="http://schemas.microsoft.com/office/comments/2020/reactions">
          <cr:reaction reactionType="1">
            <cr:reactionInfo dateUtc="2024-05-22T10:13:02Z">
              <cr:user userId="c04301a08cca2728" userProvider="Windows Live" userName="Vojtěch Bžatek"/>
            </cr:reactionInfo>
          </cr:reaction>
        </cr:reactions>
      </w16:ext>
    </w16cex:extLst>
  </w16cex:commentExtensible>
  <w16cex:commentExtensible w16cex:durableId="29DA1977">
    <w16cex:extLst>
      <w16:ext w16:uri="{CE6994B0-6A32-4C9F-8C6B-6E91EDA988CE}">
        <cr:reactions xmlns:cr="http://schemas.microsoft.com/office/comments/2020/reactions">
          <cr:reaction reactionType="1">
            <cr:reactionInfo dateUtc="2024-05-22T10:13:10Z">
              <cr:user userId="c04301a08cca2728" userProvider="Windows Live" userName="Vojtěch Bžatek"/>
            </cr:reactionInfo>
          </cr:reaction>
        </cr:reactions>
      </w16:ext>
    </w16cex:extLst>
  </w16cex:commentExtensible>
  <w16cex:commentExtensible w16cex:durableId="29DA19B0">
    <w16cex:extLst>
      <w16:ext w16:uri="{CE6994B0-6A32-4C9F-8C6B-6E91EDA988CE}">
        <cr:reactions xmlns:cr="http://schemas.microsoft.com/office/comments/2020/reactions">
          <cr:reaction reactionType="1">
            <cr:reactionInfo dateUtc="2024-05-22T10:16:45Z">
              <cr:user userId="c04301a08cca2728" userProvider="Windows Live" userName="Vojtěch Bžatek"/>
            </cr:reactionInfo>
          </cr:reaction>
        </cr:reactions>
      </w16:ext>
    </w16cex:extLst>
  </w16cex:commentExtensible>
  <w16cex:commentExtensible w16cex:durableId="085CD097" w16cex:dateUtc="2024-05-22T10:16:00Z"/>
  <w16cex:commentExtensible w16cex:durableId="4AB2D7B1" w16cex:dateUtc="2024-05-21T10:19:00Z"/>
  <w16cex:commentExtensible w16cex:durableId="41A03464" w16cex:dateUtc="2024-05-21T10:20:00Z"/>
  <w16cex:commentExtensible w16cex:durableId="10B1E3E2" w16cex:dateUtc="2024-05-21T10:22:00Z"/>
  <w16cex:commentExtensible w16cex:durableId="29DA1CC4">
    <w16cex:extLst>
      <w16:ext w16:uri="{CE6994B0-6A32-4C9F-8C6B-6E91EDA988CE}">
        <cr:reactions xmlns:cr="http://schemas.microsoft.com/office/comments/2020/reactions">
          <cr:reaction reactionType="1">
            <cr:reactionInfo dateUtc="2024-05-22T10:24:34Z">
              <cr:user userId="c04301a08cca2728" userProvider="Windows Live" userName="Vojtěch Bžatek"/>
            </cr:reactionInfo>
          </cr:reaction>
        </cr:reactions>
      </w16:ext>
    </w16cex:extLst>
  </w16cex:commentExtensible>
  <w16cex:commentExtensible w16cex:durableId="4E9873E6" w16cex:dateUtc="2024-05-22T10:24:00Z"/>
  <w16cex:commentExtensible w16cex:durableId="29DA1CFD">
    <w16cex:extLst>
      <w16:ext w16:uri="{CE6994B0-6A32-4C9F-8C6B-6E91EDA988CE}">
        <cr:reactions xmlns:cr="http://schemas.microsoft.com/office/comments/2020/reactions">
          <cr:reaction reactionType="1">
            <cr:reactionInfo dateUtc="2024-05-22T10:38:56Z">
              <cr:user userId="c04301a08cca2728" userProvider="Windows Live" userName="Vojtěch Bžatek"/>
            </cr:reactionInfo>
          </cr:reaction>
        </cr:reactions>
      </w16:ext>
    </w16cex:extLst>
  </w16cex:commentExtensible>
  <w16cex:commentExtensible w16cex:durableId="7AF8FB3D" w16cex:dateUtc="2024-05-22T10:38:00Z"/>
  <w16cex:commentExtensible w16cex:durableId="29DA1FA8">
    <w16cex:extLst>
      <w16:ext w16:uri="{CE6994B0-6A32-4C9F-8C6B-6E91EDA988CE}">
        <cr:reactions xmlns:cr="http://schemas.microsoft.com/office/comments/2020/reactions">
          <cr:reaction reactionType="1">
            <cr:reactionInfo dateUtc="2024-05-22T09:57:02Z">
              <cr:user userId="c04301a08cca2728" userProvider="Windows Live" userName="Vojtěch Bžatek"/>
            </cr:reactionInfo>
          </cr:reaction>
        </cr:reactions>
      </w16:ext>
    </w16cex:extLst>
  </w16cex:commentExtensible>
  <w16cex:commentExtensible w16cex:durableId="29DA208F">
    <w16cex:extLst>
      <w16:ext w16:uri="{CE6994B0-6A32-4C9F-8C6B-6E91EDA988CE}">
        <cr:reactions xmlns:cr="http://schemas.microsoft.com/office/comments/2020/reactions">
          <cr:reaction reactionType="1">
            <cr:reactionInfo dateUtc="2024-05-21T10:24:19Z">
              <cr:user userId="c04301a08cca2728" userProvider="Windows Live" userName="Vojtěch Bžatek"/>
            </cr:reactionInfo>
          </cr:reaction>
        </cr:reactions>
      </w16:ext>
    </w16cex:extLst>
  </w16cex:commentExtensible>
  <w16cex:commentExtensible w16cex:durableId="29DA2987">
    <w16cex:extLst>
      <w16:ext w16:uri="{CE6994B0-6A32-4C9F-8C6B-6E91EDA988CE}">
        <cr:reactions xmlns:cr="http://schemas.microsoft.com/office/comments/2020/reactions">
          <cr:reaction reactionType="1">
            <cr:reactionInfo dateUtc="2024-05-22T09:58:10Z">
              <cr:user userId="c04301a08cca2728" userProvider="Windows Live" userName="Vojtěch Bžatek"/>
            </cr:reactionInfo>
          </cr:reaction>
        </cr:reactions>
      </w16:ext>
    </w16cex:extLst>
  </w16cex:commentExtensible>
  <w16cex:commentExtensible w16cex:durableId="29DA2A62">
    <w16cex:extLst>
      <w16:ext w16:uri="{CE6994B0-6A32-4C9F-8C6B-6E91EDA988CE}">
        <cr:reactions xmlns:cr="http://schemas.microsoft.com/office/comments/2020/reactions">
          <cr:reaction reactionType="1">
            <cr:reactionInfo dateUtc="2024-05-22T10:36:58Z">
              <cr:user userId="c04301a08cca2728" userProvider="Windows Live" userName="Vojtěch Bžatek"/>
            </cr:reactionInfo>
          </cr:reaction>
        </cr:reactions>
      </w16:ext>
    </w16cex:extLst>
  </w16cex:commentExtensible>
  <w16cex:commentExtensible w16cex:durableId="65191F4A" w16cex:dateUtc="2024-05-22T10:34:00Z"/>
  <w16cex:commentExtensible w16cex:durableId="190B2642" w16cex:dateUtc="2024-05-22T10: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60E8EB8" w16cid:durableId="29DA0FA6"/>
  <w16cid:commentId w16cid:paraId="117FF666" w16cid:durableId="29DA109E"/>
  <w16cid:commentId w16cid:paraId="07AC6F5A" w16cid:durableId="29DA10E2"/>
  <w16cid:commentId w16cid:paraId="71FD3590" w16cid:durableId="038D7F29"/>
  <w16cid:commentId w16cid:paraId="2DD4F42B" w16cid:durableId="29DA1183"/>
  <w16cid:commentId w16cid:paraId="44EBEB81" w16cid:durableId="29DA1146"/>
  <w16cid:commentId w16cid:paraId="3D0EB5E6" w16cid:durableId="29DA11A3"/>
  <w16cid:commentId w16cid:paraId="6FB19652" w16cid:durableId="29DA11D6"/>
  <w16cid:commentId w16cid:paraId="61246703" w16cid:durableId="29DA1200"/>
  <w16cid:commentId w16cid:paraId="002EE487" w16cid:durableId="299526E0"/>
  <w16cid:commentId w16cid:paraId="62523459" w16cid:durableId="29DA124B"/>
  <w16cid:commentId w16cid:paraId="4D6464C1" w16cid:durableId="29DA12EE"/>
  <w16cid:commentId w16cid:paraId="7C57B36C" w16cid:durableId="72218D3F"/>
  <w16cid:commentId w16cid:paraId="5E66E68E" w16cid:durableId="29DA176B"/>
  <w16cid:commentId w16cid:paraId="16AD4F16" w16cid:durableId="6B5E1E7C"/>
  <w16cid:commentId w16cid:paraId="3BDBC889" w16cid:durableId="29DA17ED"/>
  <w16cid:commentId w16cid:paraId="2C7BC0CD" w16cid:durableId="29DA1851"/>
  <w16cid:commentId w16cid:paraId="609B5863" w16cid:durableId="29DA1977"/>
  <w16cid:commentId w16cid:paraId="7CEE678B" w16cid:durableId="29DA19B0"/>
  <w16cid:commentId w16cid:paraId="055E6778" w16cid:durableId="085CD097"/>
  <w16cid:commentId w16cid:paraId="44F76998" w16cid:durableId="29DA1A0B"/>
  <w16cid:commentId w16cid:paraId="74838B88" w16cid:durableId="29DA1A5E"/>
  <w16cid:commentId w16cid:paraId="0E46E865" w16cid:durableId="4AB2D7B1"/>
  <w16cid:commentId w16cid:paraId="1557FDA2" w16cid:durableId="29DA1AE7"/>
  <w16cid:commentId w16cid:paraId="04273A0F" w16cid:durableId="41A03464"/>
  <w16cid:commentId w16cid:paraId="4743F337" w16cid:durableId="29DA1B19"/>
  <w16cid:commentId w16cid:paraId="03175D67" w16cid:durableId="29DA1B4A"/>
  <w16cid:commentId w16cid:paraId="6D4005B2" w16cid:durableId="29DA1C08"/>
  <w16cid:commentId w16cid:paraId="0411D946" w16cid:durableId="10B1E3E2"/>
  <w16cid:commentId w16cid:paraId="28B49E2E" w16cid:durableId="29DA1CC4"/>
  <w16cid:commentId w16cid:paraId="225C7E7E" w16cid:durableId="4E9873E6"/>
  <w16cid:commentId w16cid:paraId="51C29638" w16cid:durableId="29DA1CFD"/>
  <w16cid:commentId w16cid:paraId="71813B9A" w16cid:durableId="7AF8FB3D"/>
  <w16cid:commentId w16cid:paraId="4C2546B4" w16cid:durableId="29DA1FA8"/>
  <w16cid:commentId w16cid:paraId="4A598F2B" w16cid:durableId="29DA208F"/>
  <w16cid:commentId w16cid:paraId="28B35785" w16cid:durableId="29DA2987"/>
  <w16cid:commentId w16cid:paraId="1BC7688B" w16cid:durableId="29DA2A62"/>
  <w16cid:commentId w16cid:paraId="65E165E4" w16cid:durableId="29DA2A90"/>
  <w16cid:commentId w16cid:paraId="1606C136" w16cid:durableId="29DA2AE8"/>
  <w16cid:commentId w16cid:paraId="687179EA" w16cid:durableId="65191F4A"/>
  <w16cid:commentId w16cid:paraId="357291C4" w16cid:durableId="29DA2B2B"/>
  <w16cid:commentId w16cid:paraId="4E9857B8" w16cid:durableId="29DA2C35"/>
  <w16cid:commentId w16cid:paraId="7FA5568F" w16cid:durableId="29DA2C92"/>
  <w16cid:commentId w16cid:paraId="5865BD99" w16cid:durableId="29DA2D2A"/>
  <w16cid:commentId w16cid:paraId="1680070E" w16cid:durableId="29DA2E21"/>
  <w16cid:commentId w16cid:paraId="5BA9704B" w16cid:durableId="190B264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C377AC" w14:textId="77777777" w:rsidR="00AC4DFA" w:rsidRDefault="00AC4DFA" w:rsidP="00520322">
      <w:r>
        <w:separator/>
      </w:r>
    </w:p>
    <w:p w14:paraId="29D2BF9A" w14:textId="77777777" w:rsidR="00AC4DFA" w:rsidRDefault="00AC4DFA"/>
  </w:endnote>
  <w:endnote w:type="continuationSeparator" w:id="0">
    <w:p w14:paraId="3876FC7F" w14:textId="77777777" w:rsidR="00AC4DFA" w:rsidRDefault="00AC4DFA" w:rsidP="00520322">
      <w:r>
        <w:continuationSeparator/>
      </w:r>
    </w:p>
    <w:p w14:paraId="47C17133" w14:textId="77777777" w:rsidR="00AC4DFA" w:rsidRDefault="00AC4DF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3538794"/>
      <w:docPartObj>
        <w:docPartGallery w:val="Page Numbers (Bottom of Page)"/>
        <w:docPartUnique/>
      </w:docPartObj>
    </w:sdtPr>
    <w:sdtContent>
      <w:p w14:paraId="6209D654" w14:textId="113200AB" w:rsidR="00F576BE" w:rsidRDefault="00F576BE">
        <w:pPr>
          <w:pStyle w:val="Zpat"/>
          <w:jc w:val="center"/>
        </w:pPr>
        <w:del w:id="590" w:author="Vojtěch Bžatek" w:date="2024-05-22T10:09:00Z" w16du:dateUtc="2024-05-22T08:09:00Z">
          <w:r w:rsidDel="00043979">
            <w:fldChar w:fldCharType="begin"/>
          </w:r>
          <w:r w:rsidDel="00043979">
            <w:delInstrText>PAGE   \* MERGEFORMAT</w:delInstrText>
          </w:r>
          <w:r w:rsidDel="00043979">
            <w:fldChar w:fldCharType="separate"/>
          </w:r>
          <w:r w:rsidDel="00043979">
            <w:rPr>
              <w:noProof/>
            </w:rPr>
            <w:delText>21</w:delText>
          </w:r>
          <w:r w:rsidDel="00043979">
            <w:fldChar w:fldCharType="end"/>
          </w:r>
        </w:del>
      </w:p>
    </w:sdtContent>
  </w:sdt>
  <w:p w14:paraId="2E703BEB" w14:textId="77777777" w:rsidR="00F576BE" w:rsidRDefault="00F576B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75077151"/>
      <w:docPartObj>
        <w:docPartGallery w:val="Page Numbers (Bottom of Page)"/>
        <w:docPartUnique/>
      </w:docPartObj>
    </w:sdtPr>
    <w:sdtContent>
      <w:p w14:paraId="51DCF954" w14:textId="75C8CE49" w:rsidR="00F576BE" w:rsidRDefault="00F576BE">
        <w:pPr>
          <w:pStyle w:val="Zpat"/>
          <w:jc w:val="center"/>
        </w:pPr>
        <w:del w:id="591" w:author="Vojtěch Bžatek" w:date="2024-05-22T10:10:00Z" w16du:dateUtc="2024-05-22T08:10:00Z">
          <w:r w:rsidDel="00043979">
            <w:fldChar w:fldCharType="begin"/>
          </w:r>
          <w:r w:rsidDel="00043979">
            <w:delInstrText>PAGE   \* MERGEFORMAT</w:delInstrText>
          </w:r>
          <w:r w:rsidDel="00043979">
            <w:fldChar w:fldCharType="separate"/>
          </w:r>
          <w:r w:rsidDel="00043979">
            <w:rPr>
              <w:noProof/>
            </w:rPr>
            <w:delText>8</w:delText>
          </w:r>
          <w:r w:rsidDel="00043979">
            <w:fldChar w:fldCharType="end"/>
          </w:r>
        </w:del>
      </w:p>
    </w:sdtContent>
  </w:sdt>
  <w:p w14:paraId="2555DC11" w14:textId="77777777" w:rsidR="00F576BE" w:rsidRDefault="00F576BE">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43647305"/>
      <w:docPartObj>
        <w:docPartGallery w:val="Page Numbers (Bottom of Page)"/>
        <w:docPartUnique/>
      </w:docPartObj>
    </w:sdtPr>
    <w:sdtContent>
      <w:p w14:paraId="2798A201" w14:textId="77777777" w:rsidR="00043979" w:rsidRDefault="00043979">
        <w:pPr>
          <w:pStyle w:val="Zpat"/>
          <w:jc w:val="center"/>
        </w:pPr>
        <w:r>
          <w:fldChar w:fldCharType="begin"/>
        </w:r>
        <w:r>
          <w:instrText>PAGE   \* MERGEFORMAT</w:instrText>
        </w:r>
        <w:r>
          <w:fldChar w:fldCharType="separate"/>
        </w:r>
        <w:r>
          <w:rPr>
            <w:noProof/>
          </w:rPr>
          <w:t>21</w:t>
        </w:r>
        <w:r>
          <w:fldChar w:fldCharType="end"/>
        </w:r>
      </w:p>
    </w:sdtContent>
  </w:sdt>
  <w:p w14:paraId="258BC539" w14:textId="77777777" w:rsidR="00043979" w:rsidRDefault="00043979"/>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95226567"/>
      <w:docPartObj>
        <w:docPartGallery w:val="Page Numbers (Bottom of Page)"/>
        <w:docPartUnique/>
      </w:docPartObj>
    </w:sdtPr>
    <w:sdtContent>
      <w:p w14:paraId="17963CA1" w14:textId="75F83140" w:rsidR="00043979" w:rsidRDefault="00043979">
        <w:pPr>
          <w:pStyle w:val="Zpat"/>
          <w:jc w:val="center"/>
        </w:pPr>
        <w:ins w:id="2971" w:author="Vojtěch Bžatek" w:date="2024-05-22T10:11:00Z" w16du:dateUtc="2024-05-22T08:11:00Z">
          <w:r>
            <w:t>A</w:t>
          </w:r>
        </w:ins>
        <w:ins w:id="2972" w:author="Vojtěch Bžatek" w:date="2024-05-22T10:15:00Z" w16du:dateUtc="2024-05-22T08:15:00Z">
          <w:r w:rsidR="000F6656">
            <w:t>1</w:t>
          </w:r>
        </w:ins>
        <w:del w:id="2973" w:author="Vojtěch Bžatek" w:date="2024-05-22T10:11:00Z" w16du:dateUtc="2024-05-22T08:11:00Z">
          <w:r w:rsidDel="00043979">
            <w:fldChar w:fldCharType="begin"/>
          </w:r>
          <w:r w:rsidDel="00043979">
            <w:delInstrText>PAGE   \* MERGEFORMAT</w:delInstrText>
          </w:r>
          <w:r w:rsidDel="00043979">
            <w:fldChar w:fldCharType="separate"/>
          </w:r>
          <w:r w:rsidDel="00043979">
            <w:rPr>
              <w:noProof/>
            </w:rPr>
            <w:delText>21</w:delText>
          </w:r>
          <w:r w:rsidDel="00043979">
            <w:fldChar w:fldCharType="end"/>
          </w:r>
        </w:del>
      </w:p>
    </w:sdtContent>
  </w:sdt>
  <w:p w14:paraId="79A0AEA6" w14:textId="77777777" w:rsidR="00043979" w:rsidRDefault="00043979"/>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08482741"/>
      <w:docPartObj>
        <w:docPartGallery w:val="Page Numbers (Bottom of Page)"/>
        <w:docPartUnique/>
      </w:docPartObj>
    </w:sdtPr>
    <w:sdtContent>
      <w:p w14:paraId="3016898D" w14:textId="77777777" w:rsidR="00043979" w:rsidRDefault="00043979">
        <w:pPr>
          <w:pStyle w:val="Zpat"/>
          <w:jc w:val="center"/>
        </w:pPr>
        <w:r>
          <w:fldChar w:fldCharType="begin"/>
        </w:r>
        <w:r>
          <w:instrText>PAGE   \* MERGEFORMAT</w:instrText>
        </w:r>
        <w:r>
          <w:fldChar w:fldCharType="separate"/>
        </w:r>
        <w:r>
          <w:rPr>
            <w:noProof/>
          </w:rPr>
          <w:t>8</w:t>
        </w:r>
        <w:r>
          <w:fldChar w:fldCharType="end"/>
        </w:r>
      </w:p>
    </w:sdtContent>
  </w:sdt>
  <w:p w14:paraId="6BA7B1D3" w14:textId="77777777" w:rsidR="00043979" w:rsidRDefault="00043979">
    <w:pPr>
      <w:pStyle w:val="Zpa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7969757"/>
      <w:docPartObj>
        <w:docPartGallery w:val="Page Numbers (Bottom of Page)"/>
        <w:docPartUnique/>
      </w:docPartObj>
    </w:sdtPr>
    <w:sdtContent>
      <w:p w14:paraId="0D70C413" w14:textId="77777777" w:rsidR="000F6656" w:rsidRDefault="000F6656">
        <w:pPr>
          <w:pStyle w:val="Zpat"/>
          <w:jc w:val="center"/>
        </w:pPr>
        <w:ins w:id="2977" w:author="Vojtěch Bžatek" w:date="2024-05-22T10:11:00Z" w16du:dateUtc="2024-05-22T08:11:00Z">
          <w:r>
            <w:t>A</w:t>
          </w:r>
        </w:ins>
        <w:ins w:id="2978" w:author="Vojtěch Bžatek" w:date="2024-05-22T10:14:00Z" w16du:dateUtc="2024-05-22T08:14:00Z">
          <w:r>
            <w:t>2</w:t>
          </w:r>
        </w:ins>
        <w:del w:id="2979" w:author="Vojtěch Bžatek" w:date="2024-05-22T10:11:00Z" w16du:dateUtc="2024-05-22T08:11:00Z">
          <w:r w:rsidDel="00043979">
            <w:fldChar w:fldCharType="begin"/>
          </w:r>
          <w:r w:rsidDel="00043979">
            <w:delInstrText>PAGE   \* MERGEFORMAT</w:delInstrText>
          </w:r>
          <w:r w:rsidDel="00043979">
            <w:fldChar w:fldCharType="separate"/>
          </w:r>
          <w:r w:rsidDel="00043979">
            <w:rPr>
              <w:noProof/>
            </w:rPr>
            <w:delText>21</w:delText>
          </w:r>
          <w:r w:rsidDel="00043979">
            <w:fldChar w:fldCharType="end"/>
          </w:r>
        </w:del>
      </w:p>
    </w:sdtContent>
  </w:sdt>
  <w:p w14:paraId="3A1EC579" w14:textId="77777777" w:rsidR="000F6656" w:rsidRDefault="000F6656"/>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73123064"/>
      <w:docPartObj>
        <w:docPartGallery w:val="Page Numbers (Bottom of Page)"/>
        <w:docPartUnique/>
      </w:docPartObj>
    </w:sdtPr>
    <w:sdtContent>
      <w:p w14:paraId="4CA4FE51" w14:textId="7F39E033" w:rsidR="000F6656" w:rsidRDefault="000F6656">
        <w:pPr>
          <w:pStyle w:val="Zpat"/>
          <w:jc w:val="center"/>
        </w:pPr>
        <w:ins w:id="2984" w:author="Vojtěch Bžatek" w:date="2024-05-22T10:14:00Z" w16du:dateUtc="2024-05-22T08:14:00Z">
          <w:r>
            <w:t>B1</w:t>
          </w:r>
        </w:ins>
        <w:del w:id="2985" w:author="Vojtěch Bžatek" w:date="2024-05-22T10:11:00Z" w16du:dateUtc="2024-05-22T08:11:00Z">
          <w:r w:rsidDel="00043979">
            <w:fldChar w:fldCharType="begin"/>
          </w:r>
          <w:r w:rsidDel="00043979">
            <w:delInstrText>PAGE   \* MERGEFORMAT</w:delInstrText>
          </w:r>
          <w:r w:rsidDel="00043979">
            <w:fldChar w:fldCharType="separate"/>
          </w:r>
          <w:r w:rsidDel="00043979">
            <w:rPr>
              <w:noProof/>
            </w:rPr>
            <w:delText>21</w:delText>
          </w:r>
          <w:r w:rsidDel="00043979">
            <w:fldChar w:fldCharType="end"/>
          </w:r>
        </w:del>
      </w:p>
    </w:sdtContent>
  </w:sdt>
  <w:p w14:paraId="70BD4788" w14:textId="77777777" w:rsidR="000F6656" w:rsidRDefault="000F665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208A55" w14:textId="77777777" w:rsidR="00AC4DFA" w:rsidRDefault="00AC4DFA" w:rsidP="00520322">
      <w:r>
        <w:separator/>
      </w:r>
    </w:p>
    <w:p w14:paraId="3B67AFA7" w14:textId="77777777" w:rsidR="00AC4DFA" w:rsidRDefault="00AC4DFA"/>
  </w:footnote>
  <w:footnote w:type="continuationSeparator" w:id="0">
    <w:p w14:paraId="57A46092" w14:textId="77777777" w:rsidR="00AC4DFA" w:rsidRDefault="00AC4DFA" w:rsidP="00520322">
      <w:r>
        <w:continuationSeparator/>
      </w:r>
    </w:p>
    <w:p w14:paraId="5819AEA8" w14:textId="77777777" w:rsidR="00AC4DFA" w:rsidRDefault="00AC4DF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D14363"/>
    <w:multiLevelType w:val="hybridMultilevel"/>
    <w:tmpl w:val="FD9E218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6A111D6"/>
    <w:multiLevelType w:val="hybridMultilevel"/>
    <w:tmpl w:val="06DCA87E"/>
    <w:lvl w:ilvl="0" w:tplc="91D89C34">
      <w:start w:val="1"/>
      <w:numFmt w:val="decimal"/>
      <w:pStyle w:val="vet-arabsksla"/>
      <w:lvlText w:val="%1."/>
      <w:lvlJc w:val="left"/>
      <w:pPr>
        <w:ind w:left="2148" w:hanging="360"/>
      </w:pPr>
    </w:lvl>
    <w:lvl w:ilvl="1" w:tplc="04050019" w:tentative="1">
      <w:start w:val="1"/>
      <w:numFmt w:val="lowerLetter"/>
      <w:lvlText w:val="%2."/>
      <w:lvlJc w:val="left"/>
      <w:pPr>
        <w:ind w:left="2868" w:hanging="360"/>
      </w:pPr>
    </w:lvl>
    <w:lvl w:ilvl="2" w:tplc="0405001B" w:tentative="1">
      <w:start w:val="1"/>
      <w:numFmt w:val="lowerRoman"/>
      <w:lvlText w:val="%3."/>
      <w:lvlJc w:val="right"/>
      <w:pPr>
        <w:ind w:left="3588" w:hanging="180"/>
      </w:pPr>
    </w:lvl>
    <w:lvl w:ilvl="3" w:tplc="0405000F" w:tentative="1">
      <w:start w:val="1"/>
      <w:numFmt w:val="decimal"/>
      <w:lvlText w:val="%4."/>
      <w:lvlJc w:val="left"/>
      <w:pPr>
        <w:ind w:left="4308" w:hanging="360"/>
      </w:pPr>
    </w:lvl>
    <w:lvl w:ilvl="4" w:tplc="04050019" w:tentative="1">
      <w:start w:val="1"/>
      <w:numFmt w:val="lowerLetter"/>
      <w:lvlText w:val="%5."/>
      <w:lvlJc w:val="left"/>
      <w:pPr>
        <w:ind w:left="5028" w:hanging="360"/>
      </w:pPr>
    </w:lvl>
    <w:lvl w:ilvl="5" w:tplc="0405001B" w:tentative="1">
      <w:start w:val="1"/>
      <w:numFmt w:val="lowerRoman"/>
      <w:lvlText w:val="%6."/>
      <w:lvlJc w:val="right"/>
      <w:pPr>
        <w:ind w:left="5748" w:hanging="180"/>
      </w:pPr>
    </w:lvl>
    <w:lvl w:ilvl="6" w:tplc="0405000F" w:tentative="1">
      <w:start w:val="1"/>
      <w:numFmt w:val="decimal"/>
      <w:lvlText w:val="%7."/>
      <w:lvlJc w:val="left"/>
      <w:pPr>
        <w:ind w:left="6468" w:hanging="360"/>
      </w:pPr>
    </w:lvl>
    <w:lvl w:ilvl="7" w:tplc="04050019" w:tentative="1">
      <w:start w:val="1"/>
      <w:numFmt w:val="lowerLetter"/>
      <w:lvlText w:val="%8."/>
      <w:lvlJc w:val="left"/>
      <w:pPr>
        <w:ind w:left="7188" w:hanging="360"/>
      </w:pPr>
    </w:lvl>
    <w:lvl w:ilvl="8" w:tplc="0405001B" w:tentative="1">
      <w:start w:val="1"/>
      <w:numFmt w:val="lowerRoman"/>
      <w:lvlText w:val="%9."/>
      <w:lvlJc w:val="right"/>
      <w:pPr>
        <w:ind w:left="7908" w:hanging="180"/>
      </w:pPr>
    </w:lvl>
  </w:abstractNum>
  <w:abstractNum w:abstractNumId="2" w15:restartNumberingAfterBreak="0">
    <w:nsid w:val="07AC7B6D"/>
    <w:multiLevelType w:val="hybridMultilevel"/>
    <w:tmpl w:val="9B603132"/>
    <w:lvl w:ilvl="0" w:tplc="77080254">
      <w:start w:val="4"/>
      <w:numFmt w:val="bullet"/>
      <w:lvlText w:val="-"/>
      <w:lvlJc w:val="left"/>
      <w:pPr>
        <w:ind w:left="720" w:hanging="360"/>
      </w:pPr>
      <w:rPr>
        <w:rFonts w:ascii="Calibri" w:eastAsia="Calibr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28B0DF4"/>
    <w:multiLevelType w:val="hybridMultilevel"/>
    <w:tmpl w:val="130C17F6"/>
    <w:lvl w:ilvl="0" w:tplc="04050001">
      <w:start w:val="1"/>
      <w:numFmt w:val="bullet"/>
      <w:lvlText w:val=""/>
      <w:lvlJc w:val="left"/>
      <w:pPr>
        <w:ind w:left="1004" w:hanging="360"/>
      </w:pPr>
      <w:rPr>
        <w:rFonts w:ascii="Symbol" w:hAnsi="Symbol" w:hint="default"/>
      </w:rPr>
    </w:lvl>
    <w:lvl w:ilvl="1" w:tplc="04050003" w:tentative="1">
      <w:start w:val="1"/>
      <w:numFmt w:val="bullet"/>
      <w:lvlText w:val="o"/>
      <w:lvlJc w:val="left"/>
      <w:pPr>
        <w:ind w:left="1724" w:hanging="360"/>
      </w:pPr>
      <w:rPr>
        <w:rFonts w:ascii="Courier New" w:hAnsi="Courier New" w:cs="Courier New" w:hint="default"/>
      </w:rPr>
    </w:lvl>
    <w:lvl w:ilvl="2" w:tplc="04050005" w:tentative="1">
      <w:start w:val="1"/>
      <w:numFmt w:val="bullet"/>
      <w:lvlText w:val=""/>
      <w:lvlJc w:val="left"/>
      <w:pPr>
        <w:ind w:left="2444" w:hanging="360"/>
      </w:pPr>
      <w:rPr>
        <w:rFonts w:ascii="Wingdings" w:hAnsi="Wingdings" w:hint="default"/>
      </w:rPr>
    </w:lvl>
    <w:lvl w:ilvl="3" w:tplc="04050001" w:tentative="1">
      <w:start w:val="1"/>
      <w:numFmt w:val="bullet"/>
      <w:lvlText w:val=""/>
      <w:lvlJc w:val="left"/>
      <w:pPr>
        <w:ind w:left="3164" w:hanging="360"/>
      </w:pPr>
      <w:rPr>
        <w:rFonts w:ascii="Symbol" w:hAnsi="Symbol" w:hint="default"/>
      </w:rPr>
    </w:lvl>
    <w:lvl w:ilvl="4" w:tplc="04050003" w:tentative="1">
      <w:start w:val="1"/>
      <w:numFmt w:val="bullet"/>
      <w:lvlText w:val="o"/>
      <w:lvlJc w:val="left"/>
      <w:pPr>
        <w:ind w:left="3884" w:hanging="360"/>
      </w:pPr>
      <w:rPr>
        <w:rFonts w:ascii="Courier New" w:hAnsi="Courier New" w:cs="Courier New" w:hint="default"/>
      </w:rPr>
    </w:lvl>
    <w:lvl w:ilvl="5" w:tplc="04050005" w:tentative="1">
      <w:start w:val="1"/>
      <w:numFmt w:val="bullet"/>
      <w:lvlText w:val=""/>
      <w:lvlJc w:val="left"/>
      <w:pPr>
        <w:ind w:left="4604" w:hanging="360"/>
      </w:pPr>
      <w:rPr>
        <w:rFonts w:ascii="Wingdings" w:hAnsi="Wingdings" w:hint="default"/>
      </w:rPr>
    </w:lvl>
    <w:lvl w:ilvl="6" w:tplc="04050001" w:tentative="1">
      <w:start w:val="1"/>
      <w:numFmt w:val="bullet"/>
      <w:lvlText w:val=""/>
      <w:lvlJc w:val="left"/>
      <w:pPr>
        <w:ind w:left="5324" w:hanging="360"/>
      </w:pPr>
      <w:rPr>
        <w:rFonts w:ascii="Symbol" w:hAnsi="Symbol" w:hint="default"/>
      </w:rPr>
    </w:lvl>
    <w:lvl w:ilvl="7" w:tplc="04050003" w:tentative="1">
      <w:start w:val="1"/>
      <w:numFmt w:val="bullet"/>
      <w:lvlText w:val="o"/>
      <w:lvlJc w:val="left"/>
      <w:pPr>
        <w:ind w:left="6044" w:hanging="360"/>
      </w:pPr>
      <w:rPr>
        <w:rFonts w:ascii="Courier New" w:hAnsi="Courier New" w:cs="Courier New" w:hint="default"/>
      </w:rPr>
    </w:lvl>
    <w:lvl w:ilvl="8" w:tplc="04050005" w:tentative="1">
      <w:start w:val="1"/>
      <w:numFmt w:val="bullet"/>
      <w:lvlText w:val=""/>
      <w:lvlJc w:val="left"/>
      <w:pPr>
        <w:ind w:left="6764" w:hanging="360"/>
      </w:pPr>
      <w:rPr>
        <w:rFonts w:ascii="Wingdings" w:hAnsi="Wingdings" w:hint="default"/>
      </w:rPr>
    </w:lvl>
  </w:abstractNum>
  <w:abstractNum w:abstractNumId="4" w15:restartNumberingAfterBreak="0">
    <w:nsid w:val="147916FD"/>
    <w:multiLevelType w:val="hybridMultilevel"/>
    <w:tmpl w:val="95C29AEE"/>
    <w:lvl w:ilvl="0" w:tplc="447CD0AA">
      <w:start w:val="1"/>
      <w:numFmt w:val="decimal"/>
      <w:pStyle w:val="Textkontrolnotzky"/>
      <w:lvlText w:val="%1."/>
      <w:lvlJc w:val="left"/>
      <w:pPr>
        <w:ind w:left="1069" w:hanging="360"/>
      </w:pPr>
      <w:rPr>
        <w:rFonts w:hint="default"/>
      </w:rPr>
    </w:lvl>
    <w:lvl w:ilvl="1" w:tplc="04050019" w:tentative="1">
      <w:start w:val="1"/>
      <w:numFmt w:val="lowerLetter"/>
      <w:lvlText w:val="%2."/>
      <w:lvlJc w:val="left"/>
      <w:pPr>
        <w:ind w:left="1789" w:hanging="360"/>
      </w:pPr>
    </w:lvl>
    <w:lvl w:ilvl="2" w:tplc="0405001B" w:tentative="1">
      <w:start w:val="1"/>
      <w:numFmt w:val="lowerRoman"/>
      <w:lvlText w:val="%3."/>
      <w:lvlJc w:val="right"/>
      <w:pPr>
        <w:ind w:left="2509" w:hanging="180"/>
      </w:pPr>
    </w:lvl>
    <w:lvl w:ilvl="3" w:tplc="0405000F" w:tentative="1">
      <w:start w:val="1"/>
      <w:numFmt w:val="decimal"/>
      <w:lvlText w:val="%4."/>
      <w:lvlJc w:val="left"/>
      <w:pPr>
        <w:ind w:left="3229" w:hanging="360"/>
      </w:pPr>
    </w:lvl>
    <w:lvl w:ilvl="4" w:tplc="04050019" w:tentative="1">
      <w:start w:val="1"/>
      <w:numFmt w:val="lowerLetter"/>
      <w:lvlText w:val="%5."/>
      <w:lvlJc w:val="left"/>
      <w:pPr>
        <w:ind w:left="3949" w:hanging="360"/>
      </w:pPr>
    </w:lvl>
    <w:lvl w:ilvl="5" w:tplc="0405001B" w:tentative="1">
      <w:start w:val="1"/>
      <w:numFmt w:val="lowerRoman"/>
      <w:lvlText w:val="%6."/>
      <w:lvlJc w:val="right"/>
      <w:pPr>
        <w:ind w:left="4669" w:hanging="180"/>
      </w:pPr>
    </w:lvl>
    <w:lvl w:ilvl="6" w:tplc="0405000F" w:tentative="1">
      <w:start w:val="1"/>
      <w:numFmt w:val="decimal"/>
      <w:lvlText w:val="%7."/>
      <w:lvlJc w:val="left"/>
      <w:pPr>
        <w:ind w:left="5389" w:hanging="360"/>
      </w:pPr>
    </w:lvl>
    <w:lvl w:ilvl="7" w:tplc="04050019" w:tentative="1">
      <w:start w:val="1"/>
      <w:numFmt w:val="lowerLetter"/>
      <w:lvlText w:val="%8."/>
      <w:lvlJc w:val="left"/>
      <w:pPr>
        <w:ind w:left="6109" w:hanging="360"/>
      </w:pPr>
    </w:lvl>
    <w:lvl w:ilvl="8" w:tplc="0405001B" w:tentative="1">
      <w:start w:val="1"/>
      <w:numFmt w:val="lowerRoman"/>
      <w:lvlText w:val="%9."/>
      <w:lvlJc w:val="right"/>
      <w:pPr>
        <w:ind w:left="6829" w:hanging="180"/>
      </w:pPr>
    </w:lvl>
  </w:abstractNum>
  <w:abstractNum w:abstractNumId="5" w15:restartNumberingAfterBreak="0">
    <w:nsid w:val="151157B7"/>
    <w:multiLevelType w:val="hybridMultilevel"/>
    <w:tmpl w:val="593241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80A7DEF"/>
    <w:multiLevelType w:val="hybridMultilevel"/>
    <w:tmpl w:val="593241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A113820"/>
    <w:multiLevelType w:val="hybridMultilevel"/>
    <w:tmpl w:val="CCBA8478"/>
    <w:lvl w:ilvl="0" w:tplc="04050001">
      <w:start w:val="1"/>
      <w:numFmt w:val="bullet"/>
      <w:lvlText w:val=""/>
      <w:lvlJc w:val="left"/>
      <w:pPr>
        <w:ind w:left="780" w:hanging="360"/>
      </w:pPr>
      <w:rPr>
        <w:rFonts w:ascii="Symbol" w:hAnsi="Symbol" w:hint="default"/>
      </w:rPr>
    </w:lvl>
    <w:lvl w:ilvl="1" w:tplc="04050003" w:tentative="1">
      <w:start w:val="1"/>
      <w:numFmt w:val="bullet"/>
      <w:lvlText w:val="o"/>
      <w:lvlJc w:val="left"/>
      <w:pPr>
        <w:ind w:left="1500" w:hanging="360"/>
      </w:pPr>
      <w:rPr>
        <w:rFonts w:ascii="Courier New" w:hAnsi="Courier New" w:cs="Courier New" w:hint="default"/>
      </w:rPr>
    </w:lvl>
    <w:lvl w:ilvl="2" w:tplc="04050005" w:tentative="1">
      <w:start w:val="1"/>
      <w:numFmt w:val="bullet"/>
      <w:lvlText w:val=""/>
      <w:lvlJc w:val="left"/>
      <w:pPr>
        <w:ind w:left="2220" w:hanging="360"/>
      </w:pPr>
      <w:rPr>
        <w:rFonts w:ascii="Wingdings" w:hAnsi="Wingdings" w:hint="default"/>
      </w:rPr>
    </w:lvl>
    <w:lvl w:ilvl="3" w:tplc="04050001" w:tentative="1">
      <w:start w:val="1"/>
      <w:numFmt w:val="bullet"/>
      <w:lvlText w:val=""/>
      <w:lvlJc w:val="left"/>
      <w:pPr>
        <w:ind w:left="2940" w:hanging="360"/>
      </w:pPr>
      <w:rPr>
        <w:rFonts w:ascii="Symbol" w:hAnsi="Symbol" w:hint="default"/>
      </w:rPr>
    </w:lvl>
    <w:lvl w:ilvl="4" w:tplc="04050003" w:tentative="1">
      <w:start w:val="1"/>
      <w:numFmt w:val="bullet"/>
      <w:lvlText w:val="o"/>
      <w:lvlJc w:val="left"/>
      <w:pPr>
        <w:ind w:left="3660" w:hanging="360"/>
      </w:pPr>
      <w:rPr>
        <w:rFonts w:ascii="Courier New" w:hAnsi="Courier New" w:cs="Courier New" w:hint="default"/>
      </w:rPr>
    </w:lvl>
    <w:lvl w:ilvl="5" w:tplc="04050005" w:tentative="1">
      <w:start w:val="1"/>
      <w:numFmt w:val="bullet"/>
      <w:lvlText w:val=""/>
      <w:lvlJc w:val="left"/>
      <w:pPr>
        <w:ind w:left="4380" w:hanging="360"/>
      </w:pPr>
      <w:rPr>
        <w:rFonts w:ascii="Wingdings" w:hAnsi="Wingdings" w:hint="default"/>
      </w:rPr>
    </w:lvl>
    <w:lvl w:ilvl="6" w:tplc="04050001" w:tentative="1">
      <w:start w:val="1"/>
      <w:numFmt w:val="bullet"/>
      <w:lvlText w:val=""/>
      <w:lvlJc w:val="left"/>
      <w:pPr>
        <w:ind w:left="5100" w:hanging="360"/>
      </w:pPr>
      <w:rPr>
        <w:rFonts w:ascii="Symbol" w:hAnsi="Symbol" w:hint="default"/>
      </w:rPr>
    </w:lvl>
    <w:lvl w:ilvl="7" w:tplc="04050003" w:tentative="1">
      <w:start w:val="1"/>
      <w:numFmt w:val="bullet"/>
      <w:lvlText w:val="o"/>
      <w:lvlJc w:val="left"/>
      <w:pPr>
        <w:ind w:left="5820" w:hanging="360"/>
      </w:pPr>
      <w:rPr>
        <w:rFonts w:ascii="Courier New" w:hAnsi="Courier New" w:cs="Courier New" w:hint="default"/>
      </w:rPr>
    </w:lvl>
    <w:lvl w:ilvl="8" w:tplc="04050005" w:tentative="1">
      <w:start w:val="1"/>
      <w:numFmt w:val="bullet"/>
      <w:lvlText w:val=""/>
      <w:lvlJc w:val="left"/>
      <w:pPr>
        <w:ind w:left="6540" w:hanging="360"/>
      </w:pPr>
      <w:rPr>
        <w:rFonts w:ascii="Wingdings" w:hAnsi="Wingdings" w:hint="default"/>
      </w:rPr>
    </w:lvl>
  </w:abstractNum>
  <w:abstractNum w:abstractNumId="8" w15:restartNumberingAfterBreak="0">
    <w:nsid w:val="1A184854"/>
    <w:multiLevelType w:val="hybridMultilevel"/>
    <w:tmpl w:val="232CCEE0"/>
    <w:lvl w:ilvl="0" w:tplc="308CF84C">
      <w:start w:val="1"/>
      <w:numFmt w:val="bullet"/>
      <w:pStyle w:val="vet-kulatznak"/>
      <w:lvlText w:val=""/>
      <w:lvlJc w:val="left"/>
      <w:pPr>
        <w:ind w:left="735" w:hanging="360"/>
      </w:pPr>
      <w:rPr>
        <w:rFonts w:ascii="Symbol" w:hAnsi="Symbol" w:hint="default"/>
      </w:rPr>
    </w:lvl>
    <w:lvl w:ilvl="1" w:tplc="04050003">
      <w:start w:val="1"/>
      <w:numFmt w:val="bullet"/>
      <w:lvlText w:val="o"/>
      <w:lvlJc w:val="left"/>
      <w:pPr>
        <w:ind w:left="1455" w:hanging="360"/>
      </w:pPr>
      <w:rPr>
        <w:rFonts w:ascii="Courier New" w:hAnsi="Courier New" w:cs="Courier New" w:hint="default"/>
      </w:rPr>
    </w:lvl>
    <w:lvl w:ilvl="2" w:tplc="04050005" w:tentative="1">
      <w:start w:val="1"/>
      <w:numFmt w:val="bullet"/>
      <w:lvlText w:val=""/>
      <w:lvlJc w:val="left"/>
      <w:pPr>
        <w:ind w:left="2175" w:hanging="360"/>
      </w:pPr>
      <w:rPr>
        <w:rFonts w:ascii="Wingdings" w:hAnsi="Wingdings" w:hint="default"/>
      </w:rPr>
    </w:lvl>
    <w:lvl w:ilvl="3" w:tplc="04050001" w:tentative="1">
      <w:start w:val="1"/>
      <w:numFmt w:val="bullet"/>
      <w:lvlText w:val=""/>
      <w:lvlJc w:val="left"/>
      <w:pPr>
        <w:ind w:left="2895" w:hanging="360"/>
      </w:pPr>
      <w:rPr>
        <w:rFonts w:ascii="Symbol" w:hAnsi="Symbol" w:hint="default"/>
      </w:rPr>
    </w:lvl>
    <w:lvl w:ilvl="4" w:tplc="04050003" w:tentative="1">
      <w:start w:val="1"/>
      <w:numFmt w:val="bullet"/>
      <w:lvlText w:val="o"/>
      <w:lvlJc w:val="left"/>
      <w:pPr>
        <w:ind w:left="3615" w:hanging="360"/>
      </w:pPr>
      <w:rPr>
        <w:rFonts w:ascii="Courier New" w:hAnsi="Courier New" w:cs="Courier New" w:hint="default"/>
      </w:rPr>
    </w:lvl>
    <w:lvl w:ilvl="5" w:tplc="04050005" w:tentative="1">
      <w:start w:val="1"/>
      <w:numFmt w:val="bullet"/>
      <w:lvlText w:val=""/>
      <w:lvlJc w:val="left"/>
      <w:pPr>
        <w:ind w:left="4335" w:hanging="360"/>
      </w:pPr>
      <w:rPr>
        <w:rFonts w:ascii="Wingdings" w:hAnsi="Wingdings" w:hint="default"/>
      </w:rPr>
    </w:lvl>
    <w:lvl w:ilvl="6" w:tplc="04050001" w:tentative="1">
      <w:start w:val="1"/>
      <w:numFmt w:val="bullet"/>
      <w:lvlText w:val=""/>
      <w:lvlJc w:val="left"/>
      <w:pPr>
        <w:ind w:left="5055" w:hanging="360"/>
      </w:pPr>
      <w:rPr>
        <w:rFonts w:ascii="Symbol" w:hAnsi="Symbol" w:hint="default"/>
      </w:rPr>
    </w:lvl>
    <w:lvl w:ilvl="7" w:tplc="04050003" w:tentative="1">
      <w:start w:val="1"/>
      <w:numFmt w:val="bullet"/>
      <w:lvlText w:val="o"/>
      <w:lvlJc w:val="left"/>
      <w:pPr>
        <w:ind w:left="5775" w:hanging="360"/>
      </w:pPr>
      <w:rPr>
        <w:rFonts w:ascii="Courier New" w:hAnsi="Courier New" w:cs="Courier New" w:hint="default"/>
      </w:rPr>
    </w:lvl>
    <w:lvl w:ilvl="8" w:tplc="04050005" w:tentative="1">
      <w:start w:val="1"/>
      <w:numFmt w:val="bullet"/>
      <w:lvlText w:val=""/>
      <w:lvlJc w:val="left"/>
      <w:pPr>
        <w:ind w:left="6495" w:hanging="360"/>
      </w:pPr>
      <w:rPr>
        <w:rFonts w:ascii="Wingdings" w:hAnsi="Wingdings" w:hint="default"/>
      </w:rPr>
    </w:lvl>
  </w:abstractNum>
  <w:abstractNum w:abstractNumId="9" w15:restartNumberingAfterBreak="0">
    <w:nsid w:val="1DA6301A"/>
    <w:multiLevelType w:val="multilevel"/>
    <w:tmpl w:val="34B69510"/>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1004"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10" w15:restartNumberingAfterBreak="0">
    <w:nsid w:val="1E7A5AD1"/>
    <w:multiLevelType w:val="hybridMultilevel"/>
    <w:tmpl w:val="64EAEBD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1EC64600"/>
    <w:multiLevelType w:val="hybridMultilevel"/>
    <w:tmpl w:val="F654AF8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21277C31"/>
    <w:multiLevelType w:val="hybridMultilevel"/>
    <w:tmpl w:val="F2BCC9E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22401E9B"/>
    <w:multiLevelType w:val="hybridMultilevel"/>
    <w:tmpl w:val="A628FEE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4" w15:restartNumberingAfterBreak="0">
    <w:nsid w:val="240F7EFD"/>
    <w:multiLevelType w:val="hybridMultilevel"/>
    <w:tmpl w:val="D4C03FE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57D6ADD"/>
    <w:multiLevelType w:val="hybridMultilevel"/>
    <w:tmpl w:val="C9A8CBE4"/>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26F537AD"/>
    <w:multiLevelType w:val="hybridMultilevel"/>
    <w:tmpl w:val="362CA052"/>
    <w:lvl w:ilvl="0" w:tplc="AEF46BBA">
      <w:start w:val="1"/>
      <w:numFmt w:val="bullet"/>
      <w:pStyle w:val="Stylodraenvet"/>
      <w:lvlText w:val=""/>
      <w:lvlJc w:val="left"/>
      <w:pPr>
        <w:ind w:left="1973" w:hanging="360"/>
      </w:pPr>
      <w:rPr>
        <w:rFonts w:ascii="Symbol" w:hAnsi="Symbol" w:hint="default"/>
      </w:rPr>
    </w:lvl>
    <w:lvl w:ilvl="1" w:tplc="04050003">
      <w:start w:val="1"/>
      <w:numFmt w:val="bullet"/>
      <w:lvlText w:val="o"/>
      <w:lvlJc w:val="left"/>
      <w:pPr>
        <w:ind w:left="2693" w:hanging="360"/>
      </w:pPr>
      <w:rPr>
        <w:rFonts w:ascii="Courier New" w:hAnsi="Courier New" w:cs="Courier New" w:hint="default"/>
      </w:rPr>
    </w:lvl>
    <w:lvl w:ilvl="2" w:tplc="04050005" w:tentative="1">
      <w:start w:val="1"/>
      <w:numFmt w:val="bullet"/>
      <w:lvlText w:val=""/>
      <w:lvlJc w:val="left"/>
      <w:pPr>
        <w:ind w:left="3413" w:hanging="360"/>
      </w:pPr>
      <w:rPr>
        <w:rFonts w:ascii="Wingdings" w:hAnsi="Wingdings" w:hint="default"/>
      </w:rPr>
    </w:lvl>
    <w:lvl w:ilvl="3" w:tplc="04050001" w:tentative="1">
      <w:start w:val="1"/>
      <w:numFmt w:val="bullet"/>
      <w:lvlText w:val=""/>
      <w:lvlJc w:val="left"/>
      <w:pPr>
        <w:ind w:left="4133" w:hanging="360"/>
      </w:pPr>
      <w:rPr>
        <w:rFonts w:ascii="Symbol" w:hAnsi="Symbol" w:hint="default"/>
      </w:rPr>
    </w:lvl>
    <w:lvl w:ilvl="4" w:tplc="04050003" w:tentative="1">
      <w:start w:val="1"/>
      <w:numFmt w:val="bullet"/>
      <w:lvlText w:val="o"/>
      <w:lvlJc w:val="left"/>
      <w:pPr>
        <w:ind w:left="4853" w:hanging="360"/>
      </w:pPr>
      <w:rPr>
        <w:rFonts w:ascii="Courier New" w:hAnsi="Courier New" w:cs="Courier New" w:hint="default"/>
      </w:rPr>
    </w:lvl>
    <w:lvl w:ilvl="5" w:tplc="04050005" w:tentative="1">
      <w:start w:val="1"/>
      <w:numFmt w:val="bullet"/>
      <w:lvlText w:val=""/>
      <w:lvlJc w:val="left"/>
      <w:pPr>
        <w:ind w:left="5573" w:hanging="360"/>
      </w:pPr>
      <w:rPr>
        <w:rFonts w:ascii="Wingdings" w:hAnsi="Wingdings" w:hint="default"/>
      </w:rPr>
    </w:lvl>
    <w:lvl w:ilvl="6" w:tplc="04050001" w:tentative="1">
      <w:start w:val="1"/>
      <w:numFmt w:val="bullet"/>
      <w:lvlText w:val=""/>
      <w:lvlJc w:val="left"/>
      <w:pPr>
        <w:ind w:left="6293" w:hanging="360"/>
      </w:pPr>
      <w:rPr>
        <w:rFonts w:ascii="Symbol" w:hAnsi="Symbol" w:hint="default"/>
      </w:rPr>
    </w:lvl>
    <w:lvl w:ilvl="7" w:tplc="04050003" w:tentative="1">
      <w:start w:val="1"/>
      <w:numFmt w:val="bullet"/>
      <w:lvlText w:val="o"/>
      <w:lvlJc w:val="left"/>
      <w:pPr>
        <w:ind w:left="7013" w:hanging="360"/>
      </w:pPr>
      <w:rPr>
        <w:rFonts w:ascii="Courier New" w:hAnsi="Courier New" w:cs="Courier New" w:hint="default"/>
      </w:rPr>
    </w:lvl>
    <w:lvl w:ilvl="8" w:tplc="04050005" w:tentative="1">
      <w:start w:val="1"/>
      <w:numFmt w:val="bullet"/>
      <w:lvlText w:val=""/>
      <w:lvlJc w:val="left"/>
      <w:pPr>
        <w:ind w:left="7733" w:hanging="360"/>
      </w:pPr>
      <w:rPr>
        <w:rFonts w:ascii="Wingdings" w:hAnsi="Wingdings" w:hint="default"/>
      </w:rPr>
    </w:lvl>
  </w:abstractNum>
  <w:abstractNum w:abstractNumId="17" w15:restartNumberingAfterBreak="0">
    <w:nsid w:val="27824FFD"/>
    <w:multiLevelType w:val="hybridMultilevel"/>
    <w:tmpl w:val="5932411E"/>
    <w:lvl w:ilvl="0" w:tplc="F41A0F66">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8" w15:restartNumberingAfterBreak="0">
    <w:nsid w:val="2C1A192F"/>
    <w:multiLevelType w:val="hybridMultilevel"/>
    <w:tmpl w:val="9A52E268"/>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9" w15:restartNumberingAfterBreak="0">
    <w:nsid w:val="2E48347D"/>
    <w:multiLevelType w:val="hybridMultilevel"/>
    <w:tmpl w:val="BB9CF94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2E5417BE"/>
    <w:multiLevelType w:val="hybridMultilevel"/>
    <w:tmpl w:val="51B863E6"/>
    <w:lvl w:ilvl="0" w:tplc="76D66CE0">
      <w:start w:val="1"/>
      <w:numFmt w:val="decimal"/>
      <w:pStyle w:val="literaturatext"/>
      <w:lvlText w:val="[%1]"/>
      <w:lvlJc w:val="left"/>
      <w:pPr>
        <w:ind w:left="360" w:hanging="360"/>
      </w:pPr>
      <w:rPr>
        <w:rFonts w:ascii="Times New Roman" w:hAnsi="Times New Roman" w:hint="default"/>
        <w:i w:val="0"/>
        <w:sz w:val="24"/>
      </w:rPr>
    </w:lvl>
    <w:lvl w:ilvl="1" w:tplc="04050019">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1" w15:restartNumberingAfterBreak="0">
    <w:nsid w:val="382F1975"/>
    <w:multiLevelType w:val="hybridMultilevel"/>
    <w:tmpl w:val="A994367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386D67DA"/>
    <w:multiLevelType w:val="hybridMultilevel"/>
    <w:tmpl w:val="C4AA592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3A1619A8"/>
    <w:multiLevelType w:val="hybridMultilevel"/>
    <w:tmpl w:val="A8C4F6B0"/>
    <w:lvl w:ilvl="0" w:tplc="04050001">
      <w:start w:val="1"/>
      <w:numFmt w:val="bullet"/>
      <w:lvlText w:val=""/>
      <w:lvlJc w:val="left"/>
      <w:pPr>
        <w:ind w:left="757" w:hanging="360"/>
      </w:pPr>
      <w:rPr>
        <w:rFonts w:ascii="Symbol" w:hAnsi="Symbol" w:hint="default"/>
      </w:rPr>
    </w:lvl>
    <w:lvl w:ilvl="1" w:tplc="04050003" w:tentative="1">
      <w:start w:val="1"/>
      <w:numFmt w:val="bullet"/>
      <w:lvlText w:val="o"/>
      <w:lvlJc w:val="left"/>
      <w:pPr>
        <w:ind w:left="1477" w:hanging="360"/>
      </w:pPr>
      <w:rPr>
        <w:rFonts w:ascii="Courier New" w:hAnsi="Courier New" w:cs="Courier New" w:hint="default"/>
      </w:rPr>
    </w:lvl>
    <w:lvl w:ilvl="2" w:tplc="04050005" w:tentative="1">
      <w:start w:val="1"/>
      <w:numFmt w:val="bullet"/>
      <w:lvlText w:val=""/>
      <w:lvlJc w:val="left"/>
      <w:pPr>
        <w:ind w:left="2197" w:hanging="360"/>
      </w:pPr>
      <w:rPr>
        <w:rFonts w:ascii="Wingdings" w:hAnsi="Wingdings" w:hint="default"/>
      </w:rPr>
    </w:lvl>
    <w:lvl w:ilvl="3" w:tplc="04050001" w:tentative="1">
      <w:start w:val="1"/>
      <w:numFmt w:val="bullet"/>
      <w:lvlText w:val=""/>
      <w:lvlJc w:val="left"/>
      <w:pPr>
        <w:ind w:left="2917" w:hanging="360"/>
      </w:pPr>
      <w:rPr>
        <w:rFonts w:ascii="Symbol" w:hAnsi="Symbol" w:hint="default"/>
      </w:rPr>
    </w:lvl>
    <w:lvl w:ilvl="4" w:tplc="04050003" w:tentative="1">
      <w:start w:val="1"/>
      <w:numFmt w:val="bullet"/>
      <w:lvlText w:val="o"/>
      <w:lvlJc w:val="left"/>
      <w:pPr>
        <w:ind w:left="3637" w:hanging="360"/>
      </w:pPr>
      <w:rPr>
        <w:rFonts w:ascii="Courier New" w:hAnsi="Courier New" w:cs="Courier New" w:hint="default"/>
      </w:rPr>
    </w:lvl>
    <w:lvl w:ilvl="5" w:tplc="04050005" w:tentative="1">
      <w:start w:val="1"/>
      <w:numFmt w:val="bullet"/>
      <w:lvlText w:val=""/>
      <w:lvlJc w:val="left"/>
      <w:pPr>
        <w:ind w:left="4357" w:hanging="360"/>
      </w:pPr>
      <w:rPr>
        <w:rFonts w:ascii="Wingdings" w:hAnsi="Wingdings" w:hint="default"/>
      </w:rPr>
    </w:lvl>
    <w:lvl w:ilvl="6" w:tplc="04050001" w:tentative="1">
      <w:start w:val="1"/>
      <w:numFmt w:val="bullet"/>
      <w:lvlText w:val=""/>
      <w:lvlJc w:val="left"/>
      <w:pPr>
        <w:ind w:left="5077" w:hanging="360"/>
      </w:pPr>
      <w:rPr>
        <w:rFonts w:ascii="Symbol" w:hAnsi="Symbol" w:hint="default"/>
      </w:rPr>
    </w:lvl>
    <w:lvl w:ilvl="7" w:tplc="04050003" w:tentative="1">
      <w:start w:val="1"/>
      <w:numFmt w:val="bullet"/>
      <w:lvlText w:val="o"/>
      <w:lvlJc w:val="left"/>
      <w:pPr>
        <w:ind w:left="5797" w:hanging="360"/>
      </w:pPr>
      <w:rPr>
        <w:rFonts w:ascii="Courier New" w:hAnsi="Courier New" w:cs="Courier New" w:hint="default"/>
      </w:rPr>
    </w:lvl>
    <w:lvl w:ilvl="8" w:tplc="04050005" w:tentative="1">
      <w:start w:val="1"/>
      <w:numFmt w:val="bullet"/>
      <w:lvlText w:val=""/>
      <w:lvlJc w:val="left"/>
      <w:pPr>
        <w:ind w:left="6517" w:hanging="360"/>
      </w:pPr>
      <w:rPr>
        <w:rFonts w:ascii="Wingdings" w:hAnsi="Wingdings" w:hint="default"/>
      </w:rPr>
    </w:lvl>
  </w:abstractNum>
  <w:abstractNum w:abstractNumId="24" w15:restartNumberingAfterBreak="0">
    <w:nsid w:val="3A911349"/>
    <w:multiLevelType w:val="hybridMultilevel"/>
    <w:tmpl w:val="D0027A58"/>
    <w:lvl w:ilvl="0" w:tplc="02B2A60E">
      <w:start w:val="1"/>
      <w:numFmt w:val="decimal"/>
      <w:pStyle w:val="slovanNadpis1"/>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5" w15:restartNumberingAfterBreak="0">
    <w:nsid w:val="3E35370C"/>
    <w:multiLevelType w:val="hybridMultilevel"/>
    <w:tmpl w:val="296A54E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3FDD3A56"/>
    <w:multiLevelType w:val="hybridMultilevel"/>
    <w:tmpl w:val="1BF25D58"/>
    <w:lvl w:ilvl="0" w:tplc="0405000F">
      <w:start w:val="1"/>
      <w:numFmt w:val="decimal"/>
      <w:lvlText w:val="%1."/>
      <w:lvlJc w:val="left"/>
      <w:pPr>
        <w:ind w:left="720" w:hanging="360"/>
      </w:pPr>
      <w:rPr>
        <w:rFonts w:hint="default"/>
      </w:rPr>
    </w:lvl>
    <w:lvl w:ilvl="1" w:tplc="04050019">
      <w:start w:val="1"/>
      <w:numFmt w:val="lowerLetter"/>
      <w:lvlText w:val="%2."/>
      <w:lvlJc w:val="left"/>
      <w:pPr>
        <w:ind w:left="1440" w:hanging="360"/>
      </w:pPr>
    </w:lvl>
    <w:lvl w:ilvl="2" w:tplc="420E7474">
      <w:start w:val="1"/>
      <w:numFmt w:val="bullet"/>
      <w:lvlText w:val=""/>
      <w:lvlJc w:val="left"/>
      <w:pPr>
        <w:ind w:left="2160" w:hanging="180"/>
      </w:pPr>
      <w:rPr>
        <w:rFonts w:ascii="Symbol" w:hAnsi="Symbol" w:hint="default"/>
      </w:r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7" w15:restartNumberingAfterBreak="0">
    <w:nsid w:val="40012EC1"/>
    <w:multiLevelType w:val="hybridMultilevel"/>
    <w:tmpl w:val="A824FF9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8" w15:restartNumberingAfterBreak="0">
    <w:nsid w:val="461C5D9D"/>
    <w:multiLevelType w:val="hybridMultilevel"/>
    <w:tmpl w:val="1F28AC0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47E13B57"/>
    <w:multiLevelType w:val="hybridMultilevel"/>
    <w:tmpl w:val="596873D6"/>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0" w15:restartNumberingAfterBreak="0">
    <w:nsid w:val="492B4742"/>
    <w:multiLevelType w:val="singleLevel"/>
    <w:tmpl w:val="48A69A86"/>
    <w:lvl w:ilvl="0">
      <w:start w:val="1"/>
      <w:numFmt w:val="lowerLetter"/>
      <w:pStyle w:val="odrkaa"/>
      <w:lvlText w:val="%1)"/>
      <w:lvlJc w:val="left"/>
      <w:pPr>
        <w:tabs>
          <w:tab w:val="num" w:pos="360"/>
        </w:tabs>
        <w:ind w:left="360" w:hanging="360"/>
      </w:pPr>
    </w:lvl>
  </w:abstractNum>
  <w:abstractNum w:abstractNumId="31" w15:restartNumberingAfterBreak="0">
    <w:nsid w:val="55F56744"/>
    <w:multiLevelType w:val="hybridMultilevel"/>
    <w:tmpl w:val="75F2337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15:restartNumberingAfterBreak="0">
    <w:nsid w:val="57D54246"/>
    <w:multiLevelType w:val="hybridMultilevel"/>
    <w:tmpl w:val="593241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595C7026"/>
    <w:multiLevelType w:val="hybridMultilevel"/>
    <w:tmpl w:val="81D4283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4" w15:restartNumberingAfterBreak="0">
    <w:nsid w:val="60C709BB"/>
    <w:multiLevelType w:val="hybridMultilevel"/>
    <w:tmpl w:val="26DAFFE4"/>
    <w:lvl w:ilvl="0" w:tplc="04050001">
      <w:start w:val="1"/>
      <w:numFmt w:val="bullet"/>
      <w:lvlText w:val=""/>
      <w:lvlJc w:val="left"/>
      <w:pPr>
        <w:ind w:left="1911" w:hanging="360"/>
      </w:pPr>
      <w:rPr>
        <w:rFonts w:ascii="Symbol" w:hAnsi="Symbol" w:hint="default"/>
      </w:rPr>
    </w:lvl>
    <w:lvl w:ilvl="1" w:tplc="04050003" w:tentative="1">
      <w:start w:val="1"/>
      <w:numFmt w:val="bullet"/>
      <w:lvlText w:val="o"/>
      <w:lvlJc w:val="left"/>
      <w:pPr>
        <w:ind w:left="2631" w:hanging="360"/>
      </w:pPr>
      <w:rPr>
        <w:rFonts w:ascii="Courier New" w:hAnsi="Courier New" w:cs="Courier New" w:hint="default"/>
      </w:rPr>
    </w:lvl>
    <w:lvl w:ilvl="2" w:tplc="04050005" w:tentative="1">
      <w:start w:val="1"/>
      <w:numFmt w:val="bullet"/>
      <w:lvlText w:val=""/>
      <w:lvlJc w:val="left"/>
      <w:pPr>
        <w:ind w:left="3351" w:hanging="360"/>
      </w:pPr>
      <w:rPr>
        <w:rFonts w:ascii="Wingdings" w:hAnsi="Wingdings" w:hint="default"/>
      </w:rPr>
    </w:lvl>
    <w:lvl w:ilvl="3" w:tplc="04050001" w:tentative="1">
      <w:start w:val="1"/>
      <w:numFmt w:val="bullet"/>
      <w:lvlText w:val=""/>
      <w:lvlJc w:val="left"/>
      <w:pPr>
        <w:ind w:left="4071" w:hanging="360"/>
      </w:pPr>
      <w:rPr>
        <w:rFonts w:ascii="Symbol" w:hAnsi="Symbol" w:hint="default"/>
      </w:rPr>
    </w:lvl>
    <w:lvl w:ilvl="4" w:tplc="04050003" w:tentative="1">
      <w:start w:val="1"/>
      <w:numFmt w:val="bullet"/>
      <w:lvlText w:val="o"/>
      <w:lvlJc w:val="left"/>
      <w:pPr>
        <w:ind w:left="4791" w:hanging="360"/>
      </w:pPr>
      <w:rPr>
        <w:rFonts w:ascii="Courier New" w:hAnsi="Courier New" w:cs="Courier New" w:hint="default"/>
      </w:rPr>
    </w:lvl>
    <w:lvl w:ilvl="5" w:tplc="04050005" w:tentative="1">
      <w:start w:val="1"/>
      <w:numFmt w:val="bullet"/>
      <w:lvlText w:val=""/>
      <w:lvlJc w:val="left"/>
      <w:pPr>
        <w:ind w:left="5511" w:hanging="360"/>
      </w:pPr>
      <w:rPr>
        <w:rFonts w:ascii="Wingdings" w:hAnsi="Wingdings" w:hint="default"/>
      </w:rPr>
    </w:lvl>
    <w:lvl w:ilvl="6" w:tplc="04050001" w:tentative="1">
      <w:start w:val="1"/>
      <w:numFmt w:val="bullet"/>
      <w:lvlText w:val=""/>
      <w:lvlJc w:val="left"/>
      <w:pPr>
        <w:ind w:left="6231" w:hanging="360"/>
      </w:pPr>
      <w:rPr>
        <w:rFonts w:ascii="Symbol" w:hAnsi="Symbol" w:hint="default"/>
      </w:rPr>
    </w:lvl>
    <w:lvl w:ilvl="7" w:tplc="04050003" w:tentative="1">
      <w:start w:val="1"/>
      <w:numFmt w:val="bullet"/>
      <w:lvlText w:val="o"/>
      <w:lvlJc w:val="left"/>
      <w:pPr>
        <w:ind w:left="6951" w:hanging="360"/>
      </w:pPr>
      <w:rPr>
        <w:rFonts w:ascii="Courier New" w:hAnsi="Courier New" w:cs="Courier New" w:hint="default"/>
      </w:rPr>
    </w:lvl>
    <w:lvl w:ilvl="8" w:tplc="04050005" w:tentative="1">
      <w:start w:val="1"/>
      <w:numFmt w:val="bullet"/>
      <w:lvlText w:val=""/>
      <w:lvlJc w:val="left"/>
      <w:pPr>
        <w:ind w:left="7671" w:hanging="360"/>
      </w:pPr>
      <w:rPr>
        <w:rFonts w:ascii="Wingdings" w:hAnsi="Wingdings" w:hint="default"/>
      </w:rPr>
    </w:lvl>
  </w:abstractNum>
  <w:abstractNum w:abstractNumId="35" w15:restartNumberingAfterBreak="0">
    <w:nsid w:val="64BC5868"/>
    <w:multiLevelType w:val="hybridMultilevel"/>
    <w:tmpl w:val="9178401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15:restartNumberingAfterBreak="0">
    <w:nsid w:val="681A0142"/>
    <w:multiLevelType w:val="hybridMultilevel"/>
    <w:tmpl w:val="005869C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7" w15:restartNumberingAfterBreak="0">
    <w:nsid w:val="6D8E3678"/>
    <w:multiLevelType w:val="hybridMultilevel"/>
    <w:tmpl w:val="92B0F3C8"/>
    <w:lvl w:ilvl="0" w:tplc="D04230F4">
      <w:start w:val="1"/>
      <w:numFmt w:val="bullet"/>
      <w:lvlText w:val="•"/>
      <w:lvlJc w:val="left"/>
      <w:pPr>
        <w:tabs>
          <w:tab w:val="num" w:pos="720"/>
        </w:tabs>
        <w:ind w:left="720" w:hanging="360"/>
      </w:pPr>
      <w:rPr>
        <w:rFonts w:ascii="Arial" w:hAnsi="Arial" w:hint="default"/>
      </w:rPr>
    </w:lvl>
    <w:lvl w:ilvl="1" w:tplc="7BBA22DE" w:tentative="1">
      <w:start w:val="1"/>
      <w:numFmt w:val="bullet"/>
      <w:lvlText w:val="•"/>
      <w:lvlJc w:val="left"/>
      <w:pPr>
        <w:tabs>
          <w:tab w:val="num" w:pos="1440"/>
        </w:tabs>
        <w:ind w:left="1440" w:hanging="360"/>
      </w:pPr>
      <w:rPr>
        <w:rFonts w:ascii="Arial" w:hAnsi="Arial" w:hint="default"/>
      </w:rPr>
    </w:lvl>
    <w:lvl w:ilvl="2" w:tplc="EE1408C4" w:tentative="1">
      <w:start w:val="1"/>
      <w:numFmt w:val="bullet"/>
      <w:lvlText w:val="•"/>
      <w:lvlJc w:val="left"/>
      <w:pPr>
        <w:tabs>
          <w:tab w:val="num" w:pos="2160"/>
        </w:tabs>
        <w:ind w:left="2160" w:hanging="360"/>
      </w:pPr>
      <w:rPr>
        <w:rFonts w:ascii="Arial" w:hAnsi="Arial" w:hint="default"/>
      </w:rPr>
    </w:lvl>
    <w:lvl w:ilvl="3" w:tplc="C6F2AF8C" w:tentative="1">
      <w:start w:val="1"/>
      <w:numFmt w:val="bullet"/>
      <w:lvlText w:val="•"/>
      <w:lvlJc w:val="left"/>
      <w:pPr>
        <w:tabs>
          <w:tab w:val="num" w:pos="2880"/>
        </w:tabs>
        <w:ind w:left="2880" w:hanging="360"/>
      </w:pPr>
      <w:rPr>
        <w:rFonts w:ascii="Arial" w:hAnsi="Arial" w:hint="default"/>
      </w:rPr>
    </w:lvl>
    <w:lvl w:ilvl="4" w:tplc="38B4DF98" w:tentative="1">
      <w:start w:val="1"/>
      <w:numFmt w:val="bullet"/>
      <w:lvlText w:val="•"/>
      <w:lvlJc w:val="left"/>
      <w:pPr>
        <w:tabs>
          <w:tab w:val="num" w:pos="3600"/>
        </w:tabs>
        <w:ind w:left="3600" w:hanging="360"/>
      </w:pPr>
      <w:rPr>
        <w:rFonts w:ascii="Arial" w:hAnsi="Arial" w:hint="default"/>
      </w:rPr>
    </w:lvl>
    <w:lvl w:ilvl="5" w:tplc="79C03A44" w:tentative="1">
      <w:start w:val="1"/>
      <w:numFmt w:val="bullet"/>
      <w:lvlText w:val="•"/>
      <w:lvlJc w:val="left"/>
      <w:pPr>
        <w:tabs>
          <w:tab w:val="num" w:pos="4320"/>
        </w:tabs>
        <w:ind w:left="4320" w:hanging="360"/>
      </w:pPr>
      <w:rPr>
        <w:rFonts w:ascii="Arial" w:hAnsi="Arial" w:hint="default"/>
      </w:rPr>
    </w:lvl>
    <w:lvl w:ilvl="6" w:tplc="CA9C5FEC" w:tentative="1">
      <w:start w:val="1"/>
      <w:numFmt w:val="bullet"/>
      <w:lvlText w:val="•"/>
      <w:lvlJc w:val="left"/>
      <w:pPr>
        <w:tabs>
          <w:tab w:val="num" w:pos="5040"/>
        </w:tabs>
        <w:ind w:left="5040" w:hanging="360"/>
      </w:pPr>
      <w:rPr>
        <w:rFonts w:ascii="Arial" w:hAnsi="Arial" w:hint="default"/>
      </w:rPr>
    </w:lvl>
    <w:lvl w:ilvl="7" w:tplc="51F20AD8" w:tentative="1">
      <w:start w:val="1"/>
      <w:numFmt w:val="bullet"/>
      <w:lvlText w:val="•"/>
      <w:lvlJc w:val="left"/>
      <w:pPr>
        <w:tabs>
          <w:tab w:val="num" w:pos="5760"/>
        </w:tabs>
        <w:ind w:left="5760" w:hanging="360"/>
      </w:pPr>
      <w:rPr>
        <w:rFonts w:ascii="Arial" w:hAnsi="Arial" w:hint="default"/>
      </w:rPr>
    </w:lvl>
    <w:lvl w:ilvl="8" w:tplc="3A82DEEC" w:tentative="1">
      <w:start w:val="1"/>
      <w:numFmt w:val="bullet"/>
      <w:lvlText w:val="•"/>
      <w:lvlJc w:val="left"/>
      <w:pPr>
        <w:tabs>
          <w:tab w:val="num" w:pos="6480"/>
        </w:tabs>
        <w:ind w:left="6480" w:hanging="360"/>
      </w:pPr>
      <w:rPr>
        <w:rFonts w:ascii="Arial" w:hAnsi="Arial" w:hint="default"/>
      </w:rPr>
    </w:lvl>
  </w:abstractNum>
  <w:abstractNum w:abstractNumId="38" w15:restartNumberingAfterBreak="0">
    <w:nsid w:val="6DC62586"/>
    <w:multiLevelType w:val="hybridMultilevel"/>
    <w:tmpl w:val="7EC0323E"/>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9" w15:restartNumberingAfterBreak="0">
    <w:nsid w:val="6E8B287C"/>
    <w:multiLevelType w:val="hybridMultilevel"/>
    <w:tmpl w:val="CE32D486"/>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40" w15:restartNumberingAfterBreak="0">
    <w:nsid w:val="6EE80962"/>
    <w:multiLevelType w:val="hybridMultilevel"/>
    <w:tmpl w:val="26165F4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1" w15:restartNumberingAfterBreak="0">
    <w:nsid w:val="70DF6C2B"/>
    <w:multiLevelType w:val="hybridMultilevel"/>
    <w:tmpl w:val="FA1A4D1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2" w15:restartNumberingAfterBreak="0">
    <w:nsid w:val="766672E4"/>
    <w:multiLevelType w:val="hybridMultilevel"/>
    <w:tmpl w:val="AC42F56C"/>
    <w:lvl w:ilvl="0" w:tplc="04050001">
      <w:start w:val="1"/>
      <w:numFmt w:val="bullet"/>
      <w:lvlText w:val=""/>
      <w:lvlJc w:val="left"/>
      <w:pPr>
        <w:ind w:left="757" w:hanging="360"/>
      </w:pPr>
      <w:rPr>
        <w:rFonts w:ascii="Symbol" w:hAnsi="Symbol" w:hint="default"/>
      </w:rPr>
    </w:lvl>
    <w:lvl w:ilvl="1" w:tplc="04050003" w:tentative="1">
      <w:start w:val="1"/>
      <w:numFmt w:val="bullet"/>
      <w:lvlText w:val="o"/>
      <w:lvlJc w:val="left"/>
      <w:pPr>
        <w:ind w:left="1477" w:hanging="360"/>
      </w:pPr>
      <w:rPr>
        <w:rFonts w:ascii="Courier New" w:hAnsi="Courier New" w:cs="Courier New" w:hint="default"/>
      </w:rPr>
    </w:lvl>
    <w:lvl w:ilvl="2" w:tplc="04050005" w:tentative="1">
      <w:start w:val="1"/>
      <w:numFmt w:val="bullet"/>
      <w:lvlText w:val=""/>
      <w:lvlJc w:val="left"/>
      <w:pPr>
        <w:ind w:left="2197" w:hanging="360"/>
      </w:pPr>
      <w:rPr>
        <w:rFonts w:ascii="Wingdings" w:hAnsi="Wingdings" w:hint="default"/>
      </w:rPr>
    </w:lvl>
    <w:lvl w:ilvl="3" w:tplc="04050001" w:tentative="1">
      <w:start w:val="1"/>
      <w:numFmt w:val="bullet"/>
      <w:lvlText w:val=""/>
      <w:lvlJc w:val="left"/>
      <w:pPr>
        <w:ind w:left="2917" w:hanging="360"/>
      </w:pPr>
      <w:rPr>
        <w:rFonts w:ascii="Symbol" w:hAnsi="Symbol" w:hint="default"/>
      </w:rPr>
    </w:lvl>
    <w:lvl w:ilvl="4" w:tplc="04050003" w:tentative="1">
      <w:start w:val="1"/>
      <w:numFmt w:val="bullet"/>
      <w:lvlText w:val="o"/>
      <w:lvlJc w:val="left"/>
      <w:pPr>
        <w:ind w:left="3637" w:hanging="360"/>
      </w:pPr>
      <w:rPr>
        <w:rFonts w:ascii="Courier New" w:hAnsi="Courier New" w:cs="Courier New" w:hint="default"/>
      </w:rPr>
    </w:lvl>
    <w:lvl w:ilvl="5" w:tplc="04050005" w:tentative="1">
      <w:start w:val="1"/>
      <w:numFmt w:val="bullet"/>
      <w:lvlText w:val=""/>
      <w:lvlJc w:val="left"/>
      <w:pPr>
        <w:ind w:left="4357" w:hanging="360"/>
      </w:pPr>
      <w:rPr>
        <w:rFonts w:ascii="Wingdings" w:hAnsi="Wingdings" w:hint="default"/>
      </w:rPr>
    </w:lvl>
    <w:lvl w:ilvl="6" w:tplc="04050001" w:tentative="1">
      <w:start w:val="1"/>
      <w:numFmt w:val="bullet"/>
      <w:lvlText w:val=""/>
      <w:lvlJc w:val="left"/>
      <w:pPr>
        <w:ind w:left="5077" w:hanging="360"/>
      </w:pPr>
      <w:rPr>
        <w:rFonts w:ascii="Symbol" w:hAnsi="Symbol" w:hint="default"/>
      </w:rPr>
    </w:lvl>
    <w:lvl w:ilvl="7" w:tplc="04050003" w:tentative="1">
      <w:start w:val="1"/>
      <w:numFmt w:val="bullet"/>
      <w:lvlText w:val="o"/>
      <w:lvlJc w:val="left"/>
      <w:pPr>
        <w:ind w:left="5797" w:hanging="360"/>
      </w:pPr>
      <w:rPr>
        <w:rFonts w:ascii="Courier New" w:hAnsi="Courier New" w:cs="Courier New" w:hint="default"/>
      </w:rPr>
    </w:lvl>
    <w:lvl w:ilvl="8" w:tplc="04050005" w:tentative="1">
      <w:start w:val="1"/>
      <w:numFmt w:val="bullet"/>
      <w:lvlText w:val=""/>
      <w:lvlJc w:val="left"/>
      <w:pPr>
        <w:ind w:left="6517" w:hanging="360"/>
      </w:pPr>
      <w:rPr>
        <w:rFonts w:ascii="Wingdings" w:hAnsi="Wingdings" w:hint="default"/>
      </w:rPr>
    </w:lvl>
  </w:abstractNum>
  <w:num w:numId="1" w16cid:durableId="248656784">
    <w:abstractNumId w:val="30"/>
  </w:num>
  <w:num w:numId="2" w16cid:durableId="13315043">
    <w:abstractNumId w:val="4"/>
  </w:num>
  <w:num w:numId="3" w16cid:durableId="1563297205">
    <w:abstractNumId w:val="16"/>
  </w:num>
  <w:num w:numId="4" w16cid:durableId="1801798226">
    <w:abstractNumId w:val="1"/>
  </w:num>
  <w:num w:numId="5" w16cid:durableId="2112318941">
    <w:abstractNumId w:val="8"/>
  </w:num>
  <w:num w:numId="6" w16cid:durableId="115947981">
    <w:abstractNumId w:val="20"/>
  </w:num>
  <w:num w:numId="7" w16cid:durableId="855580416">
    <w:abstractNumId w:val="24"/>
  </w:num>
  <w:num w:numId="8" w16cid:durableId="2061780279">
    <w:abstractNumId w:val="9"/>
  </w:num>
  <w:num w:numId="9" w16cid:durableId="900485139">
    <w:abstractNumId w:val="26"/>
  </w:num>
  <w:num w:numId="10" w16cid:durableId="293173346">
    <w:abstractNumId w:val="20"/>
    <w:lvlOverride w:ilvl="0">
      <w:startOverride w:val="1"/>
    </w:lvlOverride>
  </w:num>
  <w:num w:numId="11" w16cid:durableId="847914134">
    <w:abstractNumId w:val="37"/>
  </w:num>
  <w:num w:numId="12" w16cid:durableId="2133089308">
    <w:abstractNumId w:val="2"/>
  </w:num>
  <w:num w:numId="13" w16cid:durableId="1320884761">
    <w:abstractNumId w:val="15"/>
  </w:num>
  <w:num w:numId="14" w16cid:durableId="721560872">
    <w:abstractNumId w:val="23"/>
  </w:num>
  <w:num w:numId="15" w16cid:durableId="792333091">
    <w:abstractNumId w:val="34"/>
  </w:num>
  <w:num w:numId="16" w16cid:durableId="786238672">
    <w:abstractNumId w:val="14"/>
  </w:num>
  <w:num w:numId="17" w16cid:durableId="986739959">
    <w:abstractNumId w:val="36"/>
  </w:num>
  <w:num w:numId="18" w16cid:durableId="400063618">
    <w:abstractNumId w:val="17"/>
  </w:num>
  <w:num w:numId="19" w16cid:durableId="181482982">
    <w:abstractNumId w:val="10"/>
  </w:num>
  <w:num w:numId="20" w16cid:durableId="1801537317">
    <w:abstractNumId w:val="0"/>
  </w:num>
  <w:num w:numId="21" w16cid:durableId="1868710426">
    <w:abstractNumId w:val="21"/>
  </w:num>
  <w:num w:numId="22" w16cid:durableId="433019909">
    <w:abstractNumId w:val="22"/>
  </w:num>
  <w:num w:numId="23" w16cid:durableId="1858154272">
    <w:abstractNumId w:val="5"/>
  </w:num>
  <w:num w:numId="24" w16cid:durableId="677192009">
    <w:abstractNumId w:val="31"/>
  </w:num>
  <w:num w:numId="25" w16cid:durableId="1619675496">
    <w:abstractNumId w:val="6"/>
  </w:num>
  <w:num w:numId="26" w16cid:durableId="2023776764">
    <w:abstractNumId w:val="27"/>
  </w:num>
  <w:num w:numId="27" w16cid:durableId="955528855">
    <w:abstractNumId w:val="32"/>
  </w:num>
  <w:num w:numId="28" w16cid:durableId="1792747105">
    <w:abstractNumId w:val="12"/>
  </w:num>
  <w:num w:numId="29" w16cid:durableId="1113474520">
    <w:abstractNumId w:val="7"/>
  </w:num>
  <w:num w:numId="30" w16cid:durableId="1174564934">
    <w:abstractNumId w:val="25"/>
  </w:num>
  <w:num w:numId="31" w16cid:durableId="2037149815">
    <w:abstractNumId w:val="29"/>
  </w:num>
  <w:num w:numId="32" w16cid:durableId="1719234462">
    <w:abstractNumId w:val="35"/>
  </w:num>
  <w:num w:numId="33" w16cid:durableId="822237717">
    <w:abstractNumId w:val="40"/>
  </w:num>
  <w:num w:numId="34" w16cid:durableId="1124153057">
    <w:abstractNumId w:val="38"/>
  </w:num>
  <w:num w:numId="35" w16cid:durableId="1803845214">
    <w:abstractNumId w:val="19"/>
  </w:num>
  <w:num w:numId="36" w16cid:durableId="757484073">
    <w:abstractNumId w:val="13"/>
  </w:num>
  <w:num w:numId="37" w16cid:durableId="1398480862">
    <w:abstractNumId w:val="18"/>
  </w:num>
  <w:num w:numId="38" w16cid:durableId="307368964">
    <w:abstractNumId w:val="11"/>
  </w:num>
  <w:num w:numId="39" w16cid:durableId="55056110">
    <w:abstractNumId w:val="42"/>
  </w:num>
  <w:num w:numId="40" w16cid:durableId="536895075">
    <w:abstractNumId w:val="41"/>
  </w:num>
  <w:num w:numId="41" w16cid:durableId="1675300674">
    <w:abstractNumId w:val="39"/>
  </w:num>
  <w:num w:numId="42" w16cid:durableId="297734756">
    <w:abstractNumId w:val="33"/>
  </w:num>
  <w:num w:numId="43" w16cid:durableId="1375539257">
    <w:abstractNumId w:val="3"/>
  </w:num>
  <w:num w:numId="44" w16cid:durableId="650602991">
    <w:abstractNumId w:val="28"/>
  </w:num>
  <w:numIdMacAtCleanup w:val="1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Vojtěch Bžatek">
    <w15:presenceInfo w15:providerId="Windows Live" w15:userId="c04301a08cca2728"/>
  </w15:person>
  <w15:person w15:author="Administrator">
    <w15:presenceInfo w15:providerId="Windows Live" w15:userId="81dc712f5a2c1d7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trackRevisions/>
  <w:defaultTabStop w:val="397"/>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1A13"/>
    <w:rsid w:val="00003EF7"/>
    <w:rsid w:val="0000537C"/>
    <w:rsid w:val="00006F91"/>
    <w:rsid w:val="00011C95"/>
    <w:rsid w:val="0001375A"/>
    <w:rsid w:val="00015859"/>
    <w:rsid w:val="000252B6"/>
    <w:rsid w:val="00027ABD"/>
    <w:rsid w:val="00033C70"/>
    <w:rsid w:val="00043979"/>
    <w:rsid w:val="00044823"/>
    <w:rsid w:val="00044ECA"/>
    <w:rsid w:val="000510F8"/>
    <w:rsid w:val="0005562F"/>
    <w:rsid w:val="000579CD"/>
    <w:rsid w:val="00057CE3"/>
    <w:rsid w:val="00057F55"/>
    <w:rsid w:val="00060BC4"/>
    <w:rsid w:val="0006482C"/>
    <w:rsid w:val="0007094A"/>
    <w:rsid w:val="00070AEA"/>
    <w:rsid w:val="00071CC4"/>
    <w:rsid w:val="00071EEF"/>
    <w:rsid w:val="00075F7D"/>
    <w:rsid w:val="00085252"/>
    <w:rsid w:val="0008683F"/>
    <w:rsid w:val="000931DB"/>
    <w:rsid w:val="000933B7"/>
    <w:rsid w:val="000955AD"/>
    <w:rsid w:val="00095D6A"/>
    <w:rsid w:val="000A5DAA"/>
    <w:rsid w:val="000B0C92"/>
    <w:rsid w:val="000B0E66"/>
    <w:rsid w:val="000B1F01"/>
    <w:rsid w:val="000B3434"/>
    <w:rsid w:val="000B501F"/>
    <w:rsid w:val="000B536A"/>
    <w:rsid w:val="000B6F0B"/>
    <w:rsid w:val="000C2368"/>
    <w:rsid w:val="000D0E7D"/>
    <w:rsid w:val="000D116A"/>
    <w:rsid w:val="000D2786"/>
    <w:rsid w:val="000D3FF0"/>
    <w:rsid w:val="000D5D2E"/>
    <w:rsid w:val="000D7C25"/>
    <w:rsid w:val="000E0A7E"/>
    <w:rsid w:val="000E551B"/>
    <w:rsid w:val="000E5FD2"/>
    <w:rsid w:val="000F22FE"/>
    <w:rsid w:val="000F2752"/>
    <w:rsid w:val="000F2773"/>
    <w:rsid w:val="000F5AE4"/>
    <w:rsid w:val="000F5F25"/>
    <w:rsid w:val="000F6656"/>
    <w:rsid w:val="000F746D"/>
    <w:rsid w:val="000F7FF2"/>
    <w:rsid w:val="001036F7"/>
    <w:rsid w:val="00106192"/>
    <w:rsid w:val="001101C5"/>
    <w:rsid w:val="00110365"/>
    <w:rsid w:val="00113062"/>
    <w:rsid w:val="001167E4"/>
    <w:rsid w:val="00116FDA"/>
    <w:rsid w:val="0012277B"/>
    <w:rsid w:val="00125C3B"/>
    <w:rsid w:val="0013092E"/>
    <w:rsid w:val="00130AC5"/>
    <w:rsid w:val="00136036"/>
    <w:rsid w:val="0013685E"/>
    <w:rsid w:val="00136E8A"/>
    <w:rsid w:val="001447C7"/>
    <w:rsid w:val="001452E8"/>
    <w:rsid w:val="0015790C"/>
    <w:rsid w:val="001602EC"/>
    <w:rsid w:val="00160CF9"/>
    <w:rsid w:val="0016197D"/>
    <w:rsid w:val="00165B52"/>
    <w:rsid w:val="001710F4"/>
    <w:rsid w:val="001735C1"/>
    <w:rsid w:val="00173D8F"/>
    <w:rsid w:val="001747A6"/>
    <w:rsid w:val="0017777D"/>
    <w:rsid w:val="00182299"/>
    <w:rsid w:val="00182AA3"/>
    <w:rsid w:val="00190C78"/>
    <w:rsid w:val="001920F6"/>
    <w:rsid w:val="001942DA"/>
    <w:rsid w:val="0019461C"/>
    <w:rsid w:val="001A1818"/>
    <w:rsid w:val="001B2760"/>
    <w:rsid w:val="001C04BD"/>
    <w:rsid w:val="001C634F"/>
    <w:rsid w:val="001D0A7C"/>
    <w:rsid w:val="001D1F88"/>
    <w:rsid w:val="001D262C"/>
    <w:rsid w:val="001E001C"/>
    <w:rsid w:val="001E60C2"/>
    <w:rsid w:val="001E64A2"/>
    <w:rsid w:val="001E74F5"/>
    <w:rsid w:val="001F0267"/>
    <w:rsid w:val="001F1130"/>
    <w:rsid w:val="001F1A3D"/>
    <w:rsid w:val="001F423E"/>
    <w:rsid w:val="001F4348"/>
    <w:rsid w:val="001F4856"/>
    <w:rsid w:val="001F7085"/>
    <w:rsid w:val="0020167F"/>
    <w:rsid w:val="00201E0E"/>
    <w:rsid w:val="00203329"/>
    <w:rsid w:val="0020643E"/>
    <w:rsid w:val="00210D57"/>
    <w:rsid w:val="00213D70"/>
    <w:rsid w:val="00220544"/>
    <w:rsid w:val="002218D8"/>
    <w:rsid w:val="00227159"/>
    <w:rsid w:val="00244134"/>
    <w:rsid w:val="00244714"/>
    <w:rsid w:val="00250EC3"/>
    <w:rsid w:val="0025624C"/>
    <w:rsid w:val="00261DED"/>
    <w:rsid w:val="002623B6"/>
    <w:rsid w:val="002645F9"/>
    <w:rsid w:val="00264E6D"/>
    <w:rsid w:val="002656AD"/>
    <w:rsid w:val="00276CEC"/>
    <w:rsid w:val="002818E5"/>
    <w:rsid w:val="00284E17"/>
    <w:rsid w:val="00290C37"/>
    <w:rsid w:val="002913DB"/>
    <w:rsid w:val="00293264"/>
    <w:rsid w:val="0029715B"/>
    <w:rsid w:val="002A3CC3"/>
    <w:rsid w:val="002B1641"/>
    <w:rsid w:val="002B18B7"/>
    <w:rsid w:val="002B1934"/>
    <w:rsid w:val="002B1DD5"/>
    <w:rsid w:val="002B1E05"/>
    <w:rsid w:val="002B4135"/>
    <w:rsid w:val="002B5924"/>
    <w:rsid w:val="002B7630"/>
    <w:rsid w:val="002C05CC"/>
    <w:rsid w:val="002C516E"/>
    <w:rsid w:val="002C5FCD"/>
    <w:rsid w:val="002C6356"/>
    <w:rsid w:val="002C6883"/>
    <w:rsid w:val="002D295A"/>
    <w:rsid w:val="002D7FA7"/>
    <w:rsid w:val="002E09C2"/>
    <w:rsid w:val="002E1B11"/>
    <w:rsid w:val="002E1E3F"/>
    <w:rsid w:val="002E5596"/>
    <w:rsid w:val="002E77E5"/>
    <w:rsid w:val="002F6BC8"/>
    <w:rsid w:val="002F6CCB"/>
    <w:rsid w:val="00300D71"/>
    <w:rsid w:val="00303ADE"/>
    <w:rsid w:val="00304727"/>
    <w:rsid w:val="003124AE"/>
    <w:rsid w:val="003126F4"/>
    <w:rsid w:val="0031312E"/>
    <w:rsid w:val="00320A0A"/>
    <w:rsid w:val="003229FD"/>
    <w:rsid w:val="00325585"/>
    <w:rsid w:val="00325A4F"/>
    <w:rsid w:val="00326CDF"/>
    <w:rsid w:val="00330831"/>
    <w:rsid w:val="00330ABC"/>
    <w:rsid w:val="00331D14"/>
    <w:rsid w:val="00336765"/>
    <w:rsid w:val="00336B53"/>
    <w:rsid w:val="00345902"/>
    <w:rsid w:val="00350D7D"/>
    <w:rsid w:val="00354139"/>
    <w:rsid w:val="00356040"/>
    <w:rsid w:val="003560E5"/>
    <w:rsid w:val="003565DC"/>
    <w:rsid w:val="00363C12"/>
    <w:rsid w:val="00364F80"/>
    <w:rsid w:val="003707DA"/>
    <w:rsid w:val="00372786"/>
    <w:rsid w:val="0037344F"/>
    <w:rsid w:val="003762E2"/>
    <w:rsid w:val="003819CE"/>
    <w:rsid w:val="00381F53"/>
    <w:rsid w:val="0038625E"/>
    <w:rsid w:val="00393616"/>
    <w:rsid w:val="00395954"/>
    <w:rsid w:val="00396457"/>
    <w:rsid w:val="003971B3"/>
    <w:rsid w:val="003A0309"/>
    <w:rsid w:val="003A2179"/>
    <w:rsid w:val="003A252C"/>
    <w:rsid w:val="003A27F4"/>
    <w:rsid w:val="003A658C"/>
    <w:rsid w:val="003A729E"/>
    <w:rsid w:val="003B1262"/>
    <w:rsid w:val="003B25DE"/>
    <w:rsid w:val="003B50A0"/>
    <w:rsid w:val="003C35CB"/>
    <w:rsid w:val="003C360E"/>
    <w:rsid w:val="003D037A"/>
    <w:rsid w:val="003D1962"/>
    <w:rsid w:val="003D3FD1"/>
    <w:rsid w:val="003D5CF6"/>
    <w:rsid w:val="003D6FC0"/>
    <w:rsid w:val="003E1C69"/>
    <w:rsid w:val="003E729A"/>
    <w:rsid w:val="003E75F1"/>
    <w:rsid w:val="003E780B"/>
    <w:rsid w:val="003E7C25"/>
    <w:rsid w:val="003F3D33"/>
    <w:rsid w:val="003F43DF"/>
    <w:rsid w:val="003F5E26"/>
    <w:rsid w:val="0041174F"/>
    <w:rsid w:val="0041471B"/>
    <w:rsid w:val="00414FAF"/>
    <w:rsid w:val="00416950"/>
    <w:rsid w:val="00420291"/>
    <w:rsid w:val="0042777E"/>
    <w:rsid w:val="00430B77"/>
    <w:rsid w:val="00430F0B"/>
    <w:rsid w:val="00432AC5"/>
    <w:rsid w:val="00434DB9"/>
    <w:rsid w:val="004439FE"/>
    <w:rsid w:val="004461EE"/>
    <w:rsid w:val="00460EA7"/>
    <w:rsid w:val="00466030"/>
    <w:rsid w:val="00467334"/>
    <w:rsid w:val="00470DA1"/>
    <w:rsid w:val="00471410"/>
    <w:rsid w:val="00473083"/>
    <w:rsid w:val="00473759"/>
    <w:rsid w:val="004745AA"/>
    <w:rsid w:val="004755DC"/>
    <w:rsid w:val="00480509"/>
    <w:rsid w:val="00484AD5"/>
    <w:rsid w:val="00485125"/>
    <w:rsid w:val="00486E5C"/>
    <w:rsid w:val="00492CE6"/>
    <w:rsid w:val="004A3BD1"/>
    <w:rsid w:val="004A7679"/>
    <w:rsid w:val="004B5A89"/>
    <w:rsid w:val="004B7EAC"/>
    <w:rsid w:val="004C01F9"/>
    <w:rsid w:val="004C5281"/>
    <w:rsid w:val="004C58E6"/>
    <w:rsid w:val="004C6B80"/>
    <w:rsid w:val="004C6EEF"/>
    <w:rsid w:val="004C7E3F"/>
    <w:rsid w:val="004D0ADD"/>
    <w:rsid w:val="004D31A5"/>
    <w:rsid w:val="004D3862"/>
    <w:rsid w:val="004D58A1"/>
    <w:rsid w:val="004D5A0F"/>
    <w:rsid w:val="004E3EFD"/>
    <w:rsid w:val="004E4D81"/>
    <w:rsid w:val="004E4E74"/>
    <w:rsid w:val="004E5893"/>
    <w:rsid w:val="004E76C7"/>
    <w:rsid w:val="004F6EDC"/>
    <w:rsid w:val="00501A73"/>
    <w:rsid w:val="00502E03"/>
    <w:rsid w:val="00505EE9"/>
    <w:rsid w:val="0051198C"/>
    <w:rsid w:val="00511E8B"/>
    <w:rsid w:val="00514F90"/>
    <w:rsid w:val="005164C5"/>
    <w:rsid w:val="00516BC6"/>
    <w:rsid w:val="00517494"/>
    <w:rsid w:val="00517F16"/>
    <w:rsid w:val="00520322"/>
    <w:rsid w:val="00525D54"/>
    <w:rsid w:val="00527CE4"/>
    <w:rsid w:val="00530349"/>
    <w:rsid w:val="005309CA"/>
    <w:rsid w:val="005340E8"/>
    <w:rsid w:val="005365C7"/>
    <w:rsid w:val="00541272"/>
    <w:rsid w:val="00541D8C"/>
    <w:rsid w:val="005435CE"/>
    <w:rsid w:val="00546BD8"/>
    <w:rsid w:val="00551951"/>
    <w:rsid w:val="0055722E"/>
    <w:rsid w:val="00560AC2"/>
    <w:rsid w:val="0056201F"/>
    <w:rsid w:val="0056436D"/>
    <w:rsid w:val="005661D9"/>
    <w:rsid w:val="005722B2"/>
    <w:rsid w:val="00574C1E"/>
    <w:rsid w:val="00574F75"/>
    <w:rsid w:val="0057560F"/>
    <w:rsid w:val="00586AB6"/>
    <w:rsid w:val="00595D1D"/>
    <w:rsid w:val="005977C8"/>
    <w:rsid w:val="005A048F"/>
    <w:rsid w:val="005A0AED"/>
    <w:rsid w:val="005A3511"/>
    <w:rsid w:val="005A4BEC"/>
    <w:rsid w:val="005A7583"/>
    <w:rsid w:val="005A786A"/>
    <w:rsid w:val="005B3ABF"/>
    <w:rsid w:val="005B3EDF"/>
    <w:rsid w:val="005B4443"/>
    <w:rsid w:val="005C1101"/>
    <w:rsid w:val="005C5470"/>
    <w:rsid w:val="005C6BBF"/>
    <w:rsid w:val="005D0B57"/>
    <w:rsid w:val="005D1296"/>
    <w:rsid w:val="005D4C2C"/>
    <w:rsid w:val="005D6315"/>
    <w:rsid w:val="005D704D"/>
    <w:rsid w:val="005E03DC"/>
    <w:rsid w:val="005E14DA"/>
    <w:rsid w:val="005E49DE"/>
    <w:rsid w:val="005F2026"/>
    <w:rsid w:val="005F2715"/>
    <w:rsid w:val="005F55B0"/>
    <w:rsid w:val="005F7992"/>
    <w:rsid w:val="006012BB"/>
    <w:rsid w:val="00602AB5"/>
    <w:rsid w:val="00604BF5"/>
    <w:rsid w:val="00605840"/>
    <w:rsid w:val="006066C4"/>
    <w:rsid w:val="0061151D"/>
    <w:rsid w:val="00611E16"/>
    <w:rsid w:val="0061262D"/>
    <w:rsid w:val="006218F6"/>
    <w:rsid w:val="00622471"/>
    <w:rsid w:val="0062687C"/>
    <w:rsid w:val="006304F0"/>
    <w:rsid w:val="00632264"/>
    <w:rsid w:val="0063374C"/>
    <w:rsid w:val="00635640"/>
    <w:rsid w:val="00637EB5"/>
    <w:rsid w:val="0064013D"/>
    <w:rsid w:val="00650868"/>
    <w:rsid w:val="0065647B"/>
    <w:rsid w:val="00656514"/>
    <w:rsid w:val="006617CC"/>
    <w:rsid w:val="00662FBF"/>
    <w:rsid w:val="00663A7D"/>
    <w:rsid w:val="0066441A"/>
    <w:rsid w:val="00665B8B"/>
    <w:rsid w:val="0066743F"/>
    <w:rsid w:val="00673396"/>
    <w:rsid w:val="00673D6C"/>
    <w:rsid w:val="00675C89"/>
    <w:rsid w:val="006760DD"/>
    <w:rsid w:val="00677A20"/>
    <w:rsid w:val="00677D34"/>
    <w:rsid w:val="00677DE8"/>
    <w:rsid w:val="00683630"/>
    <w:rsid w:val="00684AD8"/>
    <w:rsid w:val="00687AA7"/>
    <w:rsid w:val="00687BC3"/>
    <w:rsid w:val="006959CC"/>
    <w:rsid w:val="006971A0"/>
    <w:rsid w:val="006A1A94"/>
    <w:rsid w:val="006A29FA"/>
    <w:rsid w:val="006A5C06"/>
    <w:rsid w:val="006A5F7B"/>
    <w:rsid w:val="006A625B"/>
    <w:rsid w:val="006A753A"/>
    <w:rsid w:val="006B02E4"/>
    <w:rsid w:val="006B1F1D"/>
    <w:rsid w:val="006B2938"/>
    <w:rsid w:val="006B2CC0"/>
    <w:rsid w:val="006B6915"/>
    <w:rsid w:val="006B6F2F"/>
    <w:rsid w:val="006C2EB2"/>
    <w:rsid w:val="006C3CBF"/>
    <w:rsid w:val="006C437F"/>
    <w:rsid w:val="006C59E0"/>
    <w:rsid w:val="006D1A13"/>
    <w:rsid w:val="006D5D3C"/>
    <w:rsid w:val="006E5371"/>
    <w:rsid w:val="006E6285"/>
    <w:rsid w:val="006F321C"/>
    <w:rsid w:val="006F51E3"/>
    <w:rsid w:val="006F69ED"/>
    <w:rsid w:val="00702732"/>
    <w:rsid w:val="0070749C"/>
    <w:rsid w:val="00707F77"/>
    <w:rsid w:val="007115B9"/>
    <w:rsid w:val="00716DB4"/>
    <w:rsid w:val="007214C0"/>
    <w:rsid w:val="007235B4"/>
    <w:rsid w:val="007258AF"/>
    <w:rsid w:val="007270BB"/>
    <w:rsid w:val="00731B62"/>
    <w:rsid w:val="00737202"/>
    <w:rsid w:val="00737674"/>
    <w:rsid w:val="00751138"/>
    <w:rsid w:val="00753D36"/>
    <w:rsid w:val="007541C3"/>
    <w:rsid w:val="007623CA"/>
    <w:rsid w:val="007625B4"/>
    <w:rsid w:val="00770049"/>
    <w:rsid w:val="00770B69"/>
    <w:rsid w:val="0077133B"/>
    <w:rsid w:val="00773520"/>
    <w:rsid w:val="0077532D"/>
    <w:rsid w:val="00777ACA"/>
    <w:rsid w:val="0078183B"/>
    <w:rsid w:val="00785E39"/>
    <w:rsid w:val="007877CF"/>
    <w:rsid w:val="00787DD1"/>
    <w:rsid w:val="007953FC"/>
    <w:rsid w:val="00797236"/>
    <w:rsid w:val="007A19DC"/>
    <w:rsid w:val="007A42EE"/>
    <w:rsid w:val="007A5187"/>
    <w:rsid w:val="007A554B"/>
    <w:rsid w:val="007B066A"/>
    <w:rsid w:val="007B3BAA"/>
    <w:rsid w:val="007B3F39"/>
    <w:rsid w:val="007B4FBF"/>
    <w:rsid w:val="007B57FB"/>
    <w:rsid w:val="007B6157"/>
    <w:rsid w:val="007C0DC7"/>
    <w:rsid w:val="007C4FF5"/>
    <w:rsid w:val="007C56E1"/>
    <w:rsid w:val="007D0ACA"/>
    <w:rsid w:val="007D1850"/>
    <w:rsid w:val="007D2472"/>
    <w:rsid w:val="007D3AC2"/>
    <w:rsid w:val="007F15E7"/>
    <w:rsid w:val="007F1FF1"/>
    <w:rsid w:val="007F2055"/>
    <w:rsid w:val="007F412E"/>
    <w:rsid w:val="007F6749"/>
    <w:rsid w:val="00800CE5"/>
    <w:rsid w:val="00803A12"/>
    <w:rsid w:val="008041FA"/>
    <w:rsid w:val="008071C9"/>
    <w:rsid w:val="00814DF2"/>
    <w:rsid w:val="008155C5"/>
    <w:rsid w:val="00815AD3"/>
    <w:rsid w:val="00816C97"/>
    <w:rsid w:val="008175AD"/>
    <w:rsid w:val="00817D61"/>
    <w:rsid w:val="00821A3A"/>
    <w:rsid w:val="0082424C"/>
    <w:rsid w:val="00833E68"/>
    <w:rsid w:val="008473F2"/>
    <w:rsid w:val="008523B1"/>
    <w:rsid w:val="00855857"/>
    <w:rsid w:val="00855EF9"/>
    <w:rsid w:val="008560AB"/>
    <w:rsid w:val="0086102C"/>
    <w:rsid w:val="00862B16"/>
    <w:rsid w:val="00862C8F"/>
    <w:rsid w:val="008659AA"/>
    <w:rsid w:val="0087000B"/>
    <w:rsid w:val="0087424D"/>
    <w:rsid w:val="008756F2"/>
    <w:rsid w:val="00877834"/>
    <w:rsid w:val="00881F38"/>
    <w:rsid w:val="00882940"/>
    <w:rsid w:val="0088579E"/>
    <w:rsid w:val="00885AC8"/>
    <w:rsid w:val="008965A8"/>
    <w:rsid w:val="008A7BCB"/>
    <w:rsid w:val="008A7C86"/>
    <w:rsid w:val="008B0C6C"/>
    <w:rsid w:val="008B1C4A"/>
    <w:rsid w:val="008B4E52"/>
    <w:rsid w:val="008B699D"/>
    <w:rsid w:val="008B76D3"/>
    <w:rsid w:val="008C16E4"/>
    <w:rsid w:val="008C39E1"/>
    <w:rsid w:val="008C6106"/>
    <w:rsid w:val="008D0087"/>
    <w:rsid w:val="008D3296"/>
    <w:rsid w:val="008D695E"/>
    <w:rsid w:val="008D7B10"/>
    <w:rsid w:val="008E331A"/>
    <w:rsid w:val="008F3BCD"/>
    <w:rsid w:val="0090384C"/>
    <w:rsid w:val="0090622F"/>
    <w:rsid w:val="009067EF"/>
    <w:rsid w:val="00907DAA"/>
    <w:rsid w:val="00913152"/>
    <w:rsid w:val="009166C8"/>
    <w:rsid w:val="00916F01"/>
    <w:rsid w:val="00921C77"/>
    <w:rsid w:val="00922D00"/>
    <w:rsid w:val="00925F44"/>
    <w:rsid w:val="00926E24"/>
    <w:rsid w:val="00932254"/>
    <w:rsid w:val="0093555E"/>
    <w:rsid w:val="009357E4"/>
    <w:rsid w:val="00936925"/>
    <w:rsid w:val="0093695C"/>
    <w:rsid w:val="00940850"/>
    <w:rsid w:val="00942FB4"/>
    <w:rsid w:val="00943341"/>
    <w:rsid w:val="00944900"/>
    <w:rsid w:val="00945D59"/>
    <w:rsid w:val="0094745C"/>
    <w:rsid w:val="00951F3B"/>
    <w:rsid w:val="00954FDD"/>
    <w:rsid w:val="00955D7B"/>
    <w:rsid w:val="00955F5F"/>
    <w:rsid w:val="00960F1F"/>
    <w:rsid w:val="0096167D"/>
    <w:rsid w:val="00961CB6"/>
    <w:rsid w:val="009621A5"/>
    <w:rsid w:val="00962385"/>
    <w:rsid w:val="00965017"/>
    <w:rsid w:val="009703D0"/>
    <w:rsid w:val="00975A14"/>
    <w:rsid w:val="00985D73"/>
    <w:rsid w:val="0099055E"/>
    <w:rsid w:val="00990AF6"/>
    <w:rsid w:val="009960D9"/>
    <w:rsid w:val="00997B52"/>
    <w:rsid w:val="009B182A"/>
    <w:rsid w:val="009B367A"/>
    <w:rsid w:val="009B4F38"/>
    <w:rsid w:val="009B6460"/>
    <w:rsid w:val="009C1BA5"/>
    <w:rsid w:val="009C314A"/>
    <w:rsid w:val="009C548D"/>
    <w:rsid w:val="009C6C9D"/>
    <w:rsid w:val="009D0050"/>
    <w:rsid w:val="009D3125"/>
    <w:rsid w:val="009D3401"/>
    <w:rsid w:val="009D3E4B"/>
    <w:rsid w:val="009D74D1"/>
    <w:rsid w:val="009E021D"/>
    <w:rsid w:val="009E0679"/>
    <w:rsid w:val="009E39D4"/>
    <w:rsid w:val="009E3EB8"/>
    <w:rsid w:val="009E4203"/>
    <w:rsid w:val="009E4F51"/>
    <w:rsid w:val="009E5E1A"/>
    <w:rsid w:val="009F07AA"/>
    <w:rsid w:val="009F4949"/>
    <w:rsid w:val="00A01A95"/>
    <w:rsid w:val="00A038F6"/>
    <w:rsid w:val="00A04FAA"/>
    <w:rsid w:val="00A127BA"/>
    <w:rsid w:val="00A139B5"/>
    <w:rsid w:val="00A14668"/>
    <w:rsid w:val="00A15932"/>
    <w:rsid w:val="00A20129"/>
    <w:rsid w:val="00A2771B"/>
    <w:rsid w:val="00A37BBF"/>
    <w:rsid w:val="00A406CA"/>
    <w:rsid w:val="00A40F53"/>
    <w:rsid w:val="00A511C7"/>
    <w:rsid w:val="00A5320C"/>
    <w:rsid w:val="00A54FDC"/>
    <w:rsid w:val="00A609BD"/>
    <w:rsid w:val="00A6291F"/>
    <w:rsid w:val="00A64F7F"/>
    <w:rsid w:val="00A66EEB"/>
    <w:rsid w:val="00A77302"/>
    <w:rsid w:val="00A843FD"/>
    <w:rsid w:val="00A8457D"/>
    <w:rsid w:val="00A8586C"/>
    <w:rsid w:val="00A87F51"/>
    <w:rsid w:val="00A924C0"/>
    <w:rsid w:val="00A94459"/>
    <w:rsid w:val="00A95755"/>
    <w:rsid w:val="00AA0942"/>
    <w:rsid w:val="00AA3D28"/>
    <w:rsid w:val="00AA4203"/>
    <w:rsid w:val="00AA68E6"/>
    <w:rsid w:val="00AA6AFC"/>
    <w:rsid w:val="00AA78FF"/>
    <w:rsid w:val="00AB0C4D"/>
    <w:rsid w:val="00AB1D82"/>
    <w:rsid w:val="00AB4381"/>
    <w:rsid w:val="00AB43C9"/>
    <w:rsid w:val="00AC0016"/>
    <w:rsid w:val="00AC03E9"/>
    <w:rsid w:val="00AC4DFA"/>
    <w:rsid w:val="00AC72C0"/>
    <w:rsid w:val="00AD219A"/>
    <w:rsid w:val="00AE65CE"/>
    <w:rsid w:val="00AE7979"/>
    <w:rsid w:val="00AF0099"/>
    <w:rsid w:val="00AF641F"/>
    <w:rsid w:val="00AF6E12"/>
    <w:rsid w:val="00AF7859"/>
    <w:rsid w:val="00B003A9"/>
    <w:rsid w:val="00B028E8"/>
    <w:rsid w:val="00B04CE8"/>
    <w:rsid w:val="00B0500A"/>
    <w:rsid w:val="00B05345"/>
    <w:rsid w:val="00B0593A"/>
    <w:rsid w:val="00B06838"/>
    <w:rsid w:val="00B0705E"/>
    <w:rsid w:val="00B078FE"/>
    <w:rsid w:val="00B12BF5"/>
    <w:rsid w:val="00B13749"/>
    <w:rsid w:val="00B1422C"/>
    <w:rsid w:val="00B14E3E"/>
    <w:rsid w:val="00B21E21"/>
    <w:rsid w:val="00B23D24"/>
    <w:rsid w:val="00B2768A"/>
    <w:rsid w:val="00B32345"/>
    <w:rsid w:val="00B3529C"/>
    <w:rsid w:val="00B5162A"/>
    <w:rsid w:val="00B525DE"/>
    <w:rsid w:val="00B538D5"/>
    <w:rsid w:val="00B55301"/>
    <w:rsid w:val="00B55634"/>
    <w:rsid w:val="00B65CEF"/>
    <w:rsid w:val="00B66EC4"/>
    <w:rsid w:val="00B70BC1"/>
    <w:rsid w:val="00B715BE"/>
    <w:rsid w:val="00B72228"/>
    <w:rsid w:val="00B72BE7"/>
    <w:rsid w:val="00B73267"/>
    <w:rsid w:val="00B83504"/>
    <w:rsid w:val="00B83583"/>
    <w:rsid w:val="00B85304"/>
    <w:rsid w:val="00B9078F"/>
    <w:rsid w:val="00B928E9"/>
    <w:rsid w:val="00B947D3"/>
    <w:rsid w:val="00B971C8"/>
    <w:rsid w:val="00BA2B12"/>
    <w:rsid w:val="00BA59C4"/>
    <w:rsid w:val="00BA5B61"/>
    <w:rsid w:val="00BA6DAF"/>
    <w:rsid w:val="00BA6F4A"/>
    <w:rsid w:val="00BB01A9"/>
    <w:rsid w:val="00BB0B4E"/>
    <w:rsid w:val="00BB0DE6"/>
    <w:rsid w:val="00BB51DD"/>
    <w:rsid w:val="00BC15AD"/>
    <w:rsid w:val="00BC24F5"/>
    <w:rsid w:val="00BC44B3"/>
    <w:rsid w:val="00BD4F60"/>
    <w:rsid w:val="00BE1627"/>
    <w:rsid w:val="00BE49AD"/>
    <w:rsid w:val="00BE699B"/>
    <w:rsid w:val="00BE7470"/>
    <w:rsid w:val="00C00A4E"/>
    <w:rsid w:val="00C05C0F"/>
    <w:rsid w:val="00C07677"/>
    <w:rsid w:val="00C11D26"/>
    <w:rsid w:val="00C13E8D"/>
    <w:rsid w:val="00C16CA9"/>
    <w:rsid w:val="00C22280"/>
    <w:rsid w:val="00C23777"/>
    <w:rsid w:val="00C26F20"/>
    <w:rsid w:val="00C358E9"/>
    <w:rsid w:val="00C37858"/>
    <w:rsid w:val="00C37F6E"/>
    <w:rsid w:val="00C40E68"/>
    <w:rsid w:val="00C41F7E"/>
    <w:rsid w:val="00C428AB"/>
    <w:rsid w:val="00C43B36"/>
    <w:rsid w:val="00C4701E"/>
    <w:rsid w:val="00C47387"/>
    <w:rsid w:val="00C5402A"/>
    <w:rsid w:val="00C55C3A"/>
    <w:rsid w:val="00C5745D"/>
    <w:rsid w:val="00C62DB3"/>
    <w:rsid w:val="00C703D9"/>
    <w:rsid w:val="00C738F7"/>
    <w:rsid w:val="00C74019"/>
    <w:rsid w:val="00C7763D"/>
    <w:rsid w:val="00C80F12"/>
    <w:rsid w:val="00C845D3"/>
    <w:rsid w:val="00C858CF"/>
    <w:rsid w:val="00C8721B"/>
    <w:rsid w:val="00C87293"/>
    <w:rsid w:val="00C93A6C"/>
    <w:rsid w:val="00CA3CC1"/>
    <w:rsid w:val="00CA7162"/>
    <w:rsid w:val="00CA761D"/>
    <w:rsid w:val="00CA78F1"/>
    <w:rsid w:val="00CA7B3E"/>
    <w:rsid w:val="00CB2B14"/>
    <w:rsid w:val="00CB4953"/>
    <w:rsid w:val="00CC26FC"/>
    <w:rsid w:val="00CC3D26"/>
    <w:rsid w:val="00CC4175"/>
    <w:rsid w:val="00CC655E"/>
    <w:rsid w:val="00CC7646"/>
    <w:rsid w:val="00CD1B04"/>
    <w:rsid w:val="00CD43CA"/>
    <w:rsid w:val="00CE195C"/>
    <w:rsid w:val="00CF4353"/>
    <w:rsid w:val="00CF4573"/>
    <w:rsid w:val="00CF6657"/>
    <w:rsid w:val="00D015A0"/>
    <w:rsid w:val="00D04888"/>
    <w:rsid w:val="00D04970"/>
    <w:rsid w:val="00D07111"/>
    <w:rsid w:val="00D0754A"/>
    <w:rsid w:val="00D145E3"/>
    <w:rsid w:val="00D21F09"/>
    <w:rsid w:val="00D25145"/>
    <w:rsid w:val="00D25AA4"/>
    <w:rsid w:val="00D26175"/>
    <w:rsid w:val="00D26447"/>
    <w:rsid w:val="00D318C2"/>
    <w:rsid w:val="00D34C74"/>
    <w:rsid w:val="00D3681F"/>
    <w:rsid w:val="00D47E9A"/>
    <w:rsid w:val="00D5005F"/>
    <w:rsid w:val="00D50503"/>
    <w:rsid w:val="00D5279A"/>
    <w:rsid w:val="00D60E7C"/>
    <w:rsid w:val="00D6222F"/>
    <w:rsid w:val="00D644E0"/>
    <w:rsid w:val="00D64E04"/>
    <w:rsid w:val="00D7037D"/>
    <w:rsid w:val="00D709AE"/>
    <w:rsid w:val="00D7398D"/>
    <w:rsid w:val="00D81833"/>
    <w:rsid w:val="00D8226C"/>
    <w:rsid w:val="00D87B83"/>
    <w:rsid w:val="00D87E1F"/>
    <w:rsid w:val="00D916F7"/>
    <w:rsid w:val="00D93E6A"/>
    <w:rsid w:val="00DA0035"/>
    <w:rsid w:val="00DA0870"/>
    <w:rsid w:val="00DA3855"/>
    <w:rsid w:val="00DA70AF"/>
    <w:rsid w:val="00DB0175"/>
    <w:rsid w:val="00DB0F74"/>
    <w:rsid w:val="00DB5EFB"/>
    <w:rsid w:val="00DB70F3"/>
    <w:rsid w:val="00DC3319"/>
    <w:rsid w:val="00DC552E"/>
    <w:rsid w:val="00DC7ED6"/>
    <w:rsid w:val="00DD107C"/>
    <w:rsid w:val="00DD2E88"/>
    <w:rsid w:val="00DD454E"/>
    <w:rsid w:val="00DD5FB6"/>
    <w:rsid w:val="00DD7B43"/>
    <w:rsid w:val="00DE3CE1"/>
    <w:rsid w:val="00DE3E97"/>
    <w:rsid w:val="00DF128C"/>
    <w:rsid w:val="00DF2E62"/>
    <w:rsid w:val="00DF359F"/>
    <w:rsid w:val="00DF4766"/>
    <w:rsid w:val="00DF6385"/>
    <w:rsid w:val="00E0227E"/>
    <w:rsid w:val="00E03818"/>
    <w:rsid w:val="00E048FA"/>
    <w:rsid w:val="00E04EB5"/>
    <w:rsid w:val="00E06646"/>
    <w:rsid w:val="00E11A87"/>
    <w:rsid w:val="00E11C1B"/>
    <w:rsid w:val="00E13393"/>
    <w:rsid w:val="00E13AA7"/>
    <w:rsid w:val="00E178DC"/>
    <w:rsid w:val="00E20B42"/>
    <w:rsid w:val="00E20CEA"/>
    <w:rsid w:val="00E2173D"/>
    <w:rsid w:val="00E255E8"/>
    <w:rsid w:val="00E33899"/>
    <w:rsid w:val="00E343A5"/>
    <w:rsid w:val="00E35EC2"/>
    <w:rsid w:val="00E422F6"/>
    <w:rsid w:val="00E437DF"/>
    <w:rsid w:val="00E4449B"/>
    <w:rsid w:val="00E62882"/>
    <w:rsid w:val="00E6289F"/>
    <w:rsid w:val="00E636C7"/>
    <w:rsid w:val="00E671C1"/>
    <w:rsid w:val="00E67551"/>
    <w:rsid w:val="00E70A8F"/>
    <w:rsid w:val="00E7127A"/>
    <w:rsid w:val="00E74607"/>
    <w:rsid w:val="00E74995"/>
    <w:rsid w:val="00E7632B"/>
    <w:rsid w:val="00E77064"/>
    <w:rsid w:val="00E81A6A"/>
    <w:rsid w:val="00E866EA"/>
    <w:rsid w:val="00E91C8D"/>
    <w:rsid w:val="00EA0E21"/>
    <w:rsid w:val="00EA2BC7"/>
    <w:rsid w:val="00EA6EB4"/>
    <w:rsid w:val="00EB21D7"/>
    <w:rsid w:val="00EB6D80"/>
    <w:rsid w:val="00EB7889"/>
    <w:rsid w:val="00EC06F1"/>
    <w:rsid w:val="00EC1EFD"/>
    <w:rsid w:val="00EC5D05"/>
    <w:rsid w:val="00EC7EEF"/>
    <w:rsid w:val="00ED17F0"/>
    <w:rsid w:val="00ED1E11"/>
    <w:rsid w:val="00ED4347"/>
    <w:rsid w:val="00ED5B10"/>
    <w:rsid w:val="00ED5BA5"/>
    <w:rsid w:val="00ED5C66"/>
    <w:rsid w:val="00EE33A7"/>
    <w:rsid w:val="00EE33CF"/>
    <w:rsid w:val="00EE6A5F"/>
    <w:rsid w:val="00EF04FD"/>
    <w:rsid w:val="00EF2250"/>
    <w:rsid w:val="00EF6DF9"/>
    <w:rsid w:val="00F0012A"/>
    <w:rsid w:val="00F03139"/>
    <w:rsid w:val="00F0708D"/>
    <w:rsid w:val="00F07949"/>
    <w:rsid w:val="00F141D5"/>
    <w:rsid w:val="00F169A5"/>
    <w:rsid w:val="00F20635"/>
    <w:rsid w:val="00F20695"/>
    <w:rsid w:val="00F22347"/>
    <w:rsid w:val="00F257BF"/>
    <w:rsid w:val="00F342C1"/>
    <w:rsid w:val="00F3436A"/>
    <w:rsid w:val="00F34DC5"/>
    <w:rsid w:val="00F47552"/>
    <w:rsid w:val="00F558EF"/>
    <w:rsid w:val="00F576BE"/>
    <w:rsid w:val="00F72273"/>
    <w:rsid w:val="00F7271F"/>
    <w:rsid w:val="00F72BDF"/>
    <w:rsid w:val="00F72C44"/>
    <w:rsid w:val="00F76A42"/>
    <w:rsid w:val="00F80AD0"/>
    <w:rsid w:val="00F80E8F"/>
    <w:rsid w:val="00F823B6"/>
    <w:rsid w:val="00F8697F"/>
    <w:rsid w:val="00F90A83"/>
    <w:rsid w:val="00F95628"/>
    <w:rsid w:val="00F95908"/>
    <w:rsid w:val="00F96201"/>
    <w:rsid w:val="00FA4F9B"/>
    <w:rsid w:val="00FA5CA2"/>
    <w:rsid w:val="00FA5F75"/>
    <w:rsid w:val="00FB09B2"/>
    <w:rsid w:val="00FB1539"/>
    <w:rsid w:val="00FB253E"/>
    <w:rsid w:val="00FB61FC"/>
    <w:rsid w:val="00FB6243"/>
    <w:rsid w:val="00FB6E6E"/>
    <w:rsid w:val="00FC0C16"/>
    <w:rsid w:val="00FC1A81"/>
    <w:rsid w:val="00FC2016"/>
    <w:rsid w:val="00FC310C"/>
    <w:rsid w:val="00FD30F2"/>
    <w:rsid w:val="00FD55A1"/>
    <w:rsid w:val="00FD6662"/>
    <w:rsid w:val="00FD7C29"/>
    <w:rsid w:val="00FD7F0C"/>
    <w:rsid w:val="00FE1513"/>
    <w:rsid w:val="00FE7CD7"/>
    <w:rsid w:val="00FF0D37"/>
    <w:rsid w:val="00FF6B5B"/>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A27829D"/>
  <w15:docId w15:val="{DAA92A06-4CF7-4FA1-B9B9-4B6EA8D504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Calibri" w:hAnsi="Times New Roman" w:cs="Times New Roman"/>
        <w:lang w:val="cs-CZ" w:eastAsia="cs-CZ"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797236"/>
    <w:pPr>
      <w:spacing w:before="120" w:after="40" w:line="360" w:lineRule="auto"/>
    </w:pPr>
    <w:rPr>
      <w:lang w:eastAsia="en-US"/>
    </w:rPr>
  </w:style>
  <w:style w:type="paragraph" w:styleId="Nadpis1">
    <w:name w:val="heading 1"/>
    <w:basedOn w:val="Normln"/>
    <w:next w:val="Normln"/>
    <w:link w:val="Nadpis1Char"/>
    <w:qFormat/>
    <w:rsid w:val="00D47E9A"/>
    <w:pPr>
      <w:keepNext/>
      <w:numPr>
        <w:numId w:val="8"/>
      </w:numPr>
      <w:spacing w:after="240"/>
      <w:outlineLvl w:val="0"/>
    </w:pPr>
    <w:rPr>
      <w:rFonts w:eastAsia="Times New Roman"/>
      <w:b/>
      <w:kern w:val="28"/>
      <w:sz w:val="28"/>
      <w:lang w:eastAsia="cs-CZ"/>
    </w:rPr>
  </w:style>
  <w:style w:type="paragraph" w:styleId="Nadpis2">
    <w:name w:val="heading 2"/>
    <w:basedOn w:val="Normln"/>
    <w:next w:val="Normln"/>
    <w:link w:val="Nadpis2Char"/>
    <w:qFormat/>
    <w:rsid w:val="00D47E9A"/>
    <w:pPr>
      <w:keepNext/>
      <w:numPr>
        <w:ilvl w:val="1"/>
        <w:numId w:val="8"/>
      </w:numPr>
      <w:spacing w:before="240" w:after="240"/>
      <w:outlineLvl w:val="1"/>
    </w:pPr>
    <w:rPr>
      <w:rFonts w:eastAsia="Times New Roman"/>
      <w:b/>
      <w:sz w:val="24"/>
      <w:lang w:eastAsia="cs-CZ"/>
    </w:rPr>
  </w:style>
  <w:style w:type="paragraph" w:styleId="Nadpis3">
    <w:name w:val="heading 3"/>
    <w:basedOn w:val="Normln"/>
    <w:next w:val="Normln"/>
    <w:link w:val="Nadpis3Char"/>
    <w:uiPriority w:val="9"/>
    <w:unhideWhenUsed/>
    <w:qFormat/>
    <w:rsid w:val="00520322"/>
    <w:pPr>
      <w:keepNext/>
      <w:keepLines/>
      <w:numPr>
        <w:ilvl w:val="2"/>
        <w:numId w:val="8"/>
      </w:numPr>
      <w:spacing w:before="200"/>
      <w:outlineLvl w:val="2"/>
    </w:pPr>
    <w:rPr>
      <w:rFonts w:ascii="Cambria" w:eastAsia="Times New Roman" w:hAnsi="Cambria"/>
      <w:b/>
      <w:bCs/>
      <w:color w:val="4F81BD"/>
    </w:rPr>
  </w:style>
  <w:style w:type="paragraph" w:styleId="Nadpis4">
    <w:name w:val="heading 4"/>
    <w:basedOn w:val="Normln"/>
    <w:next w:val="Normln"/>
    <w:link w:val="Nadpis4Char"/>
    <w:uiPriority w:val="9"/>
    <w:semiHidden/>
    <w:unhideWhenUsed/>
    <w:qFormat/>
    <w:rsid w:val="00C22280"/>
    <w:pPr>
      <w:keepNext/>
      <w:numPr>
        <w:ilvl w:val="3"/>
        <w:numId w:val="8"/>
      </w:numPr>
      <w:spacing w:before="240" w:after="60"/>
      <w:outlineLvl w:val="3"/>
    </w:pPr>
    <w:rPr>
      <w:rFonts w:ascii="Calibri" w:eastAsia="Times New Roman" w:hAnsi="Calibri"/>
      <w:b/>
      <w:bCs/>
      <w:sz w:val="28"/>
      <w:szCs w:val="28"/>
    </w:rPr>
  </w:style>
  <w:style w:type="paragraph" w:styleId="Nadpis5">
    <w:name w:val="heading 5"/>
    <w:basedOn w:val="Normln"/>
    <w:next w:val="Normln"/>
    <w:link w:val="Nadpis5Char"/>
    <w:uiPriority w:val="9"/>
    <w:semiHidden/>
    <w:unhideWhenUsed/>
    <w:qFormat/>
    <w:rsid w:val="00B83583"/>
    <w:pPr>
      <w:numPr>
        <w:ilvl w:val="4"/>
        <w:numId w:val="8"/>
      </w:numPr>
      <w:spacing w:before="240" w:after="60"/>
      <w:outlineLvl w:val="4"/>
    </w:pPr>
    <w:rPr>
      <w:rFonts w:ascii="Calibri" w:eastAsia="Times New Roman" w:hAnsi="Calibri"/>
      <w:b/>
      <w:bCs/>
      <w:i/>
      <w:iCs/>
      <w:sz w:val="26"/>
      <w:szCs w:val="26"/>
    </w:rPr>
  </w:style>
  <w:style w:type="paragraph" w:styleId="Nadpis6">
    <w:name w:val="heading 6"/>
    <w:basedOn w:val="Normln"/>
    <w:next w:val="Normln"/>
    <w:link w:val="Nadpis6Char"/>
    <w:uiPriority w:val="9"/>
    <w:semiHidden/>
    <w:unhideWhenUsed/>
    <w:qFormat/>
    <w:rsid w:val="00C22280"/>
    <w:pPr>
      <w:numPr>
        <w:ilvl w:val="5"/>
        <w:numId w:val="8"/>
      </w:numPr>
      <w:spacing w:before="240" w:after="60"/>
      <w:outlineLvl w:val="5"/>
    </w:pPr>
    <w:rPr>
      <w:rFonts w:ascii="Calibri" w:eastAsia="Times New Roman" w:hAnsi="Calibri"/>
      <w:b/>
      <w:bCs/>
      <w:sz w:val="22"/>
      <w:szCs w:val="22"/>
    </w:rPr>
  </w:style>
  <w:style w:type="paragraph" w:styleId="Nadpis7">
    <w:name w:val="heading 7"/>
    <w:basedOn w:val="Normln"/>
    <w:next w:val="Normln"/>
    <w:link w:val="Nadpis7Char"/>
    <w:uiPriority w:val="9"/>
    <w:semiHidden/>
    <w:unhideWhenUsed/>
    <w:qFormat/>
    <w:rsid w:val="00C22280"/>
    <w:pPr>
      <w:numPr>
        <w:ilvl w:val="6"/>
        <w:numId w:val="8"/>
      </w:numPr>
      <w:spacing w:before="240" w:after="60"/>
      <w:outlineLvl w:val="6"/>
    </w:pPr>
    <w:rPr>
      <w:rFonts w:ascii="Calibri" w:eastAsia="Times New Roman" w:hAnsi="Calibri"/>
      <w:sz w:val="24"/>
      <w:szCs w:val="24"/>
    </w:rPr>
  </w:style>
  <w:style w:type="paragraph" w:styleId="Nadpis8">
    <w:name w:val="heading 8"/>
    <w:basedOn w:val="Normln"/>
    <w:next w:val="Normln"/>
    <w:link w:val="Nadpis8Char"/>
    <w:uiPriority w:val="9"/>
    <w:semiHidden/>
    <w:unhideWhenUsed/>
    <w:qFormat/>
    <w:rsid w:val="00C22280"/>
    <w:pPr>
      <w:numPr>
        <w:ilvl w:val="7"/>
        <w:numId w:val="8"/>
      </w:numPr>
      <w:spacing w:before="240" w:after="60"/>
      <w:outlineLvl w:val="7"/>
    </w:pPr>
    <w:rPr>
      <w:rFonts w:ascii="Calibri" w:eastAsia="Times New Roman" w:hAnsi="Calibri"/>
      <w:i/>
      <w:iCs/>
      <w:sz w:val="24"/>
      <w:szCs w:val="24"/>
    </w:rPr>
  </w:style>
  <w:style w:type="paragraph" w:styleId="Nadpis9">
    <w:name w:val="heading 9"/>
    <w:basedOn w:val="Normln"/>
    <w:next w:val="Normln"/>
    <w:link w:val="Nadpis9Char"/>
    <w:uiPriority w:val="9"/>
    <w:semiHidden/>
    <w:unhideWhenUsed/>
    <w:qFormat/>
    <w:rsid w:val="00C22280"/>
    <w:pPr>
      <w:numPr>
        <w:ilvl w:val="8"/>
        <w:numId w:val="8"/>
      </w:numPr>
      <w:spacing w:before="240" w:after="60"/>
      <w:outlineLvl w:val="8"/>
    </w:pPr>
    <w:rPr>
      <w:rFonts w:ascii="Cambria" w:eastAsia="Times New Roman" w:hAnsi="Cambria"/>
      <w:sz w:val="22"/>
      <w:szCs w:val="2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link w:val="Nadpis1"/>
    <w:rsid w:val="00D47E9A"/>
    <w:rPr>
      <w:rFonts w:eastAsia="Times New Roman"/>
      <w:b/>
      <w:kern w:val="28"/>
      <w:sz w:val="28"/>
    </w:rPr>
  </w:style>
  <w:style w:type="character" w:customStyle="1" w:styleId="Nadpis2Char">
    <w:name w:val="Nadpis 2 Char"/>
    <w:link w:val="Nadpis2"/>
    <w:rsid w:val="00D47E9A"/>
    <w:rPr>
      <w:rFonts w:eastAsia="Times New Roman"/>
      <w:b/>
      <w:sz w:val="24"/>
    </w:rPr>
  </w:style>
  <w:style w:type="character" w:customStyle="1" w:styleId="Nadpis3Char">
    <w:name w:val="Nadpis 3 Char"/>
    <w:link w:val="Nadpis3"/>
    <w:uiPriority w:val="9"/>
    <w:rsid w:val="00520322"/>
    <w:rPr>
      <w:rFonts w:ascii="Cambria" w:eastAsia="Times New Roman" w:hAnsi="Cambria"/>
      <w:b/>
      <w:bCs/>
      <w:color w:val="4F81BD"/>
      <w:lang w:eastAsia="en-US"/>
    </w:rPr>
  </w:style>
  <w:style w:type="character" w:customStyle="1" w:styleId="Nadpis5Char">
    <w:name w:val="Nadpis 5 Char"/>
    <w:link w:val="Nadpis5"/>
    <w:uiPriority w:val="9"/>
    <w:semiHidden/>
    <w:rsid w:val="00B83583"/>
    <w:rPr>
      <w:rFonts w:ascii="Calibri" w:eastAsia="Times New Roman" w:hAnsi="Calibri"/>
      <w:b/>
      <w:bCs/>
      <w:i/>
      <w:iCs/>
      <w:sz w:val="26"/>
      <w:szCs w:val="26"/>
      <w:lang w:eastAsia="en-US"/>
    </w:rPr>
  </w:style>
  <w:style w:type="paragraph" w:customStyle="1" w:styleId="Odstavec">
    <w:name w:val="Odstavec"/>
    <w:basedOn w:val="Normln"/>
    <w:link w:val="OdstavecChar"/>
    <w:rsid w:val="003229FD"/>
    <w:pPr>
      <w:tabs>
        <w:tab w:val="left" w:pos="709"/>
      </w:tabs>
      <w:jc w:val="both"/>
    </w:pPr>
    <w:rPr>
      <w:rFonts w:ascii="Arial" w:eastAsia="Times New Roman" w:hAnsi="Arial"/>
      <w:sz w:val="24"/>
      <w:lang w:eastAsia="cs-CZ"/>
    </w:rPr>
  </w:style>
  <w:style w:type="character" w:customStyle="1" w:styleId="OdstavecChar">
    <w:name w:val="Odstavec Char"/>
    <w:link w:val="Odstavec"/>
    <w:rsid w:val="003229FD"/>
    <w:rPr>
      <w:rFonts w:ascii="Arial" w:eastAsia="Times New Roman" w:hAnsi="Arial"/>
      <w:sz w:val="24"/>
    </w:rPr>
  </w:style>
  <w:style w:type="paragraph" w:customStyle="1" w:styleId="Tabulka-popis">
    <w:name w:val="Tabulka-popis"/>
    <w:basedOn w:val="Normln"/>
    <w:rsid w:val="007F1FF1"/>
    <w:pPr>
      <w:spacing w:after="120"/>
      <w:jc w:val="center"/>
    </w:pPr>
    <w:rPr>
      <w:rFonts w:eastAsia="Times New Roman"/>
      <w:b/>
      <w:sz w:val="24"/>
      <w:lang w:eastAsia="cs-CZ"/>
    </w:rPr>
  </w:style>
  <w:style w:type="character" w:styleId="Znakapoznpodarou">
    <w:name w:val="footnote reference"/>
    <w:semiHidden/>
    <w:rsid w:val="00520322"/>
    <w:rPr>
      <w:rFonts w:ascii="Times New Roman" w:hAnsi="Times New Roman"/>
      <w:i/>
      <w:sz w:val="20"/>
      <w:vertAlign w:val="superscript"/>
    </w:rPr>
  </w:style>
  <w:style w:type="paragraph" w:customStyle="1" w:styleId="Odrky">
    <w:name w:val="Odrážky"/>
    <w:link w:val="OdrkyChar"/>
    <w:autoRedefine/>
    <w:rsid w:val="001F1130"/>
    <w:pPr>
      <w:spacing w:line="360" w:lineRule="auto"/>
      <w:jc w:val="both"/>
    </w:pPr>
    <w:rPr>
      <w:rFonts w:ascii="Arial" w:eastAsia="Times New Roman" w:hAnsi="Arial" w:cs="Arial"/>
      <w:bCs/>
      <w:snapToGrid w:val="0"/>
      <w:spacing w:val="-4"/>
      <w:sz w:val="24"/>
      <w:szCs w:val="24"/>
    </w:rPr>
  </w:style>
  <w:style w:type="character" w:customStyle="1" w:styleId="OdrkyChar">
    <w:name w:val="Odrážky Char"/>
    <w:link w:val="Odrky"/>
    <w:rsid w:val="001F1130"/>
    <w:rPr>
      <w:rFonts w:ascii="Arial" w:eastAsia="Times New Roman" w:hAnsi="Arial" w:cs="Arial"/>
      <w:bCs/>
      <w:snapToGrid/>
      <w:spacing w:val="-4"/>
      <w:sz w:val="24"/>
      <w:szCs w:val="24"/>
      <w:lang w:val="cs-CZ" w:eastAsia="cs-CZ" w:bidi="ar-SA"/>
    </w:rPr>
  </w:style>
  <w:style w:type="paragraph" w:customStyle="1" w:styleId="odrkaa">
    <w:name w:val="odrážka a"/>
    <w:aliases w:val="b,c)"/>
    <w:basedOn w:val="Odstavec"/>
    <w:next w:val="Normln"/>
    <w:rsid w:val="00520322"/>
    <w:pPr>
      <w:numPr>
        <w:numId w:val="1"/>
      </w:numPr>
      <w:tabs>
        <w:tab w:val="clear" w:pos="709"/>
      </w:tabs>
    </w:pPr>
    <w:rPr>
      <w:spacing w:val="-6"/>
    </w:rPr>
  </w:style>
  <w:style w:type="paragraph" w:customStyle="1" w:styleId="vet-malpsmena">
    <w:name w:val="výčet - malá písmena"/>
    <w:basedOn w:val="odrkaa"/>
    <w:link w:val="vet-malpsmenaChar"/>
    <w:rsid w:val="00520322"/>
    <w:rPr>
      <w:bCs/>
    </w:rPr>
  </w:style>
  <w:style w:type="character" w:customStyle="1" w:styleId="vet-malpsmenaChar">
    <w:name w:val="výčet - malá písmena Char"/>
    <w:link w:val="vet-malpsmena"/>
    <w:rsid w:val="00520322"/>
    <w:rPr>
      <w:rFonts w:ascii="Arial" w:eastAsia="Times New Roman" w:hAnsi="Arial"/>
      <w:bCs/>
      <w:spacing w:val="-6"/>
      <w:sz w:val="24"/>
    </w:rPr>
  </w:style>
  <w:style w:type="paragraph" w:customStyle="1" w:styleId="odraenvet">
    <w:name w:val="odražený výčet"/>
    <w:basedOn w:val="Normln"/>
    <w:rsid w:val="00520322"/>
    <w:pPr>
      <w:tabs>
        <w:tab w:val="num" w:pos="360"/>
      </w:tabs>
      <w:ind w:left="360" w:hanging="360"/>
      <w:jc w:val="both"/>
    </w:pPr>
    <w:rPr>
      <w:rFonts w:ascii="Arial" w:eastAsia="Times New Roman" w:hAnsi="Arial"/>
      <w:sz w:val="24"/>
      <w:lang w:eastAsia="cs-CZ"/>
    </w:rPr>
  </w:style>
  <w:style w:type="paragraph" w:customStyle="1" w:styleId="Nadpis3-pododdl">
    <w:name w:val="Nadpis 3 - pododdíl"/>
    <w:basedOn w:val="Nadpis3"/>
    <w:next w:val="Default"/>
    <w:autoRedefine/>
    <w:qFormat/>
    <w:rsid w:val="008175AD"/>
    <w:pPr>
      <w:spacing w:before="240" w:after="240"/>
      <w:ind w:left="720"/>
      <w:pPrChange w:id="0" w:author="Vojtěch Bžatek" w:date="2024-05-22T05:05:00Z">
        <w:pPr>
          <w:keepNext/>
          <w:keepLines/>
          <w:numPr>
            <w:ilvl w:val="2"/>
            <w:numId w:val="8"/>
          </w:numPr>
          <w:spacing w:before="200" w:after="40" w:line="360" w:lineRule="auto"/>
          <w:ind w:left="720" w:hanging="720"/>
          <w:outlineLvl w:val="2"/>
        </w:pPr>
      </w:pPrChange>
    </w:pPr>
    <w:rPr>
      <w:rFonts w:ascii="Times New Roman" w:hAnsi="Times New Roman"/>
      <w:color w:val="000000"/>
      <w:sz w:val="24"/>
      <w:rPrChange w:id="0" w:author="Vojtěch Bžatek" w:date="2024-05-22T05:05:00Z">
        <w:rPr>
          <w:b/>
          <w:bCs/>
          <w:i/>
          <w:color w:val="000000"/>
          <w:sz w:val="24"/>
          <w:lang w:val="cs-CZ" w:eastAsia="en-US" w:bidi="ar-SA"/>
        </w:rPr>
      </w:rPrChange>
    </w:rPr>
  </w:style>
  <w:style w:type="paragraph" w:customStyle="1" w:styleId="Zpispoznmkypodarou">
    <w:name w:val="Zápis poznámky pod čarou"/>
    <w:basedOn w:val="Normln"/>
    <w:link w:val="ZpispoznmkypodarouChar"/>
    <w:rsid w:val="00BE7470"/>
    <w:pPr>
      <w:tabs>
        <w:tab w:val="left" w:pos="284"/>
      </w:tabs>
      <w:spacing w:after="120"/>
      <w:jc w:val="both"/>
    </w:pPr>
    <w:rPr>
      <w:rFonts w:eastAsia="Times New Roman"/>
      <w:i/>
      <w:lang w:eastAsia="cs-CZ"/>
    </w:rPr>
  </w:style>
  <w:style w:type="character" w:customStyle="1" w:styleId="ZpispoznmkypodarouChar">
    <w:name w:val="Zápis poznámky pod čarou Char"/>
    <w:link w:val="Zpispoznmkypodarou"/>
    <w:rsid w:val="00BE7470"/>
    <w:rPr>
      <w:rFonts w:eastAsia="Times New Roman"/>
      <w:i/>
    </w:rPr>
  </w:style>
  <w:style w:type="table" w:styleId="Mkatabulky">
    <w:name w:val="Table Grid"/>
    <w:basedOn w:val="Normlntabulka"/>
    <w:rsid w:val="00BA2B12"/>
    <w:rPr>
      <w:rFonts w:eastAsia="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Obrzek-popis">
    <w:name w:val="Obrázek - popis"/>
    <w:basedOn w:val="Normln"/>
    <w:qFormat/>
    <w:rsid w:val="0017777D"/>
    <w:pPr>
      <w:spacing w:after="120"/>
      <w:jc w:val="center"/>
    </w:pPr>
    <w:rPr>
      <w:rFonts w:ascii="Arial" w:eastAsia="Times New Roman" w:hAnsi="Arial"/>
      <w:sz w:val="24"/>
      <w:lang w:eastAsia="cs-CZ"/>
    </w:rPr>
  </w:style>
  <w:style w:type="paragraph" w:customStyle="1" w:styleId="Ploha-slovn">
    <w:name w:val="Příloha - číslování"/>
    <w:basedOn w:val="Normln"/>
    <w:qFormat/>
    <w:rsid w:val="00DE3CE1"/>
    <w:pPr>
      <w:spacing w:after="240"/>
      <w:jc w:val="right"/>
    </w:pPr>
    <w:rPr>
      <w:rFonts w:eastAsia="Times New Roman"/>
      <w:b/>
      <w:i/>
      <w:sz w:val="24"/>
      <w:lang w:eastAsia="cs-CZ"/>
    </w:rPr>
  </w:style>
  <w:style w:type="paragraph" w:customStyle="1" w:styleId="Ploha-popis">
    <w:name w:val="Příloha - popis"/>
    <w:basedOn w:val="Normln"/>
    <w:qFormat/>
    <w:rsid w:val="00DE3CE1"/>
    <w:pPr>
      <w:spacing w:after="120"/>
      <w:jc w:val="center"/>
    </w:pPr>
    <w:rPr>
      <w:rFonts w:eastAsia="Times New Roman"/>
      <w:b/>
      <w:sz w:val="24"/>
      <w:lang w:eastAsia="cs-CZ"/>
    </w:rPr>
  </w:style>
  <w:style w:type="paragraph" w:customStyle="1" w:styleId="Textkontrolnotzky">
    <w:name w:val="Text kontrolní otázky"/>
    <w:basedOn w:val="Odstavec"/>
    <w:qFormat/>
    <w:rsid w:val="00604BF5"/>
    <w:pPr>
      <w:keepNext/>
      <w:numPr>
        <w:numId w:val="2"/>
      </w:numPr>
      <w:tabs>
        <w:tab w:val="clear" w:pos="709"/>
      </w:tabs>
      <w:ind w:left="357" w:hanging="357"/>
    </w:pPr>
    <w:rPr>
      <w:rFonts w:cs="Arial"/>
      <w:szCs w:val="24"/>
    </w:rPr>
  </w:style>
  <w:style w:type="paragraph" w:styleId="Obsah1">
    <w:name w:val="toc 1"/>
    <w:basedOn w:val="Normln"/>
    <w:next w:val="Normln"/>
    <w:autoRedefine/>
    <w:uiPriority w:val="39"/>
    <w:rsid w:val="0078183B"/>
    <w:pPr>
      <w:tabs>
        <w:tab w:val="right" w:leader="dot" w:pos="9061"/>
      </w:tabs>
    </w:pPr>
    <w:rPr>
      <w:rFonts w:eastAsia="Times New Roman"/>
      <w:noProof/>
      <w:sz w:val="24"/>
      <w:szCs w:val="24"/>
      <w:lang w:val="en-GB" w:eastAsia="cs-CZ"/>
    </w:rPr>
  </w:style>
  <w:style w:type="paragraph" w:styleId="Obsah2">
    <w:name w:val="toc 2"/>
    <w:basedOn w:val="Normln"/>
    <w:next w:val="Normln"/>
    <w:autoRedefine/>
    <w:uiPriority w:val="39"/>
    <w:rsid w:val="00E13393"/>
    <w:pPr>
      <w:tabs>
        <w:tab w:val="left" w:pos="880"/>
        <w:tab w:val="right" w:leader="dot" w:pos="9062"/>
      </w:tabs>
      <w:ind w:left="198"/>
    </w:pPr>
    <w:rPr>
      <w:rFonts w:eastAsia="Times New Roman"/>
      <w:lang w:val="en-GB" w:eastAsia="cs-CZ"/>
    </w:rPr>
  </w:style>
  <w:style w:type="paragraph" w:styleId="Obsah3">
    <w:name w:val="toc 3"/>
    <w:basedOn w:val="Normln"/>
    <w:next w:val="Normln"/>
    <w:autoRedefine/>
    <w:uiPriority w:val="39"/>
    <w:rsid w:val="0078183B"/>
    <w:pPr>
      <w:ind w:left="400"/>
    </w:pPr>
    <w:rPr>
      <w:rFonts w:eastAsia="Times New Roman"/>
      <w:lang w:val="en-GB" w:eastAsia="cs-CZ"/>
    </w:rPr>
  </w:style>
  <w:style w:type="paragraph" w:customStyle="1" w:styleId="Seznamzkratek">
    <w:name w:val="Seznam zkratek"/>
    <w:basedOn w:val="Normln"/>
    <w:rsid w:val="00D26175"/>
    <w:rPr>
      <w:rFonts w:ascii="Arial" w:eastAsia="Times New Roman" w:hAnsi="Arial"/>
      <w:sz w:val="24"/>
      <w:lang w:eastAsia="cs-CZ"/>
    </w:rPr>
  </w:style>
  <w:style w:type="paragraph" w:customStyle="1" w:styleId="Klovslova">
    <w:name w:val="Klíčová slova"/>
    <w:basedOn w:val="Normln"/>
    <w:rsid w:val="00D26175"/>
    <w:pPr>
      <w:jc w:val="both"/>
    </w:pPr>
    <w:rPr>
      <w:rFonts w:ascii="Arial" w:eastAsia="Times New Roman" w:hAnsi="Arial"/>
      <w:sz w:val="24"/>
      <w:lang w:eastAsia="cs-CZ"/>
    </w:rPr>
  </w:style>
  <w:style w:type="paragraph" w:customStyle="1" w:styleId="Nadpisuliteratury">
    <w:name w:val="Nadpis u literatury"/>
    <w:basedOn w:val="Nadpis5"/>
    <w:autoRedefine/>
    <w:rsid w:val="00300D71"/>
    <w:pPr>
      <w:keepNext/>
      <w:numPr>
        <w:ilvl w:val="0"/>
        <w:numId w:val="0"/>
      </w:numPr>
      <w:spacing w:before="0" w:after="0"/>
      <w:jc w:val="both"/>
    </w:pPr>
    <w:rPr>
      <w:rFonts w:ascii="Arial" w:hAnsi="Arial"/>
      <w:bCs w:val="0"/>
      <w:i w:val="0"/>
      <w:iCs w:val="0"/>
      <w:snapToGrid w:val="0"/>
      <w:sz w:val="24"/>
      <w:szCs w:val="20"/>
      <w:u w:val="single"/>
      <w:lang w:eastAsia="cs-CZ"/>
    </w:rPr>
  </w:style>
  <w:style w:type="paragraph" w:customStyle="1" w:styleId="literaturatext">
    <w:name w:val="literatura text"/>
    <w:rsid w:val="006959CC"/>
    <w:pPr>
      <w:numPr>
        <w:numId w:val="6"/>
      </w:numPr>
      <w:spacing w:before="120"/>
      <w:jc w:val="both"/>
    </w:pPr>
    <w:rPr>
      <w:rFonts w:eastAsia="Times New Roman"/>
      <w:snapToGrid w:val="0"/>
      <w:sz w:val="24"/>
      <w:szCs w:val="24"/>
    </w:rPr>
  </w:style>
  <w:style w:type="paragraph" w:customStyle="1" w:styleId="vet-kulatznak">
    <w:name w:val="výčet - kulatý znak"/>
    <w:basedOn w:val="Normln"/>
    <w:qFormat/>
    <w:rsid w:val="004C7E3F"/>
    <w:pPr>
      <w:numPr>
        <w:numId w:val="5"/>
      </w:numPr>
      <w:jc w:val="both"/>
    </w:pPr>
    <w:rPr>
      <w:rFonts w:ascii="Arial" w:hAnsi="Arial"/>
      <w:sz w:val="24"/>
    </w:rPr>
  </w:style>
  <w:style w:type="paragraph" w:customStyle="1" w:styleId="vet-arabsksla">
    <w:name w:val="výčet - arabská čísla"/>
    <w:basedOn w:val="odrkaa"/>
    <w:qFormat/>
    <w:rsid w:val="00BA59C4"/>
    <w:pPr>
      <w:numPr>
        <w:numId w:val="4"/>
      </w:numPr>
      <w:ind w:left="357" w:hanging="357"/>
    </w:pPr>
  </w:style>
  <w:style w:type="paragraph" w:customStyle="1" w:styleId="Popistabulky">
    <w:name w:val="Popis tabulky"/>
    <w:basedOn w:val="Ploha-popis"/>
    <w:qFormat/>
    <w:rsid w:val="007541C3"/>
    <w:pPr>
      <w:spacing w:before="240"/>
    </w:pPr>
    <w:rPr>
      <w:rFonts w:ascii="Arial" w:hAnsi="Arial"/>
    </w:rPr>
  </w:style>
  <w:style w:type="paragraph" w:customStyle="1" w:styleId="Default">
    <w:name w:val="Default"/>
    <w:rsid w:val="004C58E6"/>
    <w:pPr>
      <w:autoSpaceDE w:val="0"/>
      <w:autoSpaceDN w:val="0"/>
      <w:adjustRightInd w:val="0"/>
    </w:pPr>
    <w:rPr>
      <w:color w:val="000000"/>
      <w:sz w:val="24"/>
      <w:szCs w:val="24"/>
      <w:lang w:eastAsia="en-US"/>
    </w:rPr>
  </w:style>
  <w:style w:type="paragraph" w:customStyle="1" w:styleId="Uvedenzdroje">
    <w:name w:val="Uvedení zdroje"/>
    <w:basedOn w:val="Normln"/>
    <w:rsid w:val="00FD7F0C"/>
    <w:pPr>
      <w:tabs>
        <w:tab w:val="left" w:pos="1134"/>
      </w:tabs>
      <w:spacing w:before="240" w:after="240"/>
      <w:ind w:firstLine="1134"/>
      <w:jc w:val="both"/>
    </w:pPr>
    <w:rPr>
      <w:rFonts w:eastAsia="Times New Roman"/>
      <w:i/>
      <w:iCs/>
    </w:rPr>
  </w:style>
  <w:style w:type="paragraph" w:styleId="Zhlav">
    <w:name w:val="header"/>
    <w:basedOn w:val="Normln"/>
    <w:link w:val="ZhlavChar"/>
    <w:uiPriority w:val="99"/>
    <w:unhideWhenUsed/>
    <w:rsid w:val="00B0705E"/>
    <w:pPr>
      <w:tabs>
        <w:tab w:val="center" w:pos="4536"/>
        <w:tab w:val="right" w:pos="9072"/>
      </w:tabs>
    </w:pPr>
  </w:style>
  <w:style w:type="character" w:customStyle="1" w:styleId="ZhlavChar">
    <w:name w:val="Záhlaví Char"/>
    <w:link w:val="Zhlav"/>
    <w:uiPriority w:val="99"/>
    <w:rsid w:val="00B0705E"/>
    <w:rPr>
      <w:lang w:eastAsia="en-US"/>
    </w:rPr>
  </w:style>
  <w:style w:type="paragraph" w:customStyle="1" w:styleId="Seznamzkratek-zhlav">
    <w:name w:val="Seznam zkratek - záhlaví"/>
    <w:basedOn w:val="Seznamzkratek"/>
    <w:rsid w:val="00290C37"/>
    <w:pPr>
      <w:jc w:val="center"/>
    </w:pPr>
    <w:rPr>
      <w:b/>
      <w:bCs/>
      <w:sz w:val="28"/>
    </w:rPr>
  </w:style>
  <w:style w:type="paragraph" w:customStyle="1" w:styleId="Seznamliteratury">
    <w:name w:val="Seznam literatury"/>
    <w:basedOn w:val="Normln"/>
    <w:autoRedefine/>
    <w:rsid w:val="000F746D"/>
    <w:pPr>
      <w:tabs>
        <w:tab w:val="num" w:pos="454"/>
      </w:tabs>
      <w:spacing w:after="60"/>
      <w:ind w:left="454" w:hanging="454"/>
      <w:jc w:val="both"/>
    </w:pPr>
    <w:rPr>
      <w:rFonts w:eastAsia="Times New Roman"/>
      <w:sz w:val="24"/>
      <w:szCs w:val="24"/>
      <w:lang w:eastAsia="cs-CZ"/>
    </w:rPr>
  </w:style>
  <w:style w:type="paragraph" w:customStyle="1" w:styleId="Stylodraenvet">
    <w:name w:val="Styl odražený výčet"/>
    <w:basedOn w:val="odraenvet"/>
    <w:rsid w:val="00BA59C4"/>
    <w:pPr>
      <w:numPr>
        <w:numId w:val="3"/>
      </w:numPr>
    </w:pPr>
  </w:style>
  <w:style w:type="paragraph" w:styleId="Odstavecseseznamem">
    <w:name w:val="List Paragraph"/>
    <w:basedOn w:val="Normln"/>
    <w:uiPriority w:val="34"/>
    <w:qFormat/>
    <w:rsid w:val="00293264"/>
    <w:pPr>
      <w:spacing w:before="40"/>
      <w:ind w:left="720" w:firstLine="397"/>
      <w:contextualSpacing/>
    </w:pPr>
    <w:rPr>
      <w:sz w:val="24"/>
      <w:lang w:eastAsia="zh-CN"/>
    </w:rPr>
  </w:style>
  <w:style w:type="character" w:styleId="Hypertextovodkaz">
    <w:name w:val="Hyperlink"/>
    <w:uiPriority w:val="99"/>
    <w:unhideWhenUsed/>
    <w:rsid w:val="00293264"/>
    <w:rPr>
      <w:color w:val="0000FF"/>
      <w:u w:val="single"/>
    </w:rPr>
  </w:style>
  <w:style w:type="paragraph" w:styleId="Textbubliny">
    <w:name w:val="Balloon Text"/>
    <w:basedOn w:val="Normln"/>
    <w:link w:val="TextbublinyChar"/>
    <w:uiPriority w:val="99"/>
    <w:semiHidden/>
    <w:unhideWhenUsed/>
    <w:rsid w:val="00A77302"/>
    <w:rPr>
      <w:rFonts w:ascii="Tahoma" w:hAnsi="Tahoma" w:cs="Tahoma"/>
      <w:sz w:val="16"/>
      <w:szCs w:val="16"/>
    </w:rPr>
  </w:style>
  <w:style w:type="character" w:customStyle="1" w:styleId="TextbublinyChar">
    <w:name w:val="Text bubliny Char"/>
    <w:link w:val="Textbubliny"/>
    <w:uiPriority w:val="99"/>
    <w:semiHidden/>
    <w:rsid w:val="00A77302"/>
    <w:rPr>
      <w:rFonts w:ascii="Tahoma" w:hAnsi="Tahoma" w:cs="Tahoma"/>
      <w:sz w:val="16"/>
      <w:szCs w:val="16"/>
      <w:lang w:eastAsia="en-US"/>
    </w:rPr>
  </w:style>
  <w:style w:type="paragraph" w:styleId="Textpoznpodarou">
    <w:name w:val="footnote text"/>
    <w:basedOn w:val="Normln"/>
    <w:link w:val="TextpoznpodarouChar"/>
    <w:uiPriority w:val="99"/>
    <w:semiHidden/>
    <w:unhideWhenUsed/>
    <w:rsid w:val="00BE7470"/>
  </w:style>
  <w:style w:type="character" w:customStyle="1" w:styleId="TextpoznpodarouChar">
    <w:name w:val="Text pozn. pod čarou Char"/>
    <w:link w:val="Textpoznpodarou"/>
    <w:uiPriority w:val="99"/>
    <w:semiHidden/>
    <w:rsid w:val="00BE7470"/>
    <w:rPr>
      <w:lang w:eastAsia="en-US"/>
    </w:rPr>
  </w:style>
  <w:style w:type="paragraph" w:styleId="Zpat">
    <w:name w:val="footer"/>
    <w:basedOn w:val="Normln"/>
    <w:link w:val="ZpatChar"/>
    <w:uiPriority w:val="99"/>
    <w:unhideWhenUsed/>
    <w:rsid w:val="00303ADE"/>
    <w:pPr>
      <w:tabs>
        <w:tab w:val="center" w:pos="4536"/>
        <w:tab w:val="right" w:pos="9072"/>
      </w:tabs>
    </w:pPr>
  </w:style>
  <w:style w:type="character" w:customStyle="1" w:styleId="ZpatChar">
    <w:name w:val="Zápatí Char"/>
    <w:link w:val="Zpat"/>
    <w:uiPriority w:val="99"/>
    <w:rsid w:val="00303ADE"/>
    <w:rPr>
      <w:lang w:eastAsia="en-US"/>
    </w:rPr>
  </w:style>
  <w:style w:type="paragraph" w:customStyle="1" w:styleId="slovanNadpis1">
    <w:name w:val="číslovaný Nadpis 1"/>
    <w:basedOn w:val="Nadpis1"/>
    <w:next w:val="Odstavec"/>
    <w:qFormat/>
    <w:rsid w:val="006218F6"/>
    <w:pPr>
      <w:numPr>
        <w:numId w:val="7"/>
      </w:numPr>
      <w:ind w:left="0" w:firstLine="0"/>
    </w:pPr>
  </w:style>
  <w:style w:type="character" w:customStyle="1" w:styleId="Nadpis4Char">
    <w:name w:val="Nadpis 4 Char"/>
    <w:link w:val="Nadpis4"/>
    <w:uiPriority w:val="9"/>
    <w:semiHidden/>
    <w:rsid w:val="00C22280"/>
    <w:rPr>
      <w:rFonts w:ascii="Calibri" w:eastAsia="Times New Roman" w:hAnsi="Calibri"/>
      <w:b/>
      <w:bCs/>
      <w:sz w:val="28"/>
      <w:szCs w:val="28"/>
      <w:lang w:eastAsia="en-US"/>
    </w:rPr>
  </w:style>
  <w:style w:type="character" w:customStyle="1" w:styleId="Nadpis6Char">
    <w:name w:val="Nadpis 6 Char"/>
    <w:link w:val="Nadpis6"/>
    <w:uiPriority w:val="9"/>
    <w:semiHidden/>
    <w:rsid w:val="00C22280"/>
    <w:rPr>
      <w:rFonts w:ascii="Calibri" w:eastAsia="Times New Roman" w:hAnsi="Calibri"/>
      <w:b/>
      <w:bCs/>
      <w:sz w:val="22"/>
      <w:szCs w:val="22"/>
      <w:lang w:eastAsia="en-US"/>
    </w:rPr>
  </w:style>
  <w:style w:type="character" w:customStyle="1" w:styleId="Nadpis7Char">
    <w:name w:val="Nadpis 7 Char"/>
    <w:link w:val="Nadpis7"/>
    <w:uiPriority w:val="9"/>
    <w:semiHidden/>
    <w:rsid w:val="00C22280"/>
    <w:rPr>
      <w:rFonts w:ascii="Calibri" w:eastAsia="Times New Roman" w:hAnsi="Calibri"/>
      <w:sz w:val="24"/>
      <w:szCs w:val="24"/>
      <w:lang w:eastAsia="en-US"/>
    </w:rPr>
  </w:style>
  <w:style w:type="character" w:customStyle="1" w:styleId="Nadpis8Char">
    <w:name w:val="Nadpis 8 Char"/>
    <w:link w:val="Nadpis8"/>
    <w:uiPriority w:val="9"/>
    <w:semiHidden/>
    <w:rsid w:val="00C22280"/>
    <w:rPr>
      <w:rFonts w:ascii="Calibri" w:eastAsia="Times New Roman" w:hAnsi="Calibri"/>
      <w:i/>
      <w:iCs/>
      <w:sz w:val="24"/>
      <w:szCs w:val="24"/>
      <w:lang w:eastAsia="en-US"/>
    </w:rPr>
  </w:style>
  <w:style w:type="character" w:customStyle="1" w:styleId="Nadpis9Char">
    <w:name w:val="Nadpis 9 Char"/>
    <w:link w:val="Nadpis9"/>
    <w:uiPriority w:val="9"/>
    <w:semiHidden/>
    <w:rsid w:val="00C22280"/>
    <w:rPr>
      <w:rFonts w:ascii="Cambria" w:eastAsia="Times New Roman" w:hAnsi="Cambria"/>
      <w:sz w:val="22"/>
      <w:szCs w:val="22"/>
      <w:lang w:eastAsia="en-US"/>
    </w:rPr>
  </w:style>
  <w:style w:type="paragraph" w:styleId="Nadpisobsahu">
    <w:name w:val="TOC Heading"/>
    <w:basedOn w:val="Nadpis1"/>
    <w:next w:val="Normln"/>
    <w:uiPriority w:val="39"/>
    <w:unhideWhenUsed/>
    <w:qFormat/>
    <w:rsid w:val="00E13393"/>
    <w:pPr>
      <w:keepLines/>
      <w:numPr>
        <w:numId w:val="0"/>
      </w:numPr>
      <w:spacing w:before="480" w:after="0" w:line="276" w:lineRule="auto"/>
      <w:outlineLvl w:val="9"/>
    </w:pPr>
    <w:rPr>
      <w:rFonts w:ascii="Cambria" w:hAnsi="Cambria"/>
      <w:bCs/>
      <w:color w:val="365F91"/>
      <w:kern w:val="0"/>
      <w:szCs w:val="28"/>
    </w:rPr>
  </w:style>
  <w:style w:type="character" w:styleId="Odkaznakoment">
    <w:name w:val="annotation reference"/>
    <w:uiPriority w:val="99"/>
    <w:semiHidden/>
    <w:unhideWhenUsed/>
    <w:rsid w:val="00E62882"/>
    <w:rPr>
      <w:sz w:val="16"/>
      <w:szCs w:val="16"/>
    </w:rPr>
  </w:style>
  <w:style w:type="paragraph" w:styleId="Textkomente">
    <w:name w:val="annotation text"/>
    <w:basedOn w:val="Normln"/>
    <w:link w:val="TextkomenteChar"/>
    <w:uiPriority w:val="99"/>
    <w:unhideWhenUsed/>
    <w:rsid w:val="00E62882"/>
  </w:style>
  <w:style w:type="character" w:customStyle="1" w:styleId="TextkomenteChar">
    <w:name w:val="Text komentáře Char"/>
    <w:link w:val="Textkomente"/>
    <w:uiPriority w:val="99"/>
    <w:rsid w:val="00E62882"/>
    <w:rPr>
      <w:lang w:eastAsia="en-US"/>
    </w:rPr>
  </w:style>
  <w:style w:type="paragraph" w:styleId="Pedmtkomente">
    <w:name w:val="annotation subject"/>
    <w:basedOn w:val="Textkomente"/>
    <w:next w:val="Textkomente"/>
    <w:link w:val="PedmtkomenteChar"/>
    <w:uiPriority w:val="99"/>
    <w:semiHidden/>
    <w:unhideWhenUsed/>
    <w:rsid w:val="00E62882"/>
    <w:rPr>
      <w:b/>
      <w:bCs/>
    </w:rPr>
  </w:style>
  <w:style w:type="character" w:customStyle="1" w:styleId="PedmtkomenteChar">
    <w:name w:val="Předmět komentáře Char"/>
    <w:link w:val="Pedmtkomente"/>
    <w:uiPriority w:val="99"/>
    <w:semiHidden/>
    <w:rsid w:val="00E62882"/>
    <w:rPr>
      <w:b/>
      <w:bCs/>
      <w:lang w:eastAsia="en-US"/>
    </w:rPr>
  </w:style>
  <w:style w:type="character" w:styleId="Nevyeenzmnka">
    <w:name w:val="Unresolved Mention"/>
    <w:basedOn w:val="Standardnpsmoodstavce"/>
    <w:uiPriority w:val="99"/>
    <w:semiHidden/>
    <w:unhideWhenUsed/>
    <w:rsid w:val="005F7992"/>
    <w:rPr>
      <w:color w:val="605E5C"/>
      <w:shd w:val="clear" w:color="auto" w:fill="E1DFDD"/>
    </w:rPr>
  </w:style>
  <w:style w:type="character" w:styleId="Sledovanodkaz">
    <w:name w:val="FollowedHyperlink"/>
    <w:basedOn w:val="Standardnpsmoodstavce"/>
    <w:uiPriority w:val="99"/>
    <w:semiHidden/>
    <w:unhideWhenUsed/>
    <w:rsid w:val="00E866EA"/>
    <w:rPr>
      <w:color w:val="800080" w:themeColor="followedHyperlink"/>
      <w:u w:val="single"/>
    </w:rPr>
  </w:style>
  <w:style w:type="character" w:customStyle="1" w:styleId="cs1-format">
    <w:name w:val="cs1-format"/>
    <w:basedOn w:val="Standardnpsmoodstavce"/>
    <w:rsid w:val="00CB4953"/>
  </w:style>
  <w:style w:type="paragraph" w:styleId="Normlnweb">
    <w:name w:val="Normal (Web)"/>
    <w:basedOn w:val="Normln"/>
    <w:uiPriority w:val="99"/>
    <w:semiHidden/>
    <w:unhideWhenUsed/>
    <w:rsid w:val="000E0A7E"/>
    <w:pPr>
      <w:spacing w:before="100" w:beforeAutospacing="1" w:after="100" w:afterAutospacing="1" w:line="240" w:lineRule="auto"/>
    </w:pPr>
    <w:rPr>
      <w:rFonts w:eastAsia="Times New Roman"/>
      <w:sz w:val="24"/>
      <w:szCs w:val="24"/>
      <w:lang w:eastAsia="cs-CZ"/>
    </w:rPr>
  </w:style>
  <w:style w:type="character" w:customStyle="1" w:styleId="scite-citeref-number">
    <w:name w:val="scite-citeref-number"/>
    <w:basedOn w:val="Standardnpsmoodstavce"/>
    <w:rsid w:val="000E0A7E"/>
  </w:style>
  <w:style w:type="paragraph" w:styleId="Revize">
    <w:name w:val="Revision"/>
    <w:hidden/>
    <w:uiPriority w:val="99"/>
    <w:semiHidden/>
    <w:rsid w:val="0042777E"/>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9336315">
      <w:bodyDiv w:val="1"/>
      <w:marLeft w:val="0"/>
      <w:marRight w:val="0"/>
      <w:marTop w:val="0"/>
      <w:marBottom w:val="0"/>
      <w:divBdr>
        <w:top w:val="none" w:sz="0" w:space="0" w:color="auto"/>
        <w:left w:val="none" w:sz="0" w:space="0" w:color="auto"/>
        <w:bottom w:val="none" w:sz="0" w:space="0" w:color="auto"/>
        <w:right w:val="none" w:sz="0" w:space="0" w:color="auto"/>
      </w:divBdr>
    </w:div>
    <w:div w:id="387605665">
      <w:bodyDiv w:val="1"/>
      <w:marLeft w:val="0"/>
      <w:marRight w:val="0"/>
      <w:marTop w:val="0"/>
      <w:marBottom w:val="0"/>
      <w:divBdr>
        <w:top w:val="none" w:sz="0" w:space="0" w:color="auto"/>
        <w:left w:val="none" w:sz="0" w:space="0" w:color="auto"/>
        <w:bottom w:val="none" w:sz="0" w:space="0" w:color="auto"/>
        <w:right w:val="none" w:sz="0" w:space="0" w:color="auto"/>
      </w:divBdr>
      <w:divsChild>
        <w:div w:id="293028702">
          <w:marLeft w:val="0"/>
          <w:marRight w:val="0"/>
          <w:marTop w:val="0"/>
          <w:marBottom w:val="0"/>
          <w:divBdr>
            <w:top w:val="none" w:sz="0" w:space="0" w:color="auto"/>
            <w:left w:val="none" w:sz="0" w:space="0" w:color="auto"/>
            <w:bottom w:val="none" w:sz="0" w:space="0" w:color="auto"/>
            <w:right w:val="none" w:sz="0" w:space="0" w:color="auto"/>
          </w:divBdr>
          <w:divsChild>
            <w:div w:id="78882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773152">
      <w:bodyDiv w:val="1"/>
      <w:marLeft w:val="0"/>
      <w:marRight w:val="0"/>
      <w:marTop w:val="0"/>
      <w:marBottom w:val="0"/>
      <w:divBdr>
        <w:top w:val="none" w:sz="0" w:space="0" w:color="auto"/>
        <w:left w:val="none" w:sz="0" w:space="0" w:color="auto"/>
        <w:bottom w:val="none" w:sz="0" w:space="0" w:color="auto"/>
        <w:right w:val="none" w:sz="0" w:space="0" w:color="auto"/>
      </w:divBdr>
      <w:divsChild>
        <w:div w:id="240263928">
          <w:marLeft w:val="0"/>
          <w:marRight w:val="0"/>
          <w:marTop w:val="0"/>
          <w:marBottom w:val="0"/>
          <w:divBdr>
            <w:top w:val="none" w:sz="0" w:space="0" w:color="auto"/>
            <w:left w:val="none" w:sz="0" w:space="0" w:color="auto"/>
            <w:bottom w:val="none" w:sz="0" w:space="0" w:color="auto"/>
            <w:right w:val="none" w:sz="0" w:space="0" w:color="auto"/>
          </w:divBdr>
          <w:divsChild>
            <w:div w:id="103654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248764">
      <w:bodyDiv w:val="1"/>
      <w:marLeft w:val="0"/>
      <w:marRight w:val="0"/>
      <w:marTop w:val="0"/>
      <w:marBottom w:val="0"/>
      <w:divBdr>
        <w:top w:val="none" w:sz="0" w:space="0" w:color="auto"/>
        <w:left w:val="none" w:sz="0" w:space="0" w:color="auto"/>
        <w:bottom w:val="none" w:sz="0" w:space="0" w:color="auto"/>
        <w:right w:val="none" w:sz="0" w:space="0" w:color="auto"/>
      </w:divBdr>
      <w:divsChild>
        <w:div w:id="933787493">
          <w:marLeft w:val="360"/>
          <w:marRight w:val="0"/>
          <w:marTop w:val="200"/>
          <w:marBottom w:val="0"/>
          <w:divBdr>
            <w:top w:val="none" w:sz="0" w:space="0" w:color="auto"/>
            <w:left w:val="none" w:sz="0" w:space="0" w:color="auto"/>
            <w:bottom w:val="none" w:sz="0" w:space="0" w:color="auto"/>
            <w:right w:val="none" w:sz="0" w:space="0" w:color="auto"/>
          </w:divBdr>
        </w:div>
      </w:divsChild>
    </w:div>
    <w:div w:id="577442006">
      <w:bodyDiv w:val="1"/>
      <w:marLeft w:val="0"/>
      <w:marRight w:val="0"/>
      <w:marTop w:val="0"/>
      <w:marBottom w:val="0"/>
      <w:divBdr>
        <w:top w:val="none" w:sz="0" w:space="0" w:color="auto"/>
        <w:left w:val="none" w:sz="0" w:space="0" w:color="auto"/>
        <w:bottom w:val="none" w:sz="0" w:space="0" w:color="auto"/>
        <w:right w:val="none" w:sz="0" w:space="0" w:color="auto"/>
      </w:divBdr>
    </w:div>
    <w:div w:id="593056533">
      <w:bodyDiv w:val="1"/>
      <w:marLeft w:val="0"/>
      <w:marRight w:val="0"/>
      <w:marTop w:val="0"/>
      <w:marBottom w:val="0"/>
      <w:divBdr>
        <w:top w:val="none" w:sz="0" w:space="0" w:color="auto"/>
        <w:left w:val="none" w:sz="0" w:space="0" w:color="auto"/>
        <w:bottom w:val="none" w:sz="0" w:space="0" w:color="auto"/>
        <w:right w:val="none" w:sz="0" w:space="0" w:color="auto"/>
      </w:divBdr>
    </w:div>
    <w:div w:id="618683791">
      <w:bodyDiv w:val="1"/>
      <w:marLeft w:val="0"/>
      <w:marRight w:val="0"/>
      <w:marTop w:val="0"/>
      <w:marBottom w:val="0"/>
      <w:divBdr>
        <w:top w:val="none" w:sz="0" w:space="0" w:color="auto"/>
        <w:left w:val="none" w:sz="0" w:space="0" w:color="auto"/>
        <w:bottom w:val="none" w:sz="0" w:space="0" w:color="auto"/>
        <w:right w:val="none" w:sz="0" w:space="0" w:color="auto"/>
      </w:divBdr>
      <w:divsChild>
        <w:div w:id="2073120608">
          <w:marLeft w:val="0"/>
          <w:marRight w:val="0"/>
          <w:marTop w:val="0"/>
          <w:marBottom w:val="0"/>
          <w:divBdr>
            <w:top w:val="none" w:sz="0" w:space="0" w:color="auto"/>
            <w:left w:val="none" w:sz="0" w:space="0" w:color="auto"/>
            <w:bottom w:val="none" w:sz="0" w:space="0" w:color="auto"/>
            <w:right w:val="none" w:sz="0" w:space="0" w:color="auto"/>
          </w:divBdr>
          <w:divsChild>
            <w:div w:id="13310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081903">
      <w:bodyDiv w:val="1"/>
      <w:marLeft w:val="0"/>
      <w:marRight w:val="0"/>
      <w:marTop w:val="0"/>
      <w:marBottom w:val="0"/>
      <w:divBdr>
        <w:top w:val="none" w:sz="0" w:space="0" w:color="auto"/>
        <w:left w:val="none" w:sz="0" w:space="0" w:color="auto"/>
        <w:bottom w:val="none" w:sz="0" w:space="0" w:color="auto"/>
        <w:right w:val="none" w:sz="0" w:space="0" w:color="auto"/>
      </w:divBdr>
    </w:div>
    <w:div w:id="696467895">
      <w:bodyDiv w:val="1"/>
      <w:marLeft w:val="0"/>
      <w:marRight w:val="0"/>
      <w:marTop w:val="0"/>
      <w:marBottom w:val="0"/>
      <w:divBdr>
        <w:top w:val="none" w:sz="0" w:space="0" w:color="auto"/>
        <w:left w:val="none" w:sz="0" w:space="0" w:color="auto"/>
        <w:bottom w:val="none" w:sz="0" w:space="0" w:color="auto"/>
        <w:right w:val="none" w:sz="0" w:space="0" w:color="auto"/>
      </w:divBdr>
    </w:div>
    <w:div w:id="754281518">
      <w:bodyDiv w:val="1"/>
      <w:marLeft w:val="0"/>
      <w:marRight w:val="0"/>
      <w:marTop w:val="0"/>
      <w:marBottom w:val="0"/>
      <w:divBdr>
        <w:top w:val="none" w:sz="0" w:space="0" w:color="auto"/>
        <w:left w:val="none" w:sz="0" w:space="0" w:color="auto"/>
        <w:bottom w:val="none" w:sz="0" w:space="0" w:color="auto"/>
        <w:right w:val="none" w:sz="0" w:space="0" w:color="auto"/>
      </w:divBdr>
    </w:div>
    <w:div w:id="755249138">
      <w:bodyDiv w:val="1"/>
      <w:marLeft w:val="0"/>
      <w:marRight w:val="0"/>
      <w:marTop w:val="0"/>
      <w:marBottom w:val="0"/>
      <w:divBdr>
        <w:top w:val="none" w:sz="0" w:space="0" w:color="auto"/>
        <w:left w:val="none" w:sz="0" w:space="0" w:color="auto"/>
        <w:bottom w:val="none" w:sz="0" w:space="0" w:color="auto"/>
        <w:right w:val="none" w:sz="0" w:space="0" w:color="auto"/>
      </w:divBdr>
      <w:divsChild>
        <w:div w:id="1875583263">
          <w:marLeft w:val="0"/>
          <w:marRight w:val="0"/>
          <w:marTop w:val="0"/>
          <w:marBottom w:val="0"/>
          <w:divBdr>
            <w:top w:val="none" w:sz="0" w:space="0" w:color="auto"/>
            <w:left w:val="none" w:sz="0" w:space="0" w:color="auto"/>
            <w:bottom w:val="none" w:sz="0" w:space="0" w:color="auto"/>
            <w:right w:val="none" w:sz="0" w:space="0" w:color="auto"/>
          </w:divBdr>
          <w:divsChild>
            <w:div w:id="2760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649684">
      <w:bodyDiv w:val="1"/>
      <w:marLeft w:val="0"/>
      <w:marRight w:val="0"/>
      <w:marTop w:val="0"/>
      <w:marBottom w:val="0"/>
      <w:divBdr>
        <w:top w:val="none" w:sz="0" w:space="0" w:color="auto"/>
        <w:left w:val="none" w:sz="0" w:space="0" w:color="auto"/>
        <w:bottom w:val="none" w:sz="0" w:space="0" w:color="auto"/>
        <w:right w:val="none" w:sz="0" w:space="0" w:color="auto"/>
      </w:divBdr>
    </w:div>
    <w:div w:id="790830602">
      <w:bodyDiv w:val="1"/>
      <w:marLeft w:val="0"/>
      <w:marRight w:val="0"/>
      <w:marTop w:val="0"/>
      <w:marBottom w:val="0"/>
      <w:divBdr>
        <w:top w:val="none" w:sz="0" w:space="0" w:color="auto"/>
        <w:left w:val="none" w:sz="0" w:space="0" w:color="auto"/>
        <w:bottom w:val="none" w:sz="0" w:space="0" w:color="auto"/>
        <w:right w:val="none" w:sz="0" w:space="0" w:color="auto"/>
      </w:divBdr>
      <w:divsChild>
        <w:div w:id="652296087">
          <w:marLeft w:val="0"/>
          <w:marRight w:val="0"/>
          <w:marTop w:val="0"/>
          <w:marBottom w:val="0"/>
          <w:divBdr>
            <w:top w:val="none" w:sz="0" w:space="0" w:color="auto"/>
            <w:left w:val="none" w:sz="0" w:space="0" w:color="auto"/>
            <w:bottom w:val="none" w:sz="0" w:space="0" w:color="auto"/>
            <w:right w:val="none" w:sz="0" w:space="0" w:color="auto"/>
          </w:divBdr>
          <w:divsChild>
            <w:div w:id="12879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01148">
      <w:bodyDiv w:val="1"/>
      <w:marLeft w:val="0"/>
      <w:marRight w:val="0"/>
      <w:marTop w:val="0"/>
      <w:marBottom w:val="0"/>
      <w:divBdr>
        <w:top w:val="none" w:sz="0" w:space="0" w:color="auto"/>
        <w:left w:val="none" w:sz="0" w:space="0" w:color="auto"/>
        <w:bottom w:val="none" w:sz="0" w:space="0" w:color="auto"/>
        <w:right w:val="none" w:sz="0" w:space="0" w:color="auto"/>
      </w:divBdr>
      <w:divsChild>
        <w:div w:id="912735087">
          <w:marLeft w:val="0"/>
          <w:marRight w:val="0"/>
          <w:marTop w:val="0"/>
          <w:marBottom w:val="0"/>
          <w:divBdr>
            <w:top w:val="none" w:sz="0" w:space="0" w:color="auto"/>
            <w:left w:val="none" w:sz="0" w:space="0" w:color="auto"/>
            <w:bottom w:val="none" w:sz="0" w:space="0" w:color="auto"/>
            <w:right w:val="none" w:sz="0" w:space="0" w:color="auto"/>
          </w:divBdr>
          <w:divsChild>
            <w:div w:id="203510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902285">
      <w:bodyDiv w:val="1"/>
      <w:marLeft w:val="0"/>
      <w:marRight w:val="0"/>
      <w:marTop w:val="0"/>
      <w:marBottom w:val="0"/>
      <w:divBdr>
        <w:top w:val="none" w:sz="0" w:space="0" w:color="auto"/>
        <w:left w:val="none" w:sz="0" w:space="0" w:color="auto"/>
        <w:bottom w:val="none" w:sz="0" w:space="0" w:color="auto"/>
        <w:right w:val="none" w:sz="0" w:space="0" w:color="auto"/>
      </w:divBdr>
      <w:divsChild>
        <w:div w:id="137453683">
          <w:marLeft w:val="0"/>
          <w:marRight w:val="0"/>
          <w:marTop w:val="0"/>
          <w:marBottom w:val="0"/>
          <w:divBdr>
            <w:top w:val="none" w:sz="0" w:space="0" w:color="auto"/>
            <w:left w:val="none" w:sz="0" w:space="0" w:color="auto"/>
            <w:bottom w:val="none" w:sz="0" w:space="0" w:color="auto"/>
            <w:right w:val="none" w:sz="0" w:space="0" w:color="auto"/>
          </w:divBdr>
          <w:divsChild>
            <w:div w:id="115179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115408">
      <w:bodyDiv w:val="1"/>
      <w:marLeft w:val="0"/>
      <w:marRight w:val="0"/>
      <w:marTop w:val="0"/>
      <w:marBottom w:val="0"/>
      <w:divBdr>
        <w:top w:val="none" w:sz="0" w:space="0" w:color="auto"/>
        <w:left w:val="none" w:sz="0" w:space="0" w:color="auto"/>
        <w:bottom w:val="none" w:sz="0" w:space="0" w:color="auto"/>
        <w:right w:val="none" w:sz="0" w:space="0" w:color="auto"/>
      </w:divBdr>
    </w:div>
    <w:div w:id="995037609">
      <w:bodyDiv w:val="1"/>
      <w:marLeft w:val="0"/>
      <w:marRight w:val="0"/>
      <w:marTop w:val="0"/>
      <w:marBottom w:val="0"/>
      <w:divBdr>
        <w:top w:val="none" w:sz="0" w:space="0" w:color="auto"/>
        <w:left w:val="none" w:sz="0" w:space="0" w:color="auto"/>
        <w:bottom w:val="none" w:sz="0" w:space="0" w:color="auto"/>
        <w:right w:val="none" w:sz="0" w:space="0" w:color="auto"/>
      </w:divBdr>
    </w:div>
    <w:div w:id="1014653752">
      <w:bodyDiv w:val="1"/>
      <w:marLeft w:val="0"/>
      <w:marRight w:val="0"/>
      <w:marTop w:val="0"/>
      <w:marBottom w:val="0"/>
      <w:divBdr>
        <w:top w:val="none" w:sz="0" w:space="0" w:color="auto"/>
        <w:left w:val="none" w:sz="0" w:space="0" w:color="auto"/>
        <w:bottom w:val="none" w:sz="0" w:space="0" w:color="auto"/>
        <w:right w:val="none" w:sz="0" w:space="0" w:color="auto"/>
      </w:divBdr>
    </w:div>
    <w:div w:id="1055815150">
      <w:bodyDiv w:val="1"/>
      <w:marLeft w:val="0"/>
      <w:marRight w:val="0"/>
      <w:marTop w:val="0"/>
      <w:marBottom w:val="0"/>
      <w:divBdr>
        <w:top w:val="none" w:sz="0" w:space="0" w:color="auto"/>
        <w:left w:val="none" w:sz="0" w:space="0" w:color="auto"/>
        <w:bottom w:val="none" w:sz="0" w:space="0" w:color="auto"/>
        <w:right w:val="none" w:sz="0" w:space="0" w:color="auto"/>
      </w:divBdr>
      <w:divsChild>
        <w:div w:id="1066148898">
          <w:marLeft w:val="0"/>
          <w:marRight w:val="0"/>
          <w:marTop w:val="0"/>
          <w:marBottom w:val="0"/>
          <w:divBdr>
            <w:top w:val="none" w:sz="0" w:space="0" w:color="auto"/>
            <w:left w:val="none" w:sz="0" w:space="0" w:color="auto"/>
            <w:bottom w:val="none" w:sz="0" w:space="0" w:color="auto"/>
            <w:right w:val="none" w:sz="0" w:space="0" w:color="auto"/>
          </w:divBdr>
          <w:divsChild>
            <w:div w:id="100957520">
              <w:marLeft w:val="0"/>
              <w:marRight w:val="0"/>
              <w:marTop w:val="0"/>
              <w:marBottom w:val="0"/>
              <w:divBdr>
                <w:top w:val="none" w:sz="0" w:space="0" w:color="auto"/>
                <w:left w:val="none" w:sz="0" w:space="0" w:color="auto"/>
                <w:bottom w:val="none" w:sz="0" w:space="0" w:color="auto"/>
                <w:right w:val="none" w:sz="0" w:space="0" w:color="auto"/>
              </w:divBdr>
            </w:div>
            <w:div w:id="112094635">
              <w:marLeft w:val="0"/>
              <w:marRight w:val="0"/>
              <w:marTop w:val="0"/>
              <w:marBottom w:val="0"/>
              <w:divBdr>
                <w:top w:val="none" w:sz="0" w:space="0" w:color="auto"/>
                <w:left w:val="none" w:sz="0" w:space="0" w:color="auto"/>
                <w:bottom w:val="none" w:sz="0" w:space="0" w:color="auto"/>
                <w:right w:val="none" w:sz="0" w:space="0" w:color="auto"/>
              </w:divBdr>
            </w:div>
            <w:div w:id="189033801">
              <w:marLeft w:val="0"/>
              <w:marRight w:val="0"/>
              <w:marTop w:val="0"/>
              <w:marBottom w:val="0"/>
              <w:divBdr>
                <w:top w:val="none" w:sz="0" w:space="0" w:color="auto"/>
                <w:left w:val="none" w:sz="0" w:space="0" w:color="auto"/>
                <w:bottom w:val="none" w:sz="0" w:space="0" w:color="auto"/>
                <w:right w:val="none" w:sz="0" w:space="0" w:color="auto"/>
              </w:divBdr>
            </w:div>
            <w:div w:id="297338617">
              <w:marLeft w:val="0"/>
              <w:marRight w:val="0"/>
              <w:marTop w:val="0"/>
              <w:marBottom w:val="0"/>
              <w:divBdr>
                <w:top w:val="none" w:sz="0" w:space="0" w:color="auto"/>
                <w:left w:val="none" w:sz="0" w:space="0" w:color="auto"/>
                <w:bottom w:val="none" w:sz="0" w:space="0" w:color="auto"/>
                <w:right w:val="none" w:sz="0" w:space="0" w:color="auto"/>
              </w:divBdr>
            </w:div>
            <w:div w:id="660158163">
              <w:marLeft w:val="0"/>
              <w:marRight w:val="0"/>
              <w:marTop w:val="0"/>
              <w:marBottom w:val="0"/>
              <w:divBdr>
                <w:top w:val="none" w:sz="0" w:space="0" w:color="auto"/>
                <w:left w:val="none" w:sz="0" w:space="0" w:color="auto"/>
                <w:bottom w:val="none" w:sz="0" w:space="0" w:color="auto"/>
                <w:right w:val="none" w:sz="0" w:space="0" w:color="auto"/>
              </w:divBdr>
            </w:div>
            <w:div w:id="1385253175">
              <w:marLeft w:val="0"/>
              <w:marRight w:val="0"/>
              <w:marTop w:val="0"/>
              <w:marBottom w:val="0"/>
              <w:divBdr>
                <w:top w:val="none" w:sz="0" w:space="0" w:color="auto"/>
                <w:left w:val="none" w:sz="0" w:space="0" w:color="auto"/>
                <w:bottom w:val="none" w:sz="0" w:space="0" w:color="auto"/>
                <w:right w:val="none" w:sz="0" w:space="0" w:color="auto"/>
              </w:divBdr>
            </w:div>
            <w:div w:id="1654866183">
              <w:marLeft w:val="0"/>
              <w:marRight w:val="0"/>
              <w:marTop w:val="0"/>
              <w:marBottom w:val="0"/>
              <w:divBdr>
                <w:top w:val="none" w:sz="0" w:space="0" w:color="auto"/>
                <w:left w:val="none" w:sz="0" w:space="0" w:color="auto"/>
                <w:bottom w:val="none" w:sz="0" w:space="0" w:color="auto"/>
                <w:right w:val="none" w:sz="0" w:space="0" w:color="auto"/>
              </w:divBdr>
            </w:div>
            <w:div w:id="1934775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934217">
      <w:bodyDiv w:val="1"/>
      <w:marLeft w:val="0"/>
      <w:marRight w:val="0"/>
      <w:marTop w:val="0"/>
      <w:marBottom w:val="0"/>
      <w:divBdr>
        <w:top w:val="none" w:sz="0" w:space="0" w:color="auto"/>
        <w:left w:val="none" w:sz="0" w:space="0" w:color="auto"/>
        <w:bottom w:val="none" w:sz="0" w:space="0" w:color="auto"/>
        <w:right w:val="none" w:sz="0" w:space="0" w:color="auto"/>
      </w:divBdr>
      <w:divsChild>
        <w:div w:id="2086760497">
          <w:marLeft w:val="0"/>
          <w:marRight w:val="0"/>
          <w:marTop w:val="0"/>
          <w:marBottom w:val="0"/>
          <w:divBdr>
            <w:top w:val="none" w:sz="0" w:space="0" w:color="auto"/>
            <w:left w:val="none" w:sz="0" w:space="0" w:color="auto"/>
            <w:bottom w:val="none" w:sz="0" w:space="0" w:color="auto"/>
            <w:right w:val="none" w:sz="0" w:space="0" w:color="auto"/>
          </w:divBdr>
          <w:divsChild>
            <w:div w:id="75078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390076">
      <w:bodyDiv w:val="1"/>
      <w:marLeft w:val="0"/>
      <w:marRight w:val="0"/>
      <w:marTop w:val="0"/>
      <w:marBottom w:val="0"/>
      <w:divBdr>
        <w:top w:val="none" w:sz="0" w:space="0" w:color="auto"/>
        <w:left w:val="none" w:sz="0" w:space="0" w:color="auto"/>
        <w:bottom w:val="none" w:sz="0" w:space="0" w:color="auto"/>
        <w:right w:val="none" w:sz="0" w:space="0" w:color="auto"/>
      </w:divBdr>
      <w:divsChild>
        <w:div w:id="168915400">
          <w:marLeft w:val="0"/>
          <w:marRight w:val="0"/>
          <w:marTop w:val="0"/>
          <w:marBottom w:val="0"/>
          <w:divBdr>
            <w:top w:val="none" w:sz="0" w:space="0" w:color="auto"/>
            <w:left w:val="none" w:sz="0" w:space="0" w:color="auto"/>
            <w:bottom w:val="none" w:sz="0" w:space="0" w:color="auto"/>
            <w:right w:val="none" w:sz="0" w:space="0" w:color="auto"/>
          </w:divBdr>
          <w:divsChild>
            <w:div w:id="185633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168263">
      <w:bodyDiv w:val="1"/>
      <w:marLeft w:val="0"/>
      <w:marRight w:val="0"/>
      <w:marTop w:val="0"/>
      <w:marBottom w:val="0"/>
      <w:divBdr>
        <w:top w:val="none" w:sz="0" w:space="0" w:color="auto"/>
        <w:left w:val="none" w:sz="0" w:space="0" w:color="auto"/>
        <w:bottom w:val="none" w:sz="0" w:space="0" w:color="auto"/>
        <w:right w:val="none" w:sz="0" w:space="0" w:color="auto"/>
      </w:divBdr>
    </w:div>
    <w:div w:id="1228417529">
      <w:bodyDiv w:val="1"/>
      <w:marLeft w:val="0"/>
      <w:marRight w:val="0"/>
      <w:marTop w:val="0"/>
      <w:marBottom w:val="0"/>
      <w:divBdr>
        <w:top w:val="none" w:sz="0" w:space="0" w:color="auto"/>
        <w:left w:val="none" w:sz="0" w:space="0" w:color="auto"/>
        <w:bottom w:val="none" w:sz="0" w:space="0" w:color="auto"/>
        <w:right w:val="none" w:sz="0" w:space="0" w:color="auto"/>
      </w:divBdr>
    </w:div>
    <w:div w:id="1261185055">
      <w:bodyDiv w:val="1"/>
      <w:marLeft w:val="0"/>
      <w:marRight w:val="0"/>
      <w:marTop w:val="0"/>
      <w:marBottom w:val="0"/>
      <w:divBdr>
        <w:top w:val="none" w:sz="0" w:space="0" w:color="auto"/>
        <w:left w:val="none" w:sz="0" w:space="0" w:color="auto"/>
        <w:bottom w:val="none" w:sz="0" w:space="0" w:color="auto"/>
        <w:right w:val="none" w:sz="0" w:space="0" w:color="auto"/>
      </w:divBdr>
      <w:divsChild>
        <w:div w:id="1190610707">
          <w:marLeft w:val="0"/>
          <w:marRight w:val="0"/>
          <w:marTop w:val="0"/>
          <w:marBottom w:val="0"/>
          <w:divBdr>
            <w:top w:val="none" w:sz="0" w:space="0" w:color="auto"/>
            <w:left w:val="none" w:sz="0" w:space="0" w:color="auto"/>
            <w:bottom w:val="none" w:sz="0" w:space="0" w:color="auto"/>
            <w:right w:val="none" w:sz="0" w:space="0" w:color="auto"/>
          </w:divBdr>
          <w:divsChild>
            <w:div w:id="995111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26456">
      <w:bodyDiv w:val="1"/>
      <w:marLeft w:val="0"/>
      <w:marRight w:val="0"/>
      <w:marTop w:val="0"/>
      <w:marBottom w:val="0"/>
      <w:divBdr>
        <w:top w:val="none" w:sz="0" w:space="0" w:color="auto"/>
        <w:left w:val="none" w:sz="0" w:space="0" w:color="auto"/>
        <w:bottom w:val="none" w:sz="0" w:space="0" w:color="auto"/>
        <w:right w:val="none" w:sz="0" w:space="0" w:color="auto"/>
      </w:divBdr>
      <w:divsChild>
        <w:div w:id="1599174893">
          <w:marLeft w:val="0"/>
          <w:marRight w:val="0"/>
          <w:marTop w:val="0"/>
          <w:marBottom w:val="0"/>
          <w:divBdr>
            <w:top w:val="none" w:sz="0" w:space="0" w:color="auto"/>
            <w:left w:val="none" w:sz="0" w:space="0" w:color="auto"/>
            <w:bottom w:val="none" w:sz="0" w:space="0" w:color="auto"/>
            <w:right w:val="none" w:sz="0" w:space="0" w:color="auto"/>
          </w:divBdr>
          <w:divsChild>
            <w:div w:id="164195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2166">
      <w:bodyDiv w:val="1"/>
      <w:marLeft w:val="0"/>
      <w:marRight w:val="0"/>
      <w:marTop w:val="0"/>
      <w:marBottom w:val="0"/>
      <w:divBdr>
        <w:top w:val="none" w:sz="0" w:space="0" w:color="auto"/>
        <w:left w:val="none" w:sz="0" w:space="0" w:color="auto"/>
        <w:bottom w:val="none" w:sz="0" w:space="0" w:color="auto"/>
        <w:right w:val="none" w:sz="0" w:space="0" w:color="auto"/>
      </w:divBdr>
      <w:divsChild>
        <w:div w:id="1408111726">
          <w:marLeft w:val="0"/>
          <w:marRight w:val="0"/>
          <w:marTop w:val="0"/>
          <w:marBottom w:val="0"/>
          <w:divBdr>
            <w:top w:val="none" w:sz="0" w:space="0" w:color="auto"/>
            <w:left w:val="none" w:sz="0" w:space="0" w:color="auto"/>
            <w:bottom w:val="none" w:sz="0" w:space="0" w:color="auto"/>
            <w:right w:val="none" w:sz="0" w:space="0" w:color="auto"/>
          </w:divBdr>
          <w:divsChild>
            <w:div w:id="1328092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096401">
      <w:bodyDiv w:val="1"/>
      <w:marLeft w:val="0"/>
      <w:marRight w:val="0"/>
      <w:marTop w:val="0"/>
      <w:marBottom w:val="0"/>
      <w:divBdr>
        <w:top w:val="none" w:sz="0" w:space="0" w:color="auto"/>
        <w:left w:val="none" w:sz="0" w:space="0" w:color="auto"/>
        <w:bottom w:val="none" w:sz="0" w:space="0" w:color="auto"/>
        <w:right w:val="none" w:sz="0" w:space="0" w:color="auto"/>
      </w:divBdr>
    </w:div>
    <w:div w:id="1430271881">
      <w:bodyDiv w:val="1"/>
      <w:marLeft w:val="0"/>
      <w:marRight w:val="0"/>
      <w:marTop w:val="0"/>
      <w:marBottom w:val="0"/>
      <w:divBdr>
        <w:top w:val="none" w:sz="0" w:space="0" w:color="auto"/>
        <w:left w:val="none" w:sz="0" w:space="0" w:color="auto"/>
        <w:bottom w:val="none" w:sz="0" w:space="0" w:color="auto"/>
        <w:right w:val="none" w:sz="0" w:space="0" w:color="auto"/>
      </w:divBdr>
    </w:div>
    <w:div w:id="1450203052">
      <w:bodyDiv w:val="1"/>
      <w:marLeft w:val="0"/>
      <w:marRight w:val="0"/>
      <w:marTop w:val="0"/>
      <w:marBottom w:val="0"/>
      <w:divBdr>
        <w:top w:val="none" w:sz="0" w:space="0" w:color="auto"/>
        <w:left w:val="none" w:sz="0" w:space="0" w:color="auto"/>
        <w:bottom w:val="none" w:sz="0" w:space="0" w:color="auto"/>
        <w:right w:val="none" w:sz="0" w:space="0" w:color="auto"/>
      </w:divBdr>
      <w:divsChild>
        <w:div w:id="1928151697">
          <w:marLeft w:val="0"/>
          <w:marRight w:val="0"/>
          <w:marTop w:val="0"/>
          <w:marBottom w:val="0"/>
          <w:divBdr>
            <w:top w:val="none" w:sz="0" w:space="0" w:color="auto"/>
            <w:left w:val="none" w:sz="0" w:space="0" w:color="auto"/>
            <w:bottom w:val="none" w:sz="0" w:space="0" w:color="auto"/>
            <w:right w:val="none" w:sz="0" w:space="0" w:color="auto"/>
          </w:divBdr>
          <w:divsChild>
            <w:div w:id="169214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6318">
      <w:bodyDiv w:val="1"/>
      <w:marLeft w:val="0"/>
      <w:marRight w:val="0"/>
      <w:marTop w:val="0"/>
      <w:marBottom w:val="0"/>
      <w:divBdr>
        <w:top w:val="none" w:sz="0" w:space="0" w:color="auto"/>
        <w:left w:val="none" w:sz="0" w:space="0" w:color="auto"/>
        <w:bottom w:val="none" w:sz="0" w:space="0" w:color="auto"/>
        <w:right w:val="none" w:sz="0" w:space="0" w:color="auto"/>
      </w:divBdr>
    </w:div>
    <w:div w:id="1530798426">
      <w:bodyDiv w:val="1"/>
      <w:marLeft w:val="0"/>
      <w:marRight w:val="0"/>
      <w:marTop w:val="0"/>
      <w:marBottom w:val="0"/>
      <w:divBdr>
        <w:top w:val="none" w:sz="0" w:space="0" w:color="auto"/>
        <w:left w:val="none" w:sz="0" w:space="0" w:color="auto"/>
        <w:bottom w:val="none" w:sz="0" w:space="0" w:color="auto"/>
        <w:right w:val="none" w:sz="0" w:space="0" w:color="auto"/>
      </w:divBdr>
    </w:div>
    <w:div w:id="1553542489">
      <w:bodyDiv w:val="1"/>
      <w:marLeft w:val="0"/>
      <w:marRight w:val="0"/>
      <w:marTop w:val="0"/>
      <w:marBottom w:val="0"/>
      <w:divBdr>
        <w:top w:val="none" w:sz="0" w:space="0" w:color="auto"/>
        <w:left w:val="none" w:sz="0" w:space="0" w:color="auto"/>
        <w:bottom w:val="none" w:sz="0" w:space="0" w:color="auto"/>
        <w:right w:val="none" w:sz="0" w:space="0" w:color="auto"/>
      </w:divBdr>
      <w:divsChild>
        <w:div w:id="1148744257">
          <w:marLeft w:val="0"/>
          <w:marRight w:val="0"/>
          <w:marTop w:val="0"/>
          <w:marBottom w:val="0"/>
          <w:divBdr>
            <w:top w:val="none" w:sz="0" w:space="0" w:color="auto"/>
            <w:left w:val="none" w:sz="0" w:space="0" w:color="auto"/>
            <w:bottom w:val="none" w:sz="0" w:space="0" w:color="auto"/>
            <w:right w:val="none" w:sz="0" w:space="0" w:color="auto"/>
          </w:divBdr>
          <w:divsChild>
            <w:div w:id="66147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207287">
      <w:bodyDiv w:val="1"/>
      <w:marLeft w:val="0"/>
      <w:marRight w:val="0"/>
      <w:marTop w:val="0"/>
      <w:marBottom w:val="0"/>
      <w:divBdr>
        <w:top w:val="none" w:sz="0" w:space="0" w:color="auto"/>
        <w:left w:val="none" w:sz="0" w:space="0" w:color="auto"/>
        <w:bottom w:val="none" w:sz="0" w:space="0" w:color="auto"/>
        <w:right w:val="none" w:sz="0" w:space="0" w:color="auto"/>
      </w:divBdr>
    </w:div>
    <w:div w:id="1667588367">
      <w:bodyDiv w:val="1"/>
      <w:marLeft w:val="0"/>
      <w:marRight w:val="0"/>
      <w:marTop w:val="0"/>
      <w:marBottom w:val="0"/>
      <w:divBdr>
        <w:top w:val="none" w:sz="0" w:space="0" w:color="auto"/>
        <w:left w:val="none" w:sz="0" w:space="0" w:color="auto"/>
        <w:bottom w:val="none" w:sz="0" w:space="0" w:color="auto"/>
        <w:right w:val="none" w:sz="0" w:space="0" w:color="auto"/>
      </w:divBdr>
      <w:divsChild>
        <w:div w:id="590234301">
          <w:marLeft w:val="0"/>
          <w:marRight w:val="0"/>
          <w:marTop w:val="0"/>
          <w:marBottom w:val="0"/>
          <w:divBdr>
            <w:top w:val="none" w:sz="0" w:space="0" w:color="auto"/>
            <w:left w:val="none" w:sz="0" w:space="0" w:color="auto"/>
            <w:bottom w:val="none" w:sz="0" w:space="0" w:color="auto"/>
            <w:right w:val="none" w:sz="0" w:space="0" w:color="auto"/>
          </w:divBdr>
          <w:divsChild>
            <w:div w:id="162091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256235">
      <w:bodyDiv w:val="1"/>
      <w:marLeft w:val="0"/>
      <w:marRight w:val="0"/>
      <w:marTop w:val="0"/>
      <w:marBottom w:val="0"/>
      <w:divBdr>
        <w:top w:val="none" w:sz="0" w:space="0" w:color="auto"/>
        <w:left w:val="none" w:sz="0" w:space="0" w:color="auto"/>
        <w:bottom w:val="none" w:sz="0" w:space="0" w:color="auto"/>
        <w:right w:val="none" w:sz="0" w:space="0" w:color="auto"/>
      </w:divBdr>
    </w:div>
    <w:div w:id="1741556606">
      <w:bodyDiv w:val="1"/>
      <w:marLeft w:val="0"/>
      <w:marRight w:val="0"/>
      <w:marTop w:val="0"/>
      <w:marBottom w:val="0"/>
      <w:divBdr>
        <w:top w:val="none" w:sz="0" w:space="0" w:color="auto"/>
        <w:left w:val="none" w:sz="0" w:space="0" w:color="auto"/>
        <w:bottom w:val="none" w:sz="0" w:space="0" w:color="auto"/>
        <w:right w:val="none" w:sz="0" w:space="0" w:color="auto"/>
      </w:divBdr>
    </w:div>
    <w:div w:id="1743258986">
      <w:bodyDiv w:val="1"/>
      <w:marLeft w:val="0"/>
      <w:marRight w:val="0"/>
      <w:marTop w:val="0"/>
      <w:marBottom w:val="0"/>
      <w:divBdr>
        <w:top w:val="none" w:sz="0" w:space="0" w:color="auto"/>
        <w:left w:val="none" w:sz="0" w:space="0" w:color="auto"/>
        <w:bottom w:val="none" w:sz="0" w:space="0" w:color="auto"/>
        <w:right w:val="none" w:sz="0" w:space="0" w:color="auto"/>
      </w:divBdr>
    </w:div>
    <w:div w:id="1791317047">
      <w:bodyDiv w:val="1"/>
      <w:marLeft w:val="0"/>
      <w:marRight w:val="0"/>
      <w:marTop w:val="0"/>
      <w:marBottom w:val="0"/>
      <w:divBdr>
        <w:top w:val="none" w:sz="0" w:space="0" w:color="auto"/>
        <w:left w:val="none" w:sz="0" w:space="0" w:color="auto"/>
        <w:bottom w:val="none" w:sz="0" w:space="0" w:color="auto"/>
        <w:right w:val="none" w:sz="0" w:space="0" w:color="auto"/>
      </w:divBdr>
    </w:div>
    <w:div w:id="1825051862">
      <w:bodyDiv w:val="1"/>
      <w:marLeft w:val="0"/>
      <w:marRight w:val="0"/>
      <w:marTop w:val="0"/>
      <w:marBottom w:val="0"/>
      <w:divBdr>
        <w:top w:val="none" w:sz="0" w:space="0" w:color="auto"/>
        <w:left w:val="none" w:sz="0" w:space="0" w:color="auto"/>
        <w:bottom w:val="none" w:sz="0" w:space="0" w:color="auto"/>
        <w:right w:val="none" w:sz="0" w:space="0" w:color="auto"/>
      </w:divBdr>
      <w:divsChild>
        <w:div w:id="1120495613">
          <w:marLeft w:val="0"/>
          <w:marRight w:val="0"/>
          <w:marTop w:val="0"/>
          <w:marBottom w:val="0"/>
          <w:divBdr>
            <w:top w:val="none" w:sz="0" w:space="0" w:color="auto"/>
            <w:left w:val="none" w:sz="0" w:space="0" w:color="auto"/>
            <w:bottom w:val="none" w:sz="0" w:space="0" w:color="auto"/>
            <w:right w:val="none" w:sz="0" w:space="0" w:color="auto"/>
          </w:divBdr>
          <w:divsChild>
            <w:div w:id="125273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68046">
      <w:bodyDiv w:val="1"/>
      <w:marLeft w:val="0"/>
      <w:marRight w:val="0"/>
      <w:marTop w:val="0"/>
      <w:marBottom w:val="0"/>
      <w:divBdr>
        <w:top w:val="none" w:sz="0" w:space="0" w:color="auto"/>
        <w:left w:val="none" w:sz="0" w:space="0" w:color="auto"/>
        <w:bottom w:val="none" w:sz="0" w:space="0" w:color="auto"/>
        <w:right w:val="none" w:sz="0" w:space="0" w:color="auto"/>
      </w:divBdr>
    </w:div>
    <w:div w:id="1875926064">
      <w:bodyDiv w:val="1"/>
      <w:marLeft w:val="0"/>
      <w:marRight w:val="0"/>
      <w:marTop w:val="0"/>
      <w:marBottom w:val="0"/>
      <w:divBdr>
        <w:top w:val="none" w:sz="0" w:space="0" w:color="auto"/>
        <w:left w:val="none" w:sz="0" w:space="0" w:color="auto"/>
        <w:bottom w:val="none" w:sz="0" w:space="0" w:color="auto"/>
        <w:right w:val="none" w:sz="0" w:space="0" w:color="auto"/>
      </w:divBdr>
      <w:divsChild>
        <w:div w:id="1834223432">
          <w:marLeft w:val="0"/>
          <w:marRight w:val="0"/>
          <w:marTop w:val="0"/>
          <w:marBottom w:val="0"/>
          <w:divBdr>
            <w:top w:val="none" w:sz="0" w:space="0" w:color="auto"/>
            <w:left w:val="none" w:sz="0" w:space="0" w:color="auto"/>
            <w:bottom w:val="none" w:sz="0" w:space="0" w:color="auto"/>
            <w:right w:val="none" w:sz="0" w:space="0" w:color="auto"/>
          </w:divBdr>
          <w:divsChild>
            <w:div w:id="121145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434241">
      <w:bodyDiv w:val="1"/>
      <w:marLeft w:val="0"/>
      <w:marRight w:val="0"/>
      <w:marTop w:val="0"/>
      <w:marBottom w:val="0"/>
      <w:divBdr>
        <w:top w:val="none" w:sz="0" w:space="0" w:color="auto"/>
        <w:left w:val="none" w:sz="0" w:space="0" w:color="auto"/>
        <w:bottom w:val="none" w:sz="0" w:space="0" w:color="auto"/>
        <w:right w:val="none" w:sz="0" w:space="0" w:color="auto"/>
      </w:divBdr>
    </w:div>
    <w:div w:id="1922444861">
      <w:bodyDiv w:val="1"/>
      <w:marLeft w:val="0"/>
      <w:marRight w:val="0"/>
      <w:marTop w:val="0"/>
      <w:marBottom w:val="0"/>
      <w:divBdr>
        <w:top w:val="none" w:sz="0" w:space="0" w:color="auto"/>
        <w:left w:val="none" w:sz="0" w:space="0" w:color="auto"/>
        <w:bottom w:val="none" w:sz="0" w:space="0" w:color="auto"/>
        <w:right w:val="none" w:sz="0" w:space="0" w:color="auto"/>
      </w:divBdr>
      <w:divsChild>
        <w:div w:id="78404057">
          <w:marLeft w:val="0"/>
          <w:marRight w:val="0"/>
          <w:marTop w:val="0"/>
          <w:marBottom w:val="0"/>
          <w:divBdr>
            <w:top w:val="none" w:sz="0" w:space="0" w:color="auto"/>
            <w:left w:val="none" w:sz="0" w:space="0" w:color="auto"/>
            <w:bottom w:val="none" w:sz="0" w:space="0" w:color="auto"/>
            <w:right w:val="none" w:sz="0" w:space="0" w:color="auto"/>
          </w:divBdr>
          <w:divsChild>
            <w:div w:id="157800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194956">
      <w:bodyDiv w:val="1"/>
      <w:marLeft w:val="0"/>
      <w:marRight w:val="0"/>
      <w:marTop w:val="0"/>
      <w:marBottom w:val="0"/>
      <w:divBdr>
        <w:top w:val="none" w:sz="0" w:space="0" w:color="auto"/>
        <w:left w:val="none" w:sz="0" w:space="0" w:color="auto"/>
        <w:bottom w:val="none" w:sz="0" w:space="0" w:color="auto"/>
        <w:right w:val="none" w:sz="0" w:space="0" w:color="auto"/>
      </w:divBdr>
    </w:div>
    <w:div w:id="2021659469">
      <w:bodyDiv w:val="1"/>
      <w:marLeft w:val="0"/>
      <w:marRight w:val="0"/>
      <w:marTop w:val="0"/>
      <w:marBottom w:val="0"/>
      <w:divBdr>
        <w:top w:val="none" w:sz="0" w:space="0" w:color="auto"/>
        <w:left w:val="none" w:sz="0" w:space="0" w:color="auto"/>
        <w:bottom w:val="none" w:sz="0" w:space="0" w:color="auto"/>
        <w:right w:val="none" w:sz="0" w:space="0" w:color="auto"/>
      </w:divBdr>
      <w:divsChild>
        <w:div w:id="1695571854">
          <w:marLeft w:val="0"/>
          <w:marRight w:val="0"/>
          <w:marTop w:val="0"/>
          <w:marBottom w:val="0"/>
          <w:divBdr>
            <w:top w:val="none" w:sz="0" w:space="0" w:color="auto"/>
            <w:left w:val="none" w:sz="0" w:space="0" w:color="auto"/>
            <w:bottom w:val="none" w:sz="0" w:space="0" w:color="auto"/>
            <w:right w:val="none" w:sz="0" w:space="0" w:color="auto"/>
          </w:divBdr>
          <w:divsChild>
            <w:div w:id="1680541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856309">
      <w:bodyDiv w:val="1"/>
      <w:marLeft w:val="0"/>
      <w:marRight w:val="0"/>
      <w:marTop w:val="0"/>
      <w:marBottom w:val="0"/>
      <w:divBdr>
        <w:top w:val="none" w:sz="0" w:space="0" w:color="auto"/>
        <w:left w:val="none" w:sz="0" w:space="0" w:color="auto"/>
        <w:bottom w:val="none" w:sz="0" w:space="0" w:color="auto"/>
        <w:right w:val="none" w:sz="0" w:space="0" w:color="auto"/>
      </w:divBdr>
      <w:divsChild>
        <w:div w:id="821972680">
          <w:marLeft w:val="0"/>
          <w:marRight w:val="0"/>
          <w:marTop w:val="0"/>
          <w:marBottom w:val="0"/>
          <w:divBdr>
            <w:top w:val="none" w:sz="0" w:space="0" w:color="auto"/>
            <w:left w:val="none" w:sz="0" w:space="0" w:color="auto"/>
            <w:bottom w:val="none" w:sz="0" w:space="0" w:color="auto"/>
            <w:right w:val="none" w:sz="0" w:space="0" w:color="auto"/>
          </w:divBdr>
          <w:divsChild>
            <w:div w:id="209893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753049">
      <w:bodyDiv w:val="1"/>
      <w:marLeft w:val="0"/>
      <w:marRight w:val="0"/>
      <w:marTop w:val="0"/>
      <w:marBottom w:val="0"/>
      <w:divBdr>
        <w:top w:val="none" w:sz="0" w:space="0" w:color="auto"/>
        <w:left w:val="none" w:sz="0" w:space="0" w:color="auto"/>
        <w:bottom w:val="none" w:sz="0" w:space="0" w:color="auto"/>
        <w:right w:val="none" w:sz="0" w:space="0" w:color="auto"/>
      </w:divBdr>
    </w:div>
    <w:div w:id="20855622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letsencrypt.org/"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microsoft.com/office/2016/09/relationships/commentsIds" Target="commentsIds.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footer" Target="footer3.xml"/><Relationship Id="rId63"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2.png"/><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footer" Target="footer5.xml"/><Relationship Id="rId5" Type="http://schemas.openxmlformats.org/officeDocument/2006/relationships/customXml" Target="../customXml/item5.xml"/><Relationship Id="rId61" Type="http://schemas.openxmlformats.org/officeDocument/2006/relationships/image" Target="media/image40.png"/><Relationship Id="rId19" Type="http://schemas.openxmlformats.org/officeDocument/2006/relationships/comments" Target="comments.xml"/><Relationship Id="rId14" Type="http://schemas.openxmlformats.org/officeDocument/2006/relationships/image" Target="media/image3.jpeg"/><Relationship Id="rId22" Type="http://schemas.microsoft.com/office/2018/08/relationships/commentsExtensible" Target="commentsExtensible.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8.png"/><Relationship Id="rId64" Type="http://schemas.microsoft.com/office/2011/relationships/people" Target="people.xml"/><Relationship Id="rId8" Type="http://schemas.openxmlformats.org/officeDocument/2006/relationships/settings" Target="setting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image" Target="media/image1.emf"/><Relationship Id="rId17" Type="http://schemas.openxmlformats.org/officeDocument/2006/relationships/footer" Target="footer1.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39.png"/><Relationship Id="rId20" Type="http://schemas.microsoft.com/office/2011/relationships/commentsExtended" Target="commentsExtended.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footer" Target="footer4.xml"/><Relationship Id="rId10" Type="http://schemas.openxmlformats.org/officeDocument/2006/relationships/footnotes" Target="foot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footer" Target="footer6.xml"/><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footer" Target="footer2.xml"/><Relationship Id="rId39"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edlacikm\Downloads\&#352;ablona%20z&#225;v&#283;re&#269;n&#253;ch%20prac&#237;%20(1).dot" TargetMode="Externa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22</b:Tag>
    <b:RefOrder>2</b:RefOrder>
  </b:Source>
  <b:Source xmlns:b="http://schemas.openxmlformats.org/officeDocument/2006/bibliography" xmlns="http://schemas.openxmlformats.org/officeDocument/2006/bibliography">
    <b:Tag>Zástupný_text1</b:Tag>
    <b:RefOrder>3</b:RefOrder>
  </b:Source>
  <b:Source xmlns:b="http://schemas.openxmlformats.org/officeDocument/2006/bibliography" xmlns="http://schemas.openxmlformats.org/officeDocument/2006/bibliography">
    <b:Tag>2</b:Tag>
    <b:RefOrder>1</b:RefOrder>
  </b:Source>
</b:Sources>
</file>

<file path=customXml/item4.xml><?xml version="1.0" encoding="utf-8"?>
<ct:contentTypeSchema xmlns:ct="http://schemas.microsoft.com/office/2006/metadata/contentType" xmlns:ma="http://schemas.microsoft.com/office/2006/metadata/properties/metaAttributes" ct:_="" ma:_="" ma:contentTypeName="Dokument" ma:contentTypeID="0x0101003B59FFA54E010A4DA5CB88143B710852" ma:contentTypeVersion="4" ma:contentTypeDescription="Vytvoří nový dokument" ma:contentTypeScope="" ma:versionID="3333b1f36a5225c5cd8c4270d40ae55e">
  <xsd:schema xmlns:xsd="http://www.w3.org/2001/XMLSchema" xmlns:xs="http://www.w3.org/2001/XMLSchema" xmlns:p="http://schemas.microsoft.com/office/2006/metadata/properties" xmlns:ns2="f242274d-c577-47b4-9953-4e44103112f8" xmlns:ns3="0882355e-bc63-4598-b333-932a05b3d1ad" targetNamespace="http://schemas.microsoft.com/office/2006/metadata/properties" ma:root="true" ma:fieldsID="92d9a923499be69124b0a8348522527b" ns2:_="" ns3:_="">
    <xsd:import namespace="f242274d-c577-47b4-9953-4e44103112f8"/>
    <xsd:import namespace="0882355e-bc63-4598-b333-932a05b3d1ad"/>
    <xsd:element name="properties">
      <xsd:complexType>
        <xsd:sequence>
          <xsd:element name="documentManagement">
            <xsd:complexType>
              <xsd:all>
                <xsd:element ref="ns2:_dlc_DocId" minOccurs="0"/>
                <xsd:element ref="ns2:_dlc_DocIdUrl" minOccurs="0"/>
                <xsd:element ref="ns2:_dlc_DocIdPersistId" minOccurs="0"/>
                <xsd:element ref="ns3:Komu_x0020_ur_x010d_eno"/>
                <xsd:element ref="ns3:Sou_x010d__x00e1_st_x0020_vzniku"/>
                <xsd:element ref="ns3:Typ_x0020_materi_x00e1_lu"/>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42274d-c577-47b4-9953-4e44103112f8" elementFormDefault="qualified">
    <xsd:import namespace="http://schemas.microsoft.com/office/2006/documentManagement/types"/>
    <xsd:import namespace="http://schemas.microsoft.com/office/infopath/2007/PartnerControls"/>
    <xsd:element name="_dlc_DocId" ma:index="8" nillable="true" ma:displayName="Hodnota ID dokumentu" ma:description="Hodnota ID dokumentu přiřazená této položce" ma:internalName="_dlc_DocId" ma:readOnly="true">
      <xsd:simpleType>
        <xsd:restriction base="dms:Text"/>
      </xsd:simpleType>
    </xsd:element>
    <xsd:element name="_dlc_DocIdUrl" ma:index="9" nillable="true" ma:displayName="ID dokumentu" ma:description="Trvalý odkaz na tento dok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4" nillable="true" ma:displayName="Sdílí se s"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0882355e-bc63-4598-b333-932a05b3d1ad" elementFormDefault="qualified">
    <xsd:import namespace="http://schemas.microsoft.com/office/2006/documentManagement/types"/>
    <xsd:import namespace="http://schemas.microsoft.com/office/infopath/2007/PartnerControls"/>
    <xsd:element name="Komu_x0020_ur_x010d_eno" ma:index="11" ma:displayName="Komu určeno" ma:default="kurzy" ma:format="Dropdown" ma:internalName="Komu_x0020_ur_x010d_eno">
      <xsd:simpleType>
        <xsd:restriction base="dms:Choice">
          <xsd:enumeration value="kurzy"/>
          <xsd:enumeration value="studenti FVL"/>
          <xsd:enumeration value="studenti FVT"/>
          <xsd:enumeration value="studenti FVZ"/>
          <xsd:enumeration value="všichni studenti"/>
        </xsd:restriction>
      </xsd:simpleType>
    </xsd:element>
    <xsd:element name="Sou_x010d__x00e1_st_x0020_vzniku" ma:index="12" ma:displayName="Součást vzniku" ma:format="Dropdown" ma:internalName="Sou_x010d__x00e1_st_x0020_vzniku">
      <xsd:simpleType>
        <xsd:restriction base="dms:Choice">
          <xsd:enumeration value="CJV"/>
          <xsd:enumeration value="CTVS"/>
          <xsd:enumeration value="Děkanát FVL"/>
          <xsd:enumeration value="Děkanát FVT"/>
          <xsd:enumeration value="Děkanát FVZ"/>
          <xsd:enumeration value="jiná součást"/>
          <xsd:enumeration value="K101"/>
          <xsd:enumeration value="K102"/>
          <xsd:enumeration value="K103"/>
          <xsd:enumeration value="K104"/>
          <xsd:enumeration value="K105"/>
          <xsd:enumeration value="K107"/>
          <xsd:enumeration value="K108"/>
          <xsd:enumeration value="K109"/>
          <xsd:enumeration value="K110"/>
          <xsd:enumeration value="K111"/>
          <xsd:enumeration value="K201"/>
          <xsd:enumeration value="K202"/>
          <xsd:enumeration value="K203"/>
          <xsd:enumeration value="K204"/>
          <xsd:enumeration value="K205"/>
          <xsd:enumeration value="K206"/>
          <xsd:enumeration value="K207"/>
          <xsd:enumeration value="K208"/>
          <xsd:enumeration value="K209"/>
          <xsd:enumeration value="K210"/>
          <xsd:enumeration value="K215"/>
          <xsd:enumeration value="K216"/>
          <xsd:enumeration value="K217"/>
          <xsd:enumeration value="K301"/>
          <xsd:enumeration value="K302"/>
          <xsd:enumeration value="K303"/>
          <xsd:enumeration value="K304"/>
          <xsd:enumeration value="K305"/>
          <xsd:enumeration value="K306"/>
          <xsd:enumeration value="K307"/>
          <xsd:enumeration value="K308"/>
          <xsd:enumeration value="Studijní oddělení"/>
          <xsd:enumeration value="ÚOPZHN"/>
        </xsd:restriction>
      </xsd:simpleType>
    </xsd:element>
    <xsd:element name="Typ_x0020_materi_x00e1_lu" ma:index="13" ma:displayName="Typ materiálu" ma:format="Dropdown" ma:internalName="Typ_x0020_materi_x00e1_lu">
      <xsd:simpleType>
        <xsd:restriction base="dms:Choice">
          <xsd:enumeration value="cvičení, seminář"/>
          <xsd:enumeration value="e-learningový kurz"/>
          <xsd:enumeration value="jiný výukový materiál"/>
          <xsd:enumeration value="laboratoře"/>
          <xsd:enumeration value="pokyn od učitele"/>
          <xsd:enumeration value="pomůcka"/>
          <xsd:enumeration value="přednáška"/>
          <xsd:enumeration value="přehled látky"/>
          <xsd:enumeration value="přehled otázek"/>
          <xsd:enumeration value="sylabus"/>
          <xsd:enumeration value="test"/>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xmlns:pc="http://schemas.microsoft.com/office/infopath/2007/PartnerControls">
  <documentManagement>
    <Sou_x010d__x00e1_st_x0020_vzniku xmlns="0882355e-bc63-4598-b333-932a05b3d1ad">K102</Sou_x010d__x00e1_st_x0020_vzniku>
    <Komu_x0020_ur_x010d_eno xmlns="0882355e-bc63-4598-b333-932a05b3d1ad">studenti FVL</Komu_x0020_ur_x010d_eno>
    <Typ_x0020_materi_x00e1_lu xmlns="0882355e-bc63-4598-b333-932a05b3d1ad">pomůcka</Typ_x0020_materi_x00e1_lu>
    <_dlc_DocId xmlns="f242274d-c577-47b4-9953-4e44103112f8">TH64JJ3HEHY5-1708333816-2486</_dlc_DocId>
    <_dlc_DocIdUrl xmlns="f242274d-c577-47b4-9953-4e44103112f8">
      <Url>https://intranet.unob.cz/dokum/_layouts/15/DocIdRedir.aspx?ID=TH64JJ3HEHY5-1708333816-2486</Url>
      <Description>TH64JJ3HEHY5-1708333816-2486</Description>
    </_dlc_DocIdUrl>
  </documentManagement>
</p:properties>
</file>

<file path=customXml/itemProps1.xml><?xml version="1.0" encoding="utf-8"?>
<ds:datastoreItem xmlns:ds="http://schemas.openxmlformats.org/officeDocument/2006/customXml" ds:itemID="{7DFDD438-BCAE-45FE-98BE-A4162862CBBA}">
  <ds:schemaRefs>
    <ds:schemaRef ds:uri="http://schemas.microsoft.com/sharepoint/events"/>
  </ds:schemaRefs>
</ds:datastoreItem>
</file>

<file path=customXml/itemProps2.xml><?xml version="1.0" encoding="utf-8"?>
<ds:datastoreItem xmlns:ds="http://schemas.openxmlformats.org/officeDocument/2006/customXml" ds:itemID="{FB0C68FB-05F4-4103-A54F-2173B816AC01}">
  <ds:schemaRefs>
    <ds:schemaRef ds:uri="http://schemas.microsoft.com/sharepoint/v3/contenttype/forms"/>
  </ds:schemaRefs>
</ds:datastoreItem>
</file>

<file path=customXml/itemProps3.xml><?xml version="1.0" encoding="utf-8"?>
<ds:datastoreItem xmlns:ds="http://schemas.openxmlformats.org/officeDocument/2006/customXml" ds:itemID="{F164F556-3605-47E2-9B51-FBD5B2DE7AC5}">
  <ds:schemaRefs>
    <ds:schemaRef ds:uri="http://schemas.openxmlformats.org/officeDocument/2006/bibliography"/>
  </ds:schemaRefs>
</ds:datastoreItem>
</file>

<file path=customXml/itemProps4.xml><?xml version="1.0" encoding="utf-8"?>
<ds:datastoreItem xmlns:ds="http://schemas.openxmlformats.org/officeDocument/2006/customXml" ds:itemID="{DF12BB4F-1C4A-42CD-80F2-E6CD011A865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42274d-c577-47b4-9953-4e44103112f8"/>
    <ds:schemaRef ds:uri="0882355e-bc63-4598-b333-932a05b3d1a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3737D071-4B9B-4471-9DE8-61722AD78D62}">
  <ds:schemaRefs>
    <ds:schemaRef ds:uri="http://schemas.microsoft.com/office/2006/metadata/properties"/>
    <ds:schemaRef ds:uri="http://schemas.microsoft.com/office/infopath/2007/PartnerControls"/>
    <ds:schemaRef ds:uri="0882355e-bc63-4598-b333-932a05b3d1ad"/>
    <ds:schemaRef ds:uri="f242274d-c577-47b4-9953-4e44103112f8"/>
  </ds:schemaRefs>
</ds:datastoreItem>
</file>

<file path=docProps/app.xml><?xml version="1.0" encoding="utf-8"?>
<Properties xmlns="http://schemas.openxmlformats.org/officeDocument/2006/extended-properties" xmlns:vt="http://schemas.openxmlformats.org/officeDocument/2006/docPropsVTypes">
  <Template>Šablona závěrečných prací (1).dot</Template>
  <TotalTime>1283</TotalTime>
  <Pages>76</Pages>
  <Words>18146</Words>
  <Characters>107065</Characters>
  <Application>Microsoft Office Word</Application>
  <DocSecurity>0</DocSecurity>
  <Lines>892</Lines>
  <Paragraphs>249</Paragraphs>
  <ScaleCrop>false</ScaleCrop>
  <HeadingPairs>
    <vt:vector size="2" baseType="variant">
      <vt:variant>
        <vt:lpstr>Název</vt:lpstr>
      </vt:variant>
      <vt:variant>
        <vt:i4>1</vt:i4>
      </vt:variant>
    </vt:vector>
  </HeadingPairs>
  <TitlesOfParts>
    <vt:vector size="1" baseType="lpstr">
      <vt:lpstr>SE - Šablona závěrečné práce</vt:lpstr>
    </vt:vector>
  </TitlesOfParts>
  <Company>Univerzita obrany</Company>
  <LinksUpToDate>false</LinksUpToDate>
  <CharactersWithSpaces>124962</CharactersWithSpaces>
  <SharedDoc>false</SharedDoc>
  <HLinks>
    <vt:vector size="90" baseType="variant">
      <vt:variant>
        <vt:i4>2818101</vt:i4>
      </vt:variant>
      <vt:variant>
        <vt:i4>90</vt:i4>
      </vt:variant>
      <vt:variant>
        <vt:i4>0</vt:i4>
      </vt:variant>
      <vt:variant>
        <vt:i4>5</vt:i4>
      </vt:variant>
      <vt:variant>
        <vt:lpwstr>http://www.rsd.cz/rsd/rsd.nsf/ed/CZ</vt:lpwstr>
      </vt:variant>
      <vt:variant>
        <vt:lpwstr/>
      </vt:variant>
      <vt:variant>
        <vt:i4>1245245</vt:i4>
      </vt:variant>
      <vt:variant>
        <vt:i4>80</vt:i4>
      </vt:variant>
      <vt:variant>
        <vt:i4>0</vt:i4>
      </vt:variant>
      <vt:variant>
        <vt:i4>5</vt:i4>
      </vt:variant>
      <vt:variant>
        <vt:lpwstr/>
      </vt:variant>
      <vt:variant>
        <vt:lpwstr>_Toc367286166</vt:lpwstr>
      </vt:variant>
      <vt:variant>
        <vt:i4>1245245</vt:i4>
      </vt:variant>
      <vt:variant>
        <vt:i4>74</vt:i4>
      </vt:variant>
      <vt:variant>
        <vt:i4>0</vt:i4>
      </vt:variant>
      <vt:variant>
        <vt:i4>5</vt:i4>
      </vt:variant>
      <vt:variant>
        <vt:lpwstr/>
      </vt:variant>
      <vt:variant>
        <vt:lpwstr>_Toc367286165</vt:lpwstr>
      </vt:variant>
      <vt:variant>
        <vt:i4>1245245</vt:i4>
      </vt:variant>
      <vt:variant>
        <vt:i4>68</vt:i4>
      </vt:variant>
      <vt:variant>
        <vt:i4>0</vt:i4>
      </vt:variant>
      <vt:variant>
        <vt:i4>5</vt:i4>
      </vt:variant>
      <vt:variant>
        <vt:lpwstr/>
      </vt:variant>
      <vt:variant>
        <vt:lpwstr>_Toc367286164</vt:lpwstr>
      </vt:variant>
      <vt:variant>
        <vt:i4>1245245</vt:i4>
      </vt:variant>
      <vt:variant>
        <vt:i4>62</vt:i4>
      </vt:variant>
      <vt:variant>
        <vt:i4>0</vt:i4>
      </vt:variant>
      <vt:variant>
        <vt:i4>5</vt:i4>
      </vt:variant>
      <vt:variant>
        <vt:lpwstr/>
      </vt:variant>
      <vt:variant>
        <vt:lpwstr>_Toc367286163</vt:lpwstr>
      </vt:variant>
      <vt:variant>
        <vt:i4>1245245</vt:i4>
      </vt:variant>
      <vt:variant>
        <vt:i4>56</vt:i4>
      </vt:variant>
      <vt:variant>
        <vt:i4>0</vt:i4>
      </vt:variant>
      <vt:variant>
        <vt:i4>5</vt:i4>
      </vt:variant>
      <vt:variant>
        <vt:lpwstr/>
      </vt:variant>
      <vt:variant>
        <vt:lpwstr>_Toc367286162</vt:lpwstr>
      </vt:variant>
      <vt:variant>
        <vt:i4>1245245</vt:i4>
      </vt:variant>
      <vt:variant>
        <vt:i4>50</vt:i4>
      </vt:variant>
      <vt:variant>
        <vt:i4>0</vt:i4>
      </vt:variant>
      <vt:variant>
        <vt:i4>5</vt:i4>
      </vt:variant>
      <vt:variant>
        <vt:lpwstr/>
      </vt:variant>
      <vt:variant>
        <vt:lpwstr>_Toc367286161</vt:lpwstr>
      </vt:variant>
      <vt:variant>
        <vt:i4>1245245</vt:i4>
      </vt:variant>
      <vt:variant>
        <vt:i4>44</vt:i4>
      </vt:variant>
      <vt:variant>
        <vt:i4>0</vt:i4>
      </vt:variant>
      <vt:variant>
        <vt:i4>5</vt:i4>
      </vt:variant>
      <vt:variant>
        <vt:lpwstr/>
      </vt:variant>
      <vt:variant>
        <vt:lpwstr>_Toc367286160</vt:lpwstr>
      </vt:variant>
      <vt:variant>
        <vt:i4>1048637</vt:i4>
      </vt:variant>
      <vt:variant>
        <vt:i4>38</vt:i4>
      </vt:variant>
      <vt:variant>
        <vt:i4>0</vt:i4>
      </vt:variant>
      <vt:variant>
        <vt:i4>5</vt:i4>
      </vt:variant>
      <vt:variant>
        <vt:lpwstr/>
      </vt:variant>
      <vt:variant>
        <vt:lpwstr>_Toc367286159</vt:lpwstr>
      </vt:variant>
      <vt:variant>
        <vt:i4>1048637</vt:i4>
      </vt:variant>
      <vt:variant>
        <vt:i4>32</vt:i4>
      </vt:variant>
      <vt:variant>
        <vt:i4>0</vt:i4>
      </vt:variant>
      <vt:variant>
        <vt:i4>5</vt:i4>
      </vt:variant>
      <vt:variant>
        <vt:lpwstr/>
      </vt:variant>
      <vt:variant>
        <vt:lpwstr>_Toc367286158</vt:lpwstr>
      </vt:variant>
      <vt:variant>
        <vt:i4>1048637</vt:i4>
      </vt:variant>
      <vt:variant>
        <vt:i4>26</vt:i4>
      </vt:variant>
      <vt:variant>
        <vt:i4>0</vt:i4>
      </vt:variant>
      <vt:variant>
        <vt:i4>5</vt:i4>
      </vt:variant>
      <vt:variant>
        <vt:lpwstr/>
      </vt:variant>
      <vt:variant>
        <vt:lpwstr>_Toc367286157</vt:lpwstr>
      </vt:variant>
      <vt:variant>
        <vt:i4>1048637</vt:i4>
      </vt:variant>
      <vt:variant>
        <vt:i4>20</vt:i4>
      </vt:variant>
      <vt:variant>
        <vt:i4>0</vt:i4>
      </vt:variant>
      <vt:variant>
        <vt:i4>5</vt:i4>
      </vt:variant>
      <vt:variant>
        <vt:lpwstr/>
      </vt:variant>
      <vt:variant>
        <vt:lpwstr>_Toc367286156</vt:lpwstr>
      </vt:variant>
      <vt:variant>
        <vt:i4>1048637</vt:i4>
      </vt:variant>
      <vt:variant>
        <vt:i4>14</vt:i4>
      </vt:variant>
      <vt:variant>
        <vt:i4>0</vt:i4>
      </vt:variant>
      <vt:variant>
        <vt:i4>5</vt:i4>
      </vt:variant>
      <vt:variant>
        <vt:lpwstr/>
      </vt:variant>
      <vt:variant>
        <vt:lpwstr>_Toc367286155</vt:lpwstr>
      </vt:variant>
      <vt:variant>
        <vt:i4>1048637</vt:i4>
      </vt:variant>
      <vt:variant>
        <vt:i4>8</vt:i4>
      </vt:variant>
      <vt:variant>
        <vt:i4>0</vt:i4>
      </vt:variant>
      <vt:variant>
        <vt:i4>5</vt:i4>
      </vt:variant>
      <vt:variant>
        <vt:lpwstr/>
      </vt:variant>
      <vt:variant>
        <vt:lpwstr>_Toc367286154</vt:lpwstr>
      </vt:variant>
      <vt:variant>
        <vt:i4>1048637</vt:i4>
      </vt:variant>
      <vt:variant>
        <vt:i4>2</vt:i4>
      </vt:variant>
      <vt:variant>
        <vt:i4>0</vt:i4>
      </vt:variant>
      <vt:variant>
        <vt:i4>5</vt:i4>
      </vt:variant>
      <vt:variant>
        <vt:lpwstr/>
      </vt:variant>
      <vt:variant>
        <vt:lpwstr>_Toc367286153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 - Šablona závěrečné práce</dc:title>
  <dc:subject/>
  <dc:creator>Sedlačík Marek</dc:creator>
  <cp:keywords/>
  <dc:description/>
  <cp:lastModifiedBy>Vojtěch Bžatek</cp:lastModifiedBy>
  <cp:revision>5</cp:revision>
  <dcterms:created xsi:type="dcterms:W3CDTF">2024-05-21T10:29:00Z</dcterms:created>
  <dcterms:modified xsi:type="dcterms:W3CDTF">2024-05-22T10:39:00Z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0x0101003B59FFA54E010A4DA5CB88143B710852</vt:lpwstr>
  </property>
  <property fmtid="{D5CDD505-2E9C-101B-9397-08002B2CF9AE}" pid="3" name="_dlc_DocIdItemGuid">
    <vt:lpwstr>6c014ca4-2969-45f7-a2c8-d5724ce4b6b9</vt:lpwstr>
  </property>
</Properties>
</file>